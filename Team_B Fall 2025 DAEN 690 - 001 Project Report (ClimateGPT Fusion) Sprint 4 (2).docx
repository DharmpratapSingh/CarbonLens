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C9ED8E" w14:textId="37BB4E73" w:rsidR="00CE53C8" w:rsidRDefault="00D477FC">
      <w:pPr>
        <w:spacing w:line="278" w:lineRule="auto"/>
      </w:pPr>
      <w:r>
        <w:rPr>
          <w:noProof/>
          <w14:ligatures w14:val="standardContextual"/>
        </w:rPr>
        <mc:AlternateContent>
          <mc:Choice Requires="wpg">
            <w:drawing>
              <wp:anchor distT="0" distB="0" distL="114300" distR="114300" simplePos="0" relativeHeight="251658240" behindDoc="1" locked="1" layoutInCell="1" allowOverlap="1" wp14:anchorId="51458F80" wp14:editId="135BA5EC">
                <wp:simplePos x="0" y="0"/>
                <wp:positionH relativeFrom="column">
                  <wp:posOffset>-685800</wp:posOffset>
                </wp:positionH>
                <wp:positionV relativeFrom="page">
                  <wp:posOffset>0</wp:posOffset>
                </wp:positionV>
                <wp:extent cx="7772400" cy="10058400"/>
                <wp:effectExtent l="0" t="0" r="0" b="0"/>
                <wp:wrapNone/>
                <wp:docPr id="1682958371" name="Cover Block"/>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1856703950" name="Right Rectangle - Graduated Shading"/>
                        <wps:cNvSpPr>
                          <a:spLocks noChangeArrowheads="1"/>
                        </wps:cNvSpPr>
                        <wps:spPr bwMode="auto">
                          <a:xfrm>
                            <a:off x="4800600" y="0"/>
                            <a:ext cx="2971800" cy="10058400"/>
                          </a:xfrm>
                          <a:prstGeom prst="rect">
                            <a:avLst/>
                          </a:prstGeom>
                          <a:gradFill flip="none" rotWithShape="0">
                            <a:gsLst>
                              <a:gs pos="50000">
                                <a:srgbClr val="005239"/>
                              </a:gs>
                              <a:gs pos="100000">
                                <a:srgbClr val="333333"/>
                              </a:gs>
                            </a:gsLst>
                            <a:lin ang="0" scaled="1"/>
                            <a:tileRect/>
                          </a:gradFill>
                        </wps:spPr>
                        <wps:bodyPr rot="0" vert="horz" wrap="square" lIns="91440" tIns="45720" rIns="91440" bIns="45720" anchor="t" anchorCtr="0" upright="1">
                          <a:noAutofit/>
                        </wps:bodyPr>
                      </wps:wsp>
                      <pic:pic xmlns:pic="http://schemas.openxmlformats.org/drawingml/2006/picture">
                        <pic:nvPicPr>
                          <pic:cNvPr id="650408626" name="Data Analytics Logo" descr="A black background with yellow and green letters&#10;&#10;AI-generated content may be incorrect."/>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8600" y="685800"/>
                            <a:ext cx="2038985" cy="1371600"/>
                          </a:xfrm>
                          <a:prstGeom prst="rect">
                            <a:avLst/>
                          </a:prstGeom>
                        </pic:spPr>
                      </pic:pic>
                      <pic:pic xmlns:pic="http://schemas.openxmlformats.org/drawingml/2006/picture">
                        <pic:nvPicPr>
                          <pic:cNvPr id="1649832198" name="Cover Picture"/>
                          <pic:cNvPicPr>
                            <a:picLocks/>
                          </pic:cNvPicPr>
                        </pic:nvPicPr>
                        <pic:blipFill>
                          <a:blip r:embed="rId12" cstate="print">
                            <a:extLst>
                              <a:ext uri="{28A0092B-C50C-407E-A947-70E740481C1C}">
                                <a14:useLocalDpi xmlns:a14="http://schemas.microsoft.com/office/drawing/2010/main" val="0"/>
                              </a:ext>
                            </a:extLst>
                          </a:blip>
                          <a:srcRect t="7370" b="7370"/>
                          <a:stretch>
                            <a:fillRect/>
                          </a:stretch>
                        </pic:blipFill>
                        <pic:spPr bwMode="auto">
                          <a:xfrm>
                            <a:off x="2286000" y="3657600"/>
                            <a:ext cx="5486400" cy="3429000"/>
                          </a:xfrm>
                          <a:prstGeom prst="rect">
                            <a:avLst/>
                          </a:prstGeom>
                          <a:ln>
                            <a:noFill/>
                          </a:ln>
                          <a:extLst>
                            <a:ext uri="{53640926-AAD7-44D8-BBD7-CCE9431645EC}">
                              <a14:shadowObscured xmlns:a14="http://schemas.microsoft.com/office/drawing/2010/main"/>
                            </a:ext>
                          </a:extLst>
                        </pic:spPr>
                      </pic:pic>
                      <wps:wsp>
                        <wps:cNvPr id="1466999547" name="DAEN 690 Project Report"/>
                        <wps:cNvSpPr txBox="1">
                          <a:spLocks noChangeArrowheads="1"/>
                        </wps:cNvSpPr>
                        <wps:spPr bwMode="auto">
                          <a:xfrm>
                            <a:off x="0" y="7086600"/>
                            <a:ext cx="4572000" cy="2971800"/>
                          </a:xfrm>
                          <a:prstGeom prst="rect">
                            <a:avLst/>
                          </a:prstGeom>
                          <a:noFill/>
                          <a:ln w="9525">
                            <a:noFill/>
                            <a:miter lim="800000"/>
                            <a:headEnd/>
                            <a:tailEnd/>
                          </a:ln>
                        </wps:spPr>
                        <wps:txbx>
                          <w:txbxContent>
                            <w:p w14:paraId="4AC8179B" w14:textId="77777777" w:rsidR="00BA4DE6" w:rsidRPr="00914F07" w:rsidRDefault="00BA4DE6" w:rsidP="00BA4DE6">
                              <w:pPr>
                                <w:pStyle w:val="Title-Black"/>
                                <w:rPr>
                                  <w:rFonts w:hint="eastAsia"/>
                                </w:rPr>
                              </w:pPr>
                              <w:r w:rsidRPr="00914F07">
                                <w:t>DAEN 690</w:t>
                              </w:r>
                            </w:p>
                            <w:p w14:paraId="793E8480" w14:textId="77777777" w:rsidR="00BA4DE6" w:rsidRPr="00914F07" w:rsidRDefault="00BA4DE6" w:rsidP="00BA4DE6">
                              <w:pPr>
                                <w:pStyle w:val="Subtitle-Black"/>
                              </w:pPr>
                              <w:r w:rsidRPr="00914F07">
                                <w:t>Project Report</w:t>
                              </w:r>
                            </w:p>
                          </w:txbxContent>
                        </wps:txbx>
                        <wps:bodyPr rot="0" vert="horz" wrap="square" lIns="320040" tIns="228600" rIns="320040" bIns="228600" anchor="t" anchorCtr="0">
                          <a:noAutofit/>
                        </wps:bodyPr>
                      </wps:wsp>
                    </wpg:wgp>
                  </a:graphicData>
                </a:graphic>
              </wp:anchor>
            </w:drawing>
          </mc:Choice>
          <mc:Fallback>
            <w:pict>
              <v:group w14:anchorId="51458F80" id="Cover Block" o:spid="_x0000_s1026" style="position:absolute;margin-left:-54pt;margin-top:0;width:612pt;height:11in;z-index:-251658240;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">
                <v:rect id="Right Rectangle - Graduated Shading" o:spid="_x0000_s1027" style="position:absolute;left:48006;width:29718;height:100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" fillcolor="#005239" stroked="f">
                  <v:fill color2="#333" angle="90" colors="0 #005239;.5 #005239" focus="100%" type="gradien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ata Analytics Logo" o:spid="_x0000_s1028" type="#_x0000_t75" alt="A black background with yellow and green letters&#10;&#10;AI-generated content may be incorrect." style="position:absolute;left:2286;top:6858;width:20389;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">
                  <v:imagedata r:id="rId13" o:title="A black background with yellow and green letters&#10;&#10;AI-generated content may be incorrect"/>
                </v:shape>
                <v:shape id="Cover Picture" o:spid="_x0000_s1029" type="#_x0000_t75" style="position:absolute;left:22860;top:36576;width:54864;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">
                  <v:imagedata r:id="rId14" o:title="" croptop="4830f" cropbottom="4830f"/>
                  <o:lock v:ext="edit" aspectratio="f"/>
                </v:shape>
                <v:shapetype id="_x0000_t202" coordsize="21600,21600" o:spt="202" path="m,l,21600r21600,l21600,xe">
                  <v:stroke joinstyle="miter"/>
                  <v:path gradientshapeok="t" o:connecttype="rect"/>
                </v:shapetype>
                <v:shape id="DAEN 690 Project Report" o:spid="_x0000_s1030" type="#_x0000_t202" style="position:absolute;top:70866;width:45720;height:297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" filled="f" stroked="f">
                  <v:textbox inset="25.2pt,18pt,25.2pt,18pt">
                    <w:txbxContent>
                      <w:p w14:paraId="4AC8179B" w14:textId="77777777" w:rsidR="00BA4DE6" w:rsidRPr="00914F07" w:rsidRDefault="00BA4DE6" w:rsidP="00BA4DE6">
                        <w:pPr>
                          <w:pStyle w:val="Title-Black"/>
                          <w:rPr>
                            <w:rFonts w:hint="eastAsia"/>
                          </w:rPr>
                        </w:pPr>
                        <w:r w:rsidRPr="00914F07">
                          <w:t>DAEN 690</w:t>
                        </w:r>
                      </w:p>
                      <w:p w14:paraId="793E8480" w14:textId="77777777" w:rsidR="00BA4DE6" w:rsidRPr="00914F07" w:rsidRDefault="00BA4DE6" w:rsidP="00BA4DE6">
                        <w:pPr>
                          <w:pStyle w:val="Subtitle-Black"/>
                        </w:pPr>
                        <w:r w:rsidRPr="00914F07">
                          <w:t>Project Report</w:t>
                        </w:r>
                      </w:p>
                    </w:txbxContent>
                  </v:textbox>
                </v:shape>
                <w10:wrap anchory="page"/>
                <w10:anchorlock/>
              </v:group>
            </w:pict>
          </mc:Fallback>
        </mc:AlternateContent>
      </w:r>
      <w:r w:rsidR="00BA4DE6">
        <w:rPr>
          <w:noProof/>
        </w:rPr>
        <mc:AlternateContent>
          <mc:Choice Requires="wps">
            <w:drawing>
              <wp:anchor distT="0" distB="0" distL="114300" distR="114300" simplePos="0" relativeHeight="251658247" behindDoc="1" locked="1" layoutInCell="1" allowOverlap="1" wp14:anchorId="13DA2957" wp14:editId="4F6C25A3">
                <wp:simplePos x="0" y="0"/>
                <wp:positionH relativeFrom="page">
                  <wp:align>right</wp:align>
                </wp:positionH>
                <wp:positionV relativeFrom="page">
                  <wp:posOffset>7089775</wp:posOffset>
                </wp:positionV>
                <wp:extent cx="2971800" cy="1463040"/>
                <wp:effectExtent l="0" t="0" r="0" b="0"/>
                <wp:wrapNone/>
                <wp:docPr id="462" name="Student Author Nam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4630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F430291" w14:textId="22F3A84E" w:rsidR="00BA4DE6" w:rsidRPr="00367CB3" w:rsidRDefault="00BB7718" w:rsidP="00BA4DE6">
                            <w:pPr>
                              <w:pStyle w:val="StudentAuthorName"/>
                            </w:pPr>
                            <w:r w:rsidRPr="00BB7718">
                              <w:t>Dharmpratapsingh Arunodaysingh Vaghela</w:t>
                            </w:r>
                          </w:p>
                          <w:p w14:paraId="7E716F86" w14:textId="767136AE" w:rsidR="00BA4DE6" w:rsidRDefault="00BB7718" w:rsidP="00BA4DE6">
                            <w:pPr>
                              <w:pStyle w:val="StudentAuthorName"/>
                            </w:pPr>
                            <w:r>
                              <w:t>Nithish Sai Yakkala</w:t>
                            </w:r>
                          </w:p>
                          <w:p w14:paraId="20DF7855" w14:textId="556CEA61" w:rsidR="00BB7718" w:rsidRDefault="00BB7718" w:rsidP="00BA4DE6">
                            <w:pPr>
                              <w:pStyle w:val="StudentAuthorName"/>
                            </w:pPr>
                            <w:r>
                              <w:t>Pranav Polepaka</w:t>
                            </w:r>
                          </w:p>
                          <w:p w14:paraId="156AC868" w14:textId="5AE705F6" w:rsidR="00BB7718" w:rsidRDefault="00BB7718" w:rsidP="00BA4DE6">
                            <w:pPr>
                              <w:pStyle w:val="StudentAuthorName"/>
                            </w:pPr>
                            <w:r>
                              <w:t>Satya Jyothiradithya Arava</w:t>
                            </w:r>
                          </w:p>
                          <w:p w14:paraId="09956612" w14:textId="6231E758" w:rsidR="00BB7718" w:rsidRDefault="00BB7718" w:rsidP="00BA4DE6">
                            <w:pPr>
                              <w:pStyle w:val="StudentAuthorName"/>
                            </w:pPr>
                            <w:r>
                              <w:t>Vasishta Chandala</w:t>
                            </w:r>
                          </w:p>
                          <w:p w14:paraId="1EF1E9DC" w14:textId="2EE72C2D" w:rsidR="00BB7718" w:rsidRPr="00367CB3" w:rsidRDefault="00BB7718" w:rsidP="00BA4DE6">
                            <w:pPr>
                              <w:pStyle w:val="StudentAuthorName"/>
                            </w:pPr>
                            <w:r>
                              <w:t>Yeswanth Ravichandran</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3DA2957" id="Student Author Names" o:spid="_x0000_s1031" style="position:absolute;margin-left:182.8pt;margin-top:558.25pt;width:234pt;height:115.2pt;z-index:-251658233;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" filled="f" stroked="f" strokecolor="white" strokeweight="1pt">
                <v:fill opacity="52428f"/>
                <v:shadow color="#d8d8d8" offset="3pt,3pt"/>
                <v:textbox inset="14.4pt,7.2pt,14.4pt,7.2pt">
                  <w:txbxContent>
                    <w:p w14:paraId="7F430291" w14:textId="22F3A84E" w:rsidR="00BA4DE6" w:rsidRPr="00367CB3" w:rsidRDefault="00BB7718" w:rsidP="00BA4DE6">
                      <w:pPr>
                        <w:pStyle w:val="StudentAuthorName"/>
                      </w:pPr>
                      <w:r w:rsidRPr="00BB7718">
                        <w:t>Dharmpratapsingh Arunodaysingh Vaghela</w:t>
                      </w:r>
                    </w:p>
                    <w:p w14:paraId="7E716F86" w14:textId="767136AE" w:rsidR="00BA4DE6" w:rsidRDefault="00BB7718" w:rsidP="00BA4DE6">
                      <w:pPr>
                        <w:pStyle w:val="StudentAuthorName"/>
                      </w:pPr>
                      <w:r>
                        <w:t>Nithish Sai Yakkala</w:t>
                      </w:r>
                    </w:p>
                    <w:p w14:paraId="20DF7855" w14:textId="556CEA61" w:rsidR="00BB7718" w:rsidRDefault="00BB7718" w:rsidP="00BA4DE6">
                      <w:pPr>
                        <w:pStyle w:val="StudentAuthorName"/>
                      </w:pPr>
                      <w:r>
                        <w:t>Pranav Polepaka</w:t>
                      </w:r>
                    </w:p>
                    <w:p w14:paraId="156AC868" w14:textId="5AE705F6" w:rsidR="00BB7718" w:rsidRDefault="00BB7718" w:rsidP="00BA4DE6">
                      <w:pPr>
                        <w:pStyle w:val="StudentAuthorName"/>
                      </w:pPr>
                      <w:r>
                        <w:t>Satya Jyothiradithya Arava</w:t>
                      </w:r>
                    </w:p>
                    <w:p w14:paraId="09956612" w14:textId="6231E758" w:rsidR="00BB7718" w:rsidRDefault="00BB7718" w:rsidP="00BA4DE6">
                      <w:pPr>
                        <w:pStyle w:val="StudentAuthorName"/>
                      </w:pPr>
                      <w:r>
                        <w:t>Vasishta Chandala</w:t>
                      </w:r>
                    </w:p>
                    <w:p w14:paraId="1EF1E9DC" w14:textId="2EE72C2D" w:rsidR="00BB7718" w:rsidRPr="00367CB3" w:rsidRDefault="00BB7718" w:rsidP="00BA4DE6">
                      <w:pPr>
                        <w:pStyle w:val="StudentAuthorName"/>
                      </w:pPr>
                      <w:r>
                        <w:t>Yeswanth Ravichandran</w:t>
                      </w:r>
                    </w:p>
                  </w:txbxContent>
                </v:textbox>
                <w10:wrap anchorx="page" anchory="page"/>
                <w10:anchorlock/>
              </v:rect>
            </w:pict>
          </mc:Fallback>
        </mc:AlternateContent>
      </w:r>
      <w:r w:rsidR="00CE17EA">
        <w:rPr>
          <w:noProof/>
        </w:rPr>
        <mc:AlternateContent>
          <mc:Choice Requires="wps">
            <w:drawing>
              <wp:anchor distT="0" distB="0" distL="114300" distR="114300" simplePos="0" relativeHeight="251658246" behindDoc="0" locked="1" layoutInCell="1" allowOverlap="1" wp14:anchorId="5E856091" wp14:editId="02ECBFB3">
                <wp:simplePos x="0" y="0"/>
                <wp:positionH relativeFrom="page">
                  <wp:align>right</wp:align>
                </wp:positionH>
                <wp:positionV relativeFrom="page">
                  <wp:align>top</wp:align>
                </wp:positionV>
                <wp:extent cx="2971800" cy="2286000"/>
                <wp:effectExtent l="0" t="0" r="0" b="0"/>
                <wp:wrapNone/>
                <wp:docPr id="461" name="Semeste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1FB73C2" w14:textId="71DF2526" w:rsidR="00CE53C8" w:rsidRPr="00BA4DE6" w:rsidRDefault="00DF656A" w:rsidP="00687CF0">
                            <w:pPr>
                              <w:pStyle w:val="Title-White"/>
                              <w:rPr>
                                <w:rFonts w:hint="eastAsia"/>
                              </w:rPr>
                            </w:pPr>
                            <w:r>
                              <w:t>Fall</w:t>
                            </w:r>
                            <w:r w:rsidR="00647B9C">
                              <w:br/>
                            </w:r>
                            <w:r w:rsidR="00CE53C8" w:rsidRPr="00BA4DE6">
                              <w:t>2025</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E856091" id="Semester" o:spid="_x0000_s1032" style="position:absolute;margin-left:182.8pt;margin-top:0;width:234pt;height:180pt;z-index:25165824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" filled="f" stroked="f" strokecolor="white" strokeweight="1pt">
                <v:fill opacity="52428f"/>
                <v:shadow color="#d8d8d8" offset="3pt,3pt"/>
                <v:textbox inset="14.4pt,0,14.4pt,0">
                  <w:txbxContent>
                    <w:p w14:paraId="31FB73C2" w14:textId="71DF2526" w:rsidR="00CE53C8" w:rsidRPr="00BA4DE6" w:rsidRDefault="00DF656A" w:rsidP="00687CF0">
                      <w:pPr>
                        <w:pStyle w:val="Title-White"/>
                        <w:rPr>
                          <w:rFonts w:hint="eastAsia"/>
                        </w:rPr>
                      </w:pPr>
                      <w:r>
                        <w:t>Fall</w:t>
                      </w:r>
                      <w:r w:rsidR="00647B9C">
                        <w:br/>
                      </w:r>
                      <w:r w:rsidR="00CE53C8" w:rsidRPr="00BA4DE6">
                        <w:t>2025</w:t>
                      </w:r>
                    </w:p>
                  </w:txbxContent>
                </v:textbox>
                <w10:wrap anchorx="page" anchory="page"/>
                <w10:anchorlock/>
              </v:rect>
            </w:pict>
          </mc:Fallback>
        </mc:AlternateContent>
      </w:r>
      <w:r w:rsidR="00682DED">
        <w:tab/>
      </w:r>
      <w:r w:rsidR="00CE53C8">
        <w:br w:type="page"/>
      </w:r>
      <w:r w:rsidR="00441C3D">
        <w:rPr>
          <w:noProof/>
        </w:rPr>
        <mc:AlternateContent>
          <mc:Choice Requires="wps">
            <w:drawing>
              <wp:anchor distT="0" distB="0" distL="114300" distR="114300" simplePos="0" relativeHeight="251658248" behindDoc="1" locked="1" layoutInCell="0" allowOverlap="1" wp14:anchorId="04D1614A" wp14:editId="4F82F591">
                <wp:simplePos x="0" y="0"/>
                <wp:positionH relativeFrom="page">
                  <wp:posOffset>0</wp:posOffset>
                </wp:positionH>
                <wp:positionV relativeFrom="page">
                  <wp:posOffset>2285365</wp:posOffset>
                </wp:positionV>
                <wp:extent cx="6858000" cy="1371600"/>
                <wp:effectExtent l="0" t="0" r="0" b="0"/>
                <wp:wrapNone/>
                <wp:docPr id="463" name="Project Tit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FFC733"/>
                        </a:solidFill>
                        <a:ln w="19050">
                          <a:noFill/>
                          <a:miter lim="800000"/>
                          <a:headEnd/>
                          <a:tailEnd/>
                        </a:ln>
                      </wps:spPr>
                      <wps:txbx>
                        <w:txbxContent>
                          <w:p w14:paraId="2E2945F9" w14:textId="1F3C0BEA" w:rsidR="00A407AE" w:rsidRDefault="00BB7718" w:rsidP="00441C3D">
                            <w:pPr>
                              <w:pStyle w:val="ReportTitle"/>
                              <w:rPr>
                                <w:ins w:id="0" w:author="Pranav Polepaka" w:date="2025-10-12T19:25:00Z" w16du:dateUtc="2025-10-12T23:25:00Z"/>
                                <w:rFonts w:hint="eastAsia"/>
                                <w:lang w:val="en-IN"/>
                              </w:rPr>
                            </w:pPr>
                            <w:r>
                              <w:rPr>
                                <w:lang w:val="en-IN"/>
                              </w:rPr>
                              <w:t>ClimateGPT Fusion</w:t>
                            </w:r>
                            <w:ins w:id="1" w:author="Pranav Polepaka" w:date="2025-10-12T19:24:00Z" w16du:dateUtc="2025-10-12T23:24:00Z">
                              <w:r w:rsidR="00DC0E7C">
                                <w:rPr>
                                  <w:lang w:val="en-IN"/>
                                </w:rPr>
                                <w:t xml:space="preserve"> </w:t>
                              </w:r>
                            </w:ins>
                            <w:ins w:id="2" w:author="Pranav Polepaka" w:date="2025-10-12T19:25:00Z" w16du:dateUtc="2025-10-12T23:25:00Z">
                              <w:r w:rsidR="00A407AE">
                                <w:rPr>
                                  <w:lang w:val="en-IN"/>
                                </w:rPr>
                                <w:t>–</w:t>
                              </w:r>
                            </w:ins>
                            <w:ins w:id="3" w:author="Pranav Polepaka" w:date="2025-10-12T19:24:00Z" w16du:dateUtc="2025-10-12T23:24:00Z">
                              <w:r w:rsidR="00DC0E7C">
                                <w:rPr>
                                  <w:lang w:val="en-IN"/>
                                </w:rPr>
                                <w:t xml:space="preserve"> </w:t>
                              </w:r>
                            </w:ins>
                          </w:p>
                          <w:p w14:paraId="074245B6" w14:textId="419FE537" w:rsidR="00441C3D" w:rsidRPr="00BB7718" w:rsidRDefault="00A407AE" w:rsidP="00441C3D">
                            <w:pPr>
                              <w:pStyle w:val="ReportTitle"/>
                              <w:rPr>
                                <w:rFonts w:hint="eastAsia"/>
                                <w:lang w:val="en-IN"/>
                              </w:rPr>
                            </w:pPr>
                            <w:ins w:id="4" w:author="Pranav Polepaka" w:date="2025-10-12T19:25:00Z" w16du:dateUtc="2025-10-12T23:25:00Z">
                              <w:r w:rsidRPr="00A407AE">
                                <w:rPr>
                                  <w:lang w:val="en-IN"/>
                                </w:rPr>
                                <w:t>Improving the Performance of ClimateGPT</w:t>
                              </w:r>
                            </w:ins>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4D1614A" id="Project Title" o:spid="_x0000_s1033" style="position:absolute;margin-left:0;margin-top:179.95pt;width:540pt;height:108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" o:allowincell="f" fillcolor="#ffc733" stroked="f" strokeweight="1.5pt">
                <v:textbox inset="25.2pt,7.2pt,25.2pt,0">
                  <w:txbxContent>
                    <w:p w14:paraId="2E2945F9" w14:textId="1F3C0BEA" w:rsidR="00A407AE" w:rsidRDefault="00BB7718" w:rsidP="00441C3D">
                      <w:pPr>
                        <w:pStyle w:val="ReportTitle"/>
                        <w:rPr>
                          <w:ins w:id="5" w:author="Pranav Polepaka" w:date="2025-10-12T19:25:00Z" w16du:dateUtc="2025-10-12T23:25:00Z"/>
                          <w:rFonts w:hint="eastAsia"/>
                          <w:lang w:val="en-IN"/>
                        </w:rPr>
                      </w:pPr>
                      <w:r>
                        <w:rPr>
                          <w:lang w:val="en-IN"/>
                        </w:rPr>
                        <w:t>ClimateGPT Fusion</w:t>
                      </w:r>
                      <w:ins w:id="6" w:author="Pranav Polepaka" w:date="2025-10-12T19:24:00Z" w16du:dateUtc="2025-10-12T23:24:00Z">
                        <w:r w:rsidR="00DC0E7C">
                          <w:rPr>
                            <w:lang w:val="en-IN"/>
                          </w:rPr>
                          <w:t xml:space="preserve"> </w:t>
                        </w:r>
                      </w:ins>
                      <w:ins w:id="7" w:author="Pranav Polepaka" w:date="2025-10-12T19:25:00Z" w16du:dateUtc="2025-10-12T23:25:00Z">
                        <w:r w:rsidR="00A407AE">
                          <w:rPr>
                            <w:lang w:val="en-IN"/>
                          </w:rPr>
                          <w:t>–</w:t>
                        </w:r>
                      </w:ins>
                      <w:ins w:id="8" w:author="Pranav Polepaka" w:date="2025-10-12T19:24:00Z" w16du:dateUtc="2025-10-12T23:24:00Z">
                        <w:r w:rsidR="00DC0E7C">
                          <w:rPr>
                            <w:lang w:val="en-IN"/>
                          </w:rPr>
                          <w:t xml:space="preserve"> </w:t>
                        </w:r>
                      </w:ins>
                    </w:p>
                    <w:p w14:paraId="074245B6" w14:textId="419FE537" w:rsidR="00441C3D" w:rsidRPr="00BB7718" w:rsidRDefault="00A407AE" w:rsidP="00441C3D">
                      <w:pPr>
                        <w:pStyle w:val="ReportTitle"/>
                        <w:rPr>
                          <w:rFonts w:hint="eastAsia"/>
                          <w:lang w:val="en-IN"/>
                        </w:rPr>
                      </w:pPr>
                      <w:ins w:id="9" w:author="Pranav Polepaka" w:date="2025-10-12T19:25:00Z" w16du:dateUtc="2025-10-12T23:25:00Z">
                        <w:r w:rsidRPr="00A407AE">
                          <w:rPr>
                            <w:lang w:val="en-IN"/>
                          </w:rPr>
                          <w:t>Improving the Performance of ClimateGPT</w:t>
                        </w:r>
                      </w:ins>
                    </w:p>
                  </w:txbxContent>
                </v:textbox>
                <w10:wrap anchorx="page" anchory="page"/>
                <w10:anchorlock/>
              </v:rect>
            </w:pict>
          </mc:Fallback>
        </mc:AlternateContent>
      </w:r>
    </w:p>
    <w:p w14:paraId="05709B90" w14:textId="52607F6B" w:rsidR="00D63F2E" w:rsidRDefault="003E372F">
      <w:pPr>
        <w:sectPr w:rsidR="00D63F2E" w:rsidSect="00D63F2E">
          <w:headerReference w:type="even" r:id="rId15"/>
          <w:headerReference w:type="default" r:id="rId16"/>
          <w:footerReference w:type="even" r:id="rId17"/>
          <w:footerReference w:type="default" r:id="rId18"/>
          <w:type w:val="oddPage"/>
          <w:pgSz w:w="12240" w:h="15840"/>
          <w:pgMar w:top="720" w:right="1080" w:bottom="720" w:left="1080" w:header="720" w:footer="720" w:gutter="0"/>
          <w:cols w:space="720"/>
          <w:docGrid w:linePitch="360"/>
        </w:sectPr>
      </w:pPr>
      <w:r>
        <w:rPr>
          <w:noProof/>
          <w14:ligatures w14:val="standardContextual"/>
        </w:rPr>
        <w:lastRenderedPageBreak/>
        <mc:AlternateContent>
          <mc:Choice Requires="wpg">
            <w:drawing>
              <wp:anchor distT="0" distB="0" distL="114300" distR="114300" simplePos="0" relativeHeight="251658241" behindDoc="0" locked="0" layoutInCell="1" allowOverlap="1" wp14:anchorId="5B0507A8" wp14:editId="6E1396B7">
                <wp:simplePos x="0" y="0"/>
                <wp:positionH relativeFrom="column">
                  <wp:posOffset>685800</wp:posOffset>
                </wp:positionH>
                <wp:positionV relativeFrom="paragraph">
                  <wp:posOffset>1164209</wp:posOffset>
                </wp:positionV>
                <wp:extent cx="5029834" cy="6475475"/>
                <wp:effectExtent l="0" t="0" r="0" b="1905"/>
                <wp:wrapNone/>
                <wp:docPr id="1611452564" name="About the Cover Block"/>
                <wp:cNvGraphicFramePr/>
                <a:graphic xmlns:a="http://schemas.openxmlformats.org/drawingml/2006/main">
                  <a:graphicData uri="http://schemas.microsoft.com/office/word/2010/wordprocessingGroup">
                    <wpg:wgp>
                      <wpg:cNvGrpSpPr/>
                      <wpg:grpSpPr>
                        <a:xfrm>
                          <a:off x="0" y="0"/>
                          <a:ext cx="5029834" cy="6475475"/>
                          <a:chOff x="0" y="0"/>
                          <a:chExt cx="5029834" cy="6475475"/>
                        </a:xfrm>
                      </wpg:grpSpPr>
                      <wps:wsp>
                        <wps:cNvPr id="1630762351" name="About the Cover Text"/>
                        <wps:cNvSpPr txBox="1">
                          <a:spLocks noChangeArrowheads="1"/>
                        </wps:cNvSpPr>
                        <wps:spPr bwMode="auto">
                          <a:xfrm>
                            <a:off x="0" y="630936"/>
                            <a:ext cx="5029834" cy="5844539"/>
                          </a:xfrm>
                          <a:prstGeom prst="rect">
                            <a:avLst/>
                          </a:prstGeom>
                          <a:solidFill>
                            <a:srgbClr val="FFFFFF"/>
                          </a:solidFill>
                          <a:ln w="9525">
                            <a:noFill/>
                            <a:miter lim="800000"/>
                            <a:headEnd/>
                            <a:tailEnd/>
                          </a:ln>
                        </wps:spPr>
                        <wps:txbx>
                          <w:txbxContent>
                            <w:p w14:paraId="1CE1763C" w14:textId="51E5BC0C" w:rsidR="00B92007" w:rsidRDefault="00B92007" w:rsidP="00B92007">
                              <w:pPr>
                                <w:pStyle w:val="AboutTheCover"/>
                              </w:pPr>
                              <w:r>
                                <w:t>This semester, the DAEN program proudly spotlights GaiaViz LLC</w:t>
                              </w:r>
                              <w:r w:rsidR="004972B8">
                                <w:t xml:space="preserve"> </w:t>
                              </w:r>
                              <w:r>
                                <w:t>an international capstone partner located near Paris, France—alongside its co-founders, Shane Saxon (CEO) and Claire B. Saxon (COO). As creative technologists and global citizens, Shane and Claire merge digital arts with neuroscience to develop bespoke 3D data fusion solutions.</w:t>
                              </w:r>
                            </w:p>
                            <w:p w14:paraId="1081A1DC" w14:textId="77777777" w:rsidR="00B92007" w:rsidRDefault="00B92007" w:rsidP="00B92007">
                              <w:pPr>
                                <w:pStyle w:val="AboutTheCover"/>
                              </w:pPr>
                              <w:r>
                                <w:t>Shane started forging cyberspace in San Francisco's infamous Multimedia Gulch, building interactive feedback systems for cyberpunk shows, rock concerts and film VFX.  On an ever evolving mission to close the cognitive loop between human beings and logic engines. He now leads the GaiaViz core development team and guides it towards the next generation of cyberspace; weaving together biocybernetics, physics and computer science to bring the reality of data to life.</w:t>
                              </w:r>
                            </w:p>
                            <w:p w14:paraId="582B2207" w14:textId="77777777" w:rsidR="00B92007" w:rsidRDefault="00B92007" w:rsidP="00B92007">
                              <w:pPr>
                                <w:pStyle w:val="AboutTheCover"/>
                              </w:pPr>
                              <w:r>
                                <w:t>Claire, a global thinker, explores the modern world and discovers solutions. Born in Paris and travelled the high seas, she has a multicultural view that bridges people from different perspectives. Her background spans from business management and workflow design to sociology, which gives her an interdisciplinary lens to translate technical potential into real-world value. She leads the data-scape design team, operations and coordinates strategic partnerships to bring purpose to the work via socially informed design.</w:t>
                              </w:r>
                            </w:p>
                            <w:p w14:paraId="58DC4EAF" w14:textId="09C54DB9" w:rsidR="00D63F2E" w:rsidRPr="001C7BCE" w:rsidRDefault="00B92007" w:rsidP="00B92007">
                              <w:pPr>
                                <w:pStyle w:val="AboutTheCover"/>
                              </w:pPr>
                              <w:r>
                                <w:t>At GaiaViz, the team trains organizations and research teams to leverage the innate human capacity of advanced pattern recognition to better understand whole systems. To facilitate the intuitive cognizance of high-dimensional data, they have developed a custom viz engine that runs a new visual language called Hyperglyphs. Shaping how complex, multi-dimensional data can be experienced, understood and acted upon. This innovative approach to next-generation human-machine interfaces keeps the mind in the loop and opens new horizons for how people interact with large scale information. Their goal is to provide insights into the world's most complex systems, (biome, social, economic, agriculture, energy, water, etc.) to support collective intelligence to make wiser decisions that bring civilization into harmony with the biosphere.</w:t>
                              </w:r>
                            </w:p>
                          </w:txbxContent>
                        </wps:txbx>
                        <wps:bodyPr rot="0" vert="horz" wrap="square" lIns="91440" tIns="45720" rIns="91440" bIns="45720" anchor="t" anchorCtr="0" upright="1">
                          <a:spAutoFit/>
                        </wps:bodyPr>
                      </wps:wsp>
                      <wps:wsp>
                        <wps:cNvPr id="732731915" name="About the Cover Title" descr="Pull quote"/>
                        <wps:cNvSpPr txBox="1"/>
                        <wps:spPr>
                          <a:xfrm>
                            <a:off x="0" y="0"/>
                            <a:ext cx="5028565" cy="5183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972F0" w14:textId="77777777" w:rsidR="00D63F2E" w:rsidRPr="00331F30" w:rsidRDefault="00D63F2E" w:rsidP="00B30DDC">
                              <w:pPr>
                                <w:pStyle w:val="NoSpacing"/>
                                <w:pBdr>
                                  <w:top w:val="thinThickSmallGap" w:sz="24" w:space="6" w:color="005239"/>
                                  <w:bottom w:val="thinThickSmallGap" w:sz="24" w:space="6" w:color="005239"/>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0507A8" id="About the Cover Block" o:spid="_x0000_s1034" style="position:absolute;margin-left:54pt;margin-top:91.65pt;width:396.05pt;height:509.9pt;z-index:251658241" coordsize="50298,647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">
                <v:shape id="About the Cover Text" o:spid="_x0000_s1035" type="#_x0000_t202" style="position:absolute;top:6309;width:50298;height:5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" stroked="f">
                  <v:textbox style="mso-fit-shape-to-text:t">
                    <w:txbxContent>
                      <w:p w14:paraId="1CE1763C" w14:textId="51E5BC0C" w:rsidR="00B92007" w:rsidRDefault="00B92007" w:rsidP="00B92007">
                        <w:pPr>
                          <w:pStyle w:val="AboutTheCover"/>
                        </w:pPr>
                        <w:r>
                          <w:t>This semester, the DAEN program proudly spotlights GaiaViz LLC</w:t>
                        </w:r>
                        <w:r w:rsidR="004972B8">
                          <w:t xml:space="preserve"> </w:t>
                        </w:r>
                        <w:r>
                          <w:t>an international capstone partner located near Paris, France—alongside its co-founders, Shane Saxon (CEO) and Claire B. Saxon (COO). As creative technologists and global citizens, Shane and Claire merge digital arts with neuroscience to develop bespoke 3D data fusion solutions.</w:t>
                        </w:r>
                      </w:p>
                      <w:p w14:paraId="1081A1DC" w14:textId="77777777" w:rsidR="00B92007" w:rsidRDefault="00B92007" w:rsidP="00B92007">
                        <w:pPr>
                          <w:pStyle w:val="AboutTheCover"/>
                        </w:pPr>
                        <w:r>
                          <w:t>Shane started forging cyberspace in San Francisco's infamous Multimedia Gulch, building interactive feedback systems for cyberpunk shows, rock concerts and film VFX.  On an ever evolving mission to close the cognitive loop between human beings and logic engines. He now leads the GaiaViz core development team and guides it towards the next generation of cyberspace; weaving together biocybernetics, physics and computer science to bring the reality of data to life.</w:t>
                        </w:r>
                      </w:p>
                      <w:p w14:paraId="582B2207" w14:textId="77777777" w:rsidR="00B92007" w:rsidRDefault="00B92007" w:rsidP="00B92007">
                        <w:pPr>
                          <w:pStyle w:val="AboutTheCover"/>
                        </w:pPr>
                        <w:r>
                          <w:t>Claire, a global thinker, explores the modern world and discovers solutions. Born in Paris and travelled the high seas, she has a multicultural view that bridges people from different perspectives. Her background spans from business management and workflow design to sociology, which gives her an interdisciplinary lens to translate technical potential into real-world value. She leads the data-scape design team, operations and coordinates strategic partnerships to bring purpose to the work via socially informed design.</w:t>
                        </w:r>
                      </w:p>
                      <w:p w14:paraId="58DC4EAF" w14:textId="09C54DB9" w:rsidR="00D63F2E" w:rsidRPr="001C7BCE" w:rsidRDefault="00B92007" w:rsidP="00B92007">
                        <w:pPr>
                          <w:pStyle w:val="AboutTheCover"/>
                        </w:pPr>
                        <w:r>
                          <w:t>At GaiaViz, the team trains organizations and research teams to leverage the innate human capacity of advanced pattern recognition to better understand whole systems. To facilitate the intuitive cognizance of high-dimensional data, they have developed a custom viz engine that runs a new visual language called Hyperglyphs. Shaping how complex, multi-dimensional data can be experienced, understood and acted upon. This innovative approach to next-generation human-machine interfaces keeps the mind in the loop and opens new horizons for how people interact with large scale information. Their goal is to provide insights into the world's most complex systems, (biome, social, economic, agriculture, energy, water, etc.) to support collective intelligence to make wiser decisions that bring civilization into harmony with the biosphere.</w:t>
                        </w:r>
                      </w:p>
                    </w:txbxContent>
                  </v:textbox>
                </v:shape>
                <v:shape id="About the Cover Title" o:spid="_x0000_s1036" type="#_x0000_t202" alt="Pull quote" style="position:absolute;width:50285;height:51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" filled="f" stroked="f" strokeweight=".5pt">
                  <v:textbox style="mso-fit-shape-to-text:t" inset="0,0,0,0">
                    <w:txbxContent>
                      <w:p w14:paraId="111972F0" w14:textId="77777777" w:rsidR="00D63F2E" w:rsidRPr="00331F30" w:rsidRDefault="00D63F2E" w:rsidP="00B30DDC">
                        <w:pPr>
                          <w:pStyle w:val="NoSpacing"/>
                          <w:pBdr>
                            <w:top w:val="thinThickSmallGap" w:sz="24" w:space="6" w:color="005239"/>
                            <w:bottom w:val="thinThickSmallGap" w:sz="24" w:space="6" w:color="005239"/>
                          </w:pBdr>
                          <w:jc w:val="center"/>
                          <w:rPr>
                            <w:rFonts w:ascii="Corbel" w:hAnsi="Corbel"/>
                            <w:b/>
                            <w:bCs/>
                            <w:sz w:val="32"/>
                            <w:szCs w:val="32"/>
                          </w:rPr>
                        </w:pPr>
                        <w:r>
                          <w:rPr>
                            <w:rFonts w:ascii="Corbel" w:hAnsi="Corbel"/>
                            <w:b/>
                            <w:bCs/>
                            <w:sz w:val="32"/>
                            <w:szCs w:val="32"/>
                          </w:rPr>
                          <w:t>About the Cover</w:t>
                        </w:r>
                      </w:p>
                    </w:txbxContent>
                  </v:textbox>
                </v:shape>
              </v:group>
            </w:pict>
          </mc:Fallback>
        </mc:AlternateContent>
      </w:r>
    </w:p>
    <w:p w14:paraId="65D05C44" w14:textId="227E382E" w:rsidR="00D63F2E" w:rsidRPr="00642A39" w:rsidRDefault="00BF3BAF" w:rsidP="009D2FE5">
      <w:pPr>
        <w:pStyle w:val="Title-NoTOCEntry"/>
        <w:rPr>
          <w:rFonts w:hint="eastAsia"/>
        </w:rPr>
      </w:pPr>
      <w:bookmarkStart w:id="10" w:name="_Toc198730180"/>
      <w:bookmarkStart w:id="11" w:name="_Toc198732061"/>
      <w:bookmarkStart w:id="12" w:name="_Toc198732218"/>
      <w:r w:rsidRPr="00642A39">
        <w:lastRenderedPageBreak/>
        <w:t xml:space="preserve">Table of </w:t>
      </w:r>
      <w:r w:rsidR="00FA2EEB" w:rsidRPr="00642A39">
        <w:t>Contents</w:t>
      </w:r>
      <w:bookmarkEnd w:id="10"/>
      <w:bookmarkEnd w:id="11"/>
      <w:bookmarkEnd w:id="12"/>
    </w:p>
    <w:p w14:paraId="391EB792" w14:textId="5F260BC8" w:rsidR="00D35CE2" w:rsidRDefault="00021F88" w:rsidP="00CB5244">
      <w:pPr>
        <w:pStyle w:val="TOC1"/>
        <w:rPr>
          <w:rFonts w:eastAsiaTheme="minorEastAsia" w:cstheme="minorBidi"/>
          <w:noProof/>
          <w:kern w:val="2"/>
          <w:sz w:val="24"/>
          <w:szCs w:val="24"/>
          <w:u w:val="none"/>
          <w14:ligatures w14:val="standardContextual"/>
        </w:rPr>
      </w:pPr>
      <w:r>
        <w:fldChar w:fldCharType="begin"/>
      </w:r>
      <w:r>
        <w:instrText xml:space="preserve"> TOC \f \h \z \t "Heading 1,2,Heading 2,3,Heading 3,4,Title,1,Subtitle,2" </w:instrText>
      </w:r>
      <w:r>
        <w:fldChar w:fldCharType="separate"/>
      </w:r>
      <w:hyperlink w:anchor="_Toc198888018" w:history="1">
        <w:r w:rsidR="00D35CE2" w:rsidRPr="00432CDB">
          <w:rPr>
            <w:rStyle w:val="Hyperlink"/>
            <w:noProof/>
          </w:rPr>
          <w:t>Report</w:t>
        </w:r>
        <w:r w:rsidR="00D35CE2">
          <w:rPr>
            <w:noProof/>
            <w:webHidden/>
          </w:rPr>
          <w:tab/>
        </w:r>
        <w:r w:rsidR="00D35CE2">
          <w:rPr>
            <w:noProof/>
            <w:webHidden/>
          </w:rPr>
          <w:fldChar w:fldCharType="begin"/>
        </w:r>
        <w:r w:rsidR="00D35CE2">
          <w:rPr>
            <w:noProof/>
            <w:webHidden/>
          </w:rPr>
          <w:instrText xml:space="preserve"> PAGEREF _Toc198888018 \h </w:instrText>
        </w:r>
        <w:r w:rsidR="00D35CE2">
          <w:rPr>
            <w:noProof/>
            <w:webHidden/>
          </w:rPr>
        </w:r>
        <w:r w:rsidR="00D35CE2">
          <w:rPr>
            <w:noProof/>
            <w:webHidden/>
          </w:rPr>
          <w:fldChar w:fldCharType="separate"/>
        </w:r>
        <w:r w:rsidR="007F0D43">
          <w:rPr>
            <w:noProof/>
            <w:webHidden/>
          </w:rPr>
          <w:t>1</w:t>
        </w:r>
        <w:r w:rsidR="00D35CE2">
          <w:rPr>
            <w:noProof/>
            <w:webHidden/>
          </w:rPr>
          <w:fldChar w:fldCharType="end"/>
        </w:r>
      </w:hyperlink>
    </w:p>
    <w:p w14:paraId="6A7534E7" w14:textId="29A166CB" w:rsidR="00D35CE2" w:rsidRDefault="00D35CE2">
      <w:pPr>
        <w:pStyle w:val="TOC2"/>
        <w:tabs>
          <w:tab w:val="left" w:pos="358"/>
          <w:tab w:val="right" w:pos="10070"/>
        </w:tabs>
        <w:rPr>
          <w:rFonts w:eastAsiaTheme="minorEastAsia" w:cstheme="minorBidi"/>
          <w:b w:val="0"/>
          <w:bCs w:val="0"/>
          <w:smallCaps w:val="0"/>
          <w:noProof/>
          <w:kern w:val="2"/>
          <w:sz w:val="24"/>
          <w:szCs w:val="24"/>
          <w14:ligatures w14:val="standardContextual"/>
        </w:rPr>
      </w:pPr>
      <w:hyperlink w:anchor="_Toc198888019" w:history="1">
        <w:r w:rsidRPr="00432CDB">
          <w:rPr>
            <w:rStyle w:val="Hyperlink"/>
            <w:noProof/>
          </w:rPr>
          <w:t>1</w:t>
        </w:r>
        <w:r>
          <w:rPr>
            <w:rFonts w:eastAsiaTheme="minorEastAsia" w:cstheme="minorBidi"/>
            <w:b w:val="0"/>
            <w:bCs w:val="0"/>
            <w:smallCaps w:val="0"/>
            <w:noProof/>
            <w:kern w:val="2"/>
            <w:sz w:val="24"/>
            <w:szCs w:val="24"/>
            <w14:ligatures w14:val="standardContextual"/>
          </w:rPr>
          <w:tab/>
        </w:r>
        <w:r w:rsidRPr="00432CDB">
          <w:rPr>
            <w:rStyle w:val="Hyperlink"/>
            <w:noProof/>
          </w:rPr>
          <w:t>Executive Summary</w:t>
        </w:r>
        <w:r>
          <w:rPr>
            <w:noProof/>
            <w:webHidden/>
          </w:rPr>
          <w:tab/>
        </w:r>
        <w:r w:rsidR="00876331">
          <w:rPr>
            <w:noProof/>
            <w:webHidden/>
          </w:rPr>
          <w:t>1</w:t>
        </w:r>
      </w:hyperlink>
    </w:p>
    <w:p w14:paraId="2D7B6C18" w14:textId="2A3AAC6A"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20" w:history="1">
        <w:r w:rsidRPr="00432CDB">
          <w:rPr>
            <w:rStyle w:val="Hyperlink"/>
            <w:noProof/>
          </w:rPr>
          <w:t>1.1</w:t>
        </w:r>
        <w:r>
          <w:rPr>
            <w:rFonts w:eastAsiaTheme="minorEastAsia" w:cstheme="minorBidi"/>
            <w:smallCaps w:val="0"/>
            <w:noProof/>
            <w:kern w:val="2"/>
            <w:sz w:val="24"/>
            <w:szCs w:val="24"/>
            <w14:ligatures w14:val="standardContextual"/>
          </w:rPr>
          <w:tab/>
        </w:r>
        <w:r w:rsidRPr="00432CDB">
          <w:rPr>
            <w:rStyle w:val="Hyperlink"/>
            <w:noProof/>
          </w:rPr>
          <w:t>High-level overview of the problem, methods, and outcomes</w:t>
        </w:r>
        <w:r>
          <w:rPr>
            <w:noProof/>
            <w:webHidden/>
          </w:rPr>
          <w:tab/>
        </w:r>
        <w:r w:rsidR="00F77E79">
          <w:rPr>
            <w:noProof/>
            <w:webHidden/>
          </w:rPr>
          <w:t>1</w:t>
        </w:r>
      </w:hyperlink>
    </w:p>
    <w:p w14:paraId="72EE96F4" w14:textId="7B8FE967"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21" w:history="1">
        <w:r w:rsidRPr="00432CDB">
          <w:rPr>
            <w:rStyle w:val="Hyperlink"/>
            <w:noProof/>
          </w:rPr>
          <w:t>1.2</w:t>
        </w:r>
        <w:r>
          <w:rPr>
            <w:rFonts w:eastAsiaTheme="minorEastAsia" w:cstheme="minorBidi"/>
            <w:smallCaps w:val="0"/>
            <w:noProof/>
            <w:kern w:val="2"/>
            <w:sz w:val="24"/>
            <w:szCs w:val="24"/>
            <w14:ligatures w14:val="standardContextual"/>
          </w:rPr>
          <w:tab/>
        </w:r>
        <w:r w:rsidRPr="00432CDB">
          <w:rPr>
            <w:rStyle w:val="Hyperlink"/>
            <w:noProof/>
          </w:rPr>
          <w:t>Problem space/engineering value and recommendations</w:t>
        </w:r>
        <w:r>
          <w:rPr>
            <w:noProof/>
            <w:webHidden/>
          </w:rPr>
          <w:tab/>
        </w:r>
        <w:r>
          <w:rPr>
            <w:noProof/>
            <w:webHidden/>
          </w:rPr>
          <w:fldChar w:fldCharType="begin"/>
        </w:r>
        <w:r>
          <w:rPr>
            <w:noProof/>
            <w:webHidden/>
          </w:rPr>
          <w:instrText xml:space="preserve"> PAGEREF _Toc198888021 \h </w:instrText>
        </w:r>
        <w:r>
          <w:rPr>
            <w:noProof/>
            <w:webHidden/>
          </w:rPr>
        </w:r>
        <w:r>
          <w:rPr>
            <w:noProof/>
            <w:webHidden/>
          </w:rPr>
          <w:fldChar w:fldCharType="separate"/>
        </w:r>
        <w:r w:rsidR="007F0D43">
          <w:rPr>
            <w:noProof/>
            <w:webHidden/>
          </w:rPr>
          <w:t>2</w:t>
        </w:r>
        <w:r>
          <w:rPr>
            <w:noProof/>
            <w:webHidden/>
          </w:rPr>
          <w:fldChar w:fldCharType="end"/>
        </w:r>
      </w:hyperlink>
    </w:p>
    <w:p w14:paraId="4621FE5C" w14:textId="19DCE840"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22" w:history="1">
        <w:r w:rsidRPr="00432CDB">
          <w:rPr>
            <w:rStyle w:val="Hyperlink"/>
            <w:noProof/>
          </w:rPr>
          <w:t>1.3</w:t>
        </w:r>
        <w:r>
          <w:rPr>
            <w:rFonts w:eastAsiaTheme="minorEastAsia" w:cstheme="minorBidi"/>
            <w:smallCaps w:val="0"/>
            <w:noProof/>
            <w:kern w:val="2"/>
            <w:sz w:val="24"/>
            <w:szCs w:val="24"/>
            <w14:ligatures w14:val="standardContextual"/>
          </w:rPr>
          <w:tab/>
        </w:r>
        <w:r w:rsidRPr="00432CDB">
          <w:rPr>
            <w:rStyle w:val="Hyperlink"/>
            <w:noProof/>
          </w:rPr>
          <w:t>Summary of results and impact</w:t>
        </w:r>
        <w:r>
          <w:rPr>
            <w:noProof/>
            <w:webHidden/>
          </w:rPr>
          <w:tab/>
        </w:r>
        <w:r>
          <w:rPr>
            <w:noProof/>
            <w:webHidden/>
          </w:rPr>
          <w:fldChar w:fldCharType="begin"/>
        </w:r>
        <w:r>
          <w:rPr>
            <w:noProof/>
            <w:webHidden/>
          </w:rPr>
          <w:instrText xml:space="preserve"> PAGEREF _Toc198888022 \h </w:instrText>
        </w:r>
        <w:r>
          <w:rPr>
            <w:noProof/>
            <w:webHidden/>
          </w:rPr>
        </w:r>
        <w:r>
          <w:rPr>
            <w:noProof/>
            <w:webHidden/>
          </w:rPr>
          <w:fldChar w:fldCharType="separate"/>
        </w:r>
        <w:r w:rsidR="007F0D43">
          <w:rPr>
            <w:b/>
            <w:bCs/>
            <w:noProof/>
            <w:webHidden/>
          </w:rPr>
          <w:t>Error! Bookmark not defined.</w:t>
        </w:r>
        <w:r>
          <w:rPr>
            <w:noProof/>
            <w:webHidden/>
          </w:rPr>
          <w:fldChar w:fldCharType="end"/>
        </w:r>
      </w:hyperlink>
    </w:p>
    <w:p w14:paraId="2127E2AB" w14:textId="208A120E" w:rsidR="00D35CE2" w:rsidRDefault="00D35CE2">
      <w:pPr>
        <w:pStyle w:val="TOC2"/>
        <w:tabs>
          <w:tab w:val="left" w:pos="358"/>
          <w:tab w:val="right" w:pos="10070"/>
        </w:tabs>
        <w:rPr>
          <w:rFonts w:eastAsiaTheme="minorEastAsia" w:cstheme="minorBidi"/>
          <w:b w:val="0"/>
          <w:bCs w:val="0"/>
          <w:smallCaps w:val="0"/>
          <w:noProof/>
          <w:kern w:val="2"/>
          <w:sz w:val="24"/>
          <w:szCs w:val="24"/>
          <w14:ligatures w14:val="standardContextual"/>
        </w:rPr>
      </w:pPr>
      <w:hyperlink w:anchor="_Toc198888023" w:history="1">
        <w:r w:rsidRPr="00432CDB">
          <w:rPr>
            <w:rStyle w:val="Hyperlink"/>
            <w:noProof/>
          </w:rPr>
          <w:t>2</w:t>
        </w:r>
        <w:r>
          <w:rPr>
            <w:rFonts w:eastAsiaTheme="minorEastAsia" w:cstheme="minorBidi"/>
            <w:b w:val="0"/>
            <w:bCs w:val="0"/>
            <w:smallCaps w:val="0"/>
            <w:noProof/>
            <w:kern w:val="2"/>
            <w:sz w:val="24"/>
            <w:szCs w:val="24"/>
            <w14:ligatures w14:val="standardContextual"/>
          </w:rPr>
          <w:tab/>
        </w:r>
        <w:r w:rsidRPr="00432CDB">
          <w:rPr>
            <w:rStyle w:val="Hyperlink"/>
            <w:noProof/>
          </w:rPr>
          <w:t>Introduction</w:t>
        </w:r>
        <w:r>
          <w:rPr>
            <w:noProof/>
            <w:webHidden/>
          </w:rPr>
          <w:tab/>
        </w:r>
        <w:r w:rsidR="00F77E79">
          <w:rPr>
            <w:noProof/>
            <w:webHidden/>
          </w:rPr>
          <w:t>3</w:t>
        </w:r>
      </w:hyperlink>
    </w:p>
    <w:p w14:paraId="122F8C65" w14:textId="1C208CD8"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24" w:history="1">
        <w:r w:rsidRPr="00432CDB">
          <w:rPr>
            <w:rStyle w:val="Hyperlink"/>
            <w:noProof/>
          </w:rPr>
          <w:t>2.1</w:t>
        </w:r>
        <w:r>
          <w:rPr>
            <w:rFonts w:eastAsiaTheme="minorEastAsia" w:cstheme="minorBidi"/>
            <w:smallCaps w:val="0"/>
            <w:noProof/>
            <w:kern w:val="2"/>
            <w:sz w:val="24"/>
            <w:szCs w:val="24"/>
            <w14:ligatures w14:val="standardContextual"/>
          </w:rPr>
          <w:tab/>
        </w:r>
        <w:r w:rsidRPr="00432CDB">
          <w:rPr>
            <w:rStyle w:val="Hyperlink"/>
            <w:noProof/>
          </w:rPr>
          <w:t>Motivation</w:t>
        </w:r>
        <w:r>
          <w:rPr>
            <w:noProof/>
            <w:webHidden/>
          </w:rPr>
          <w:tab/>
        </w:r>
        <w:r w:rsidR="007B494F">
          <w:rPr>
            <w:noProof/>
            <w:webHidden/>
          </w:rPr>
          <w:t>3</w:t>
        </w:r>
      </w:hyperlink>
    </w:p>
    <w:p w14:paraId="4529C31A" w14:textId="057FD839"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25" w:history="1">
        <w:r w:rsidRPr="00432CDB">
          <w:rPr>
            <w:rStyle w:val="Hyperlink"/>
            <w:noProof/>
          </w:rPr>
          <w:t>2.2</w:t>
        </w:r>
        <w:r>
          <w:rPr>
            <w:rFonts w:eastAsiaTheme="minorEastAsia" w:cstheme="minorBidi"/>
            <w:smallCaps w:val="0"/>
            <w:noProof/>
            <w:kern w:val="2"/>
            <w:sz w:val="24"/>
            <w:szCs w:val="24"/>
            <w14:ligatures w14:val="standardContextual"/>
          </w:rPr>
          <w:tab/>
        </w:r>
        <w:r w:rsidRPr="00432CDB">
          <w:rPr>
            <w:rStyle w:val="Hyperlink"/>
            <w:noProof/>
          </w:rPr>
          <w:t>Problem Statement</w:t>
        </w:r>
        <w:r>
          <w:rPr>
            <w:noProof/>
            <w:webHidden/>
          </w:rPr>
          <w:tab/>
        </w:r>
        <w:r>
          <w:rPr>
            <w:noProof/>
            <w:webHidden/>
          </w:rPr>
          <w:fldChar w:fldCharType="begin"/>
        </w:r>
        <w:r>
          <w:rPr>
            <w:noProof/>
            <w:webHidden/>
          </w:rPr>
          <w:instrText xml:space="preserve"> PAGEREF _Toc198888025 \h </w:instrText>
        </w:r>
        <w:r>
          <w:rPr>
            <w:noProof/>
            <w:webHidden/>
          </w:rPr>
        </w:r>
        <w:r>
          <w:rPr>
            <w:noProof/>
            <w:webHidden/>
          </w:rPr>
          <w:fldChar w:fldCharType="separate"/>
        </w:r>
        <w:r w:rsidR="007F0D43">
          <w:rPr>
            <w:b/>
            <w:bCs/>
            <w:noProof/>
            <w:webHidden/>
          </w:rPr>
          <w:t>Error! Bookmark not defined.</w:t>
        </w:r>
        <w:r>
          <w:rPr>
            <w:noProof/>
            <w:webHidden/>
          </w:rPr>
          <w:fldChar w:fldCharType="end"/>
        </w:r>
      </w:hyperlink>
    </w:p>
    <w:p w14:paraId="6E2E9010" w14:textId="755F14AA"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26" w:history="1">
        <w:r w:rsidRPr="00432CDB">
          <w:rPr>
            <w:rStyle w:val="Hyperlink"/>
            <w:noProof/>
          </w:rPr>
          <w:t>2.3</w:t>
        </w:r>
        <w:r>
          <w:rPr>
            <w:rFonts w:eastAsiaTheme="minorEastAsia" w:cstheme="minorBidi"/>
            <w:smallCaps w:val="0"/>
            <w:noProof/>
            <w:kern w:val="2"/>
            <w:sz w:val="24"/>
            <w:szCs w:val="24"/>
            <w14:ligatures w14:val="standardContextual"/>
          </w:rPr>
          <w:tab/>
        </w:r>
        <w:r w:rsidRPr="00432CDB">
          <w:rPr>
            <w:rStyle w:val="Hyperlink"/>
            <w:noProof/>
          </w:rPr>
          <w:t>Objectives</w:t>
        </w:r>
        <w:r>
          <w:rPr>
            <w:noProof/>
            <w:webHidden/>
          </w:rPr>
          <w:tab/>
        </w:r>
        <w:r>
          <w:rPr>
            <w:noProof/>
            <w:webHidden/>
          </w:rPr>
          <w:fldChar w:fldCharType="begin"/>
        </w:r>
        <w:r>
          <w:rPr>
            <w:noProof/>
            <w:webHidden/>
          </w:rPr>
          <w:instrText xml:space="preserve"> PAGEREF _Toc198888026 \h </w:instrText>
        </w:r>
        <w:r>
          <w:rPr>
            <w:noProof/>
            <w:webHidden/>
          </w:rPr>
        </w:r>
        <w:r>
          <w:rPr>
            <w:noProof/>
            <w:webHidden/>
          </w:rPr>
          <w:fldChar w:fldCharType="separate"/>
        </w:r>
        <w:r w:rsidR="007F0D43">
          <w:rPr>
            <w:noProof/>
            <w:webHidden/>
          </w:rPr>
          <w:t>5</w:t>
        </w:r>
        <w:r>
          <w:rPr>
            <w:noProof/>
            <w:webHidden/>
          </w:rPr>
          <w:fldChar w:fldCharType="end"/>
        </w:r>
      </w:hyperlink>
    </w:p>
    <w:p w14:paraId="0B59AAEE" w14:textId="73A25C10"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27" w:history="1">
        <w:r w:rsidRPr="00432CDB">
          <w:rPr>
            <w:rStyle w:val="Hyperlink"/>
            <w:noProof/>
          </w:rPr>
          <w:t>2.4</w:t>
        </w:r>
        <w:r>
          <w:rPr>
            <w:rFonts w:eastAsiaTheme="minorEastAsia" w:cstheme="minorBidi"/>
            <w:smallCaps w:val="0"/>
            <w:noProof/>
            <w:kern w:val="2"/>
            <w:sz w:val="24"/>
            <w:szCs w:val="24"/>
            <w14:ligatures w14:val="standardContextual"/>
          </w:rPr>
          <w:tab/>
        </w:r>
        <w:r w:rsidRPr="00432CDB">
          <w:rPr>
            <w:rStyle w:val="Hyperlink"/>
            <w:noProof/>
          </w:rPr>
          <w:t>Scope</w:t>
        </w:r>
        <w:r>
          <w:rPr>
            <w:noProof/>
            <w:webHidden/>
          </w:rPr>
          <w:tab/>
        </w:r>
        <w:r w:rsidR="00EB4278">
          <w:rPr>
            <w:noProof/>
            <w:webHidden/>
          </w:rPr>
          <w:t>4</w:t>
        </w:r>
      </w:hyperlink>
    </w:p>
    <w:p w14:paraId="09FF1C58" w14:textId="5CF634B8" w:rsidR="00D35CE2" w:rsidRDefault="00D35CE2">
      <w:pPr>
        <w:pStyle w:val="TOC2"/>
        <w:tabs>
          <w:tab w:val="left" w:pos="358"/>
          <w:tab w:val="right" w:pos="10070"/>
        </w:tabs>
        <w:rPr>
          <w:rFonts w:eastAsiaTheme="minorEastAsia" w:cstheme="minorBidi"/>
          <w:b w:val="0"/>
          <w:bCs w:val="0"/>
          <w:smallCaps w:val="0"/>
          <w:noProof/>
          <w:kern w:val="2"/>
          <w:sz w:val="24"/>
          <w:szCs w:val="24"/>
          <w14:ligatures w14:val="standardContextual"/>
        </w:rPr>
      </w:pPr>
      <w:hyperlink w:anchor="_Toc198888028" w:history="1">
        <w:r w:rsidRPr="00432CDB">
          <w:rPr>
            <w:rStyle w:val="Hyperlink"/>
            <w:noProof/>
          </w:rPr>
          <w:t>3</w:t>
        </w:r>
        <w:r>
          <w:rPr>
            <w:rFonts w:eastAsiaTheme="minorEastAsia" w:cstheme="minorBidi"/>
            <w:b w:val="0"/>
            <w:bCs w:val="0"/>
            <w:smallCaps w:val="0"/>
            <w:noProof/>
            <w:kern w:val="2"/>
            <w:sz w:val="24"/>
            <w:szCs w:val="24"/>
            <w14:ligatures w14:val="standardContextual"/>
          </w:rPr>
          <w:tab/>
        </w:r>
        <w:r w:rsidRPr="00432CDB">
          <w:rPr>
            <w:rStyle w:val="Hyperlink"/>
            <w:noProof/>
          </w:rPr>
          <w:t>Research – Literature Review and Related Work from Practice</w:t>
        </w:r>
        <w:r>
          <w:rPr>
            <w:noProof/>
            <w:webHidden/>
          </w:rPr>
          <w:tab/>
        </w:r>
        <w:r w:rsidR="007C1B1F">
          <w:rPr>
            <w:noProof/>
            <w:webHidden/>
          </w:rPr>
          <w:t>5</w:t>
        </w:r>
      </w:hyperlink>
    </w:p>
    <w:p w14:paraId="1AEF1212" w14:textId="4681D0E0"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29" w:history="1">
        <w:r w:rsidRPr="00432CDB">
          <w:rPr>
            <w:rStyle w:val="Hyperlink"/>
            <w:noProof/>
          </w:rPr>
          <w:t>3.1</w:t>
        </w:r>
        <w:r>
          <w:rPr>
            <w:rFonts w:eastAsiaTheme="minorEastAsia" w:cstheme="minorBidi"/>
            <w:smallCaps w:val="0"/>
            <w:noProof/>
            <w:kern w:val="2"/>
            <w:sz w:val="24"/>
            <w:szCs w:val="24"/>
            <w14:ligatures w14:val="standardContextual"/>
          </w:rPr>
          <w:tab/>
        </w:r>
        <w:r w:rsidRPr="00432CDB">
          <w:rPr>
            <w:rStyle w:val="Hyperlink"/>
            <w:noProof/>
          </w:rPr>
          <w:t>Academic Background</w:t>
        </w:r>
        <w:r>
          <w:rPr>
            <w:noProof/>
            <w:webHidden/>
          </w:rPr>
          <w:tab/>
        </w:r>
        <w:r w:rsidR="007C1B1F">
          <w:rPr>
            <w:noProof/>
            <w:webHidden/>
          </w:rPr>
          <w:t>5</w:t>
        </w:r>
      </w:hyperlink>
    </w:p>
    <w:p w14:paraId="6094F58F" w14:textId="5C6528DC"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30" w:history="1">
        <w:r w:rsidRPr="00432CDB">
          <w:rPr>
            <w:rStyle w:val="Hyperlink"/>
            <w:noProof/>
          </w:rPr>
          <w:t>3.2</w:t>
        </w:r>
        <w:r>
          <w:rPr>
            <w:rFonts w:eastAsiaTheme="minorEastAsia" w:cstheme="minorBidi"/>
            <w:smallCaps w:val="0"/>
            <w:noProof/>
            <w:kern w:val="2"/>
            <w:sz w:val="24"/>
            <w:szCs w:val="24"/>
            <w14:ligatures w14:val="standardContextual"/>
          </w:rPr>
          <w:tab/>
        </w:r>
        <w:r w:rsidRPr="00432CDB">
          <w:rPr>
            <w:rStyle w:val="Hyperlink"/>
            <w:noProof/>
          </w:rPr>
          <w:t>Industry Practice</w:t>
        </w:r>
        <w:r>
          <w:rPr>
            <w:noProof/>
            <w:webHidden/>
          </w:rPr>
          <w:tab/>
        </w:r>
        <w:r w:rsidR="00D7327C">
          <w:rPr>
            <w:noProof/>
            <w:webHidden/>
          </w:rPr>
          <w:t>6</w:t>
        </w:r>
      </w:hyperlink>
    </w:p>
    <w:p w14:paraId="4D9D518E" w14:textId="7821B6FD"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31" w:history="1">
        <w:r w:rsidRPr="00432CDB">
          <w:rPr>
            <w:rStyle w:val="Hyperlink"/>
            <w:noProof/>
          </w:rPr>
          <w:t>3.3</w:t>
        </w:r>
        <w:r>
          <w:rPr>
            <w:rFonts w:eastAsiaTheme="minorEastAsia" w:cstheme="minorBidi"/>
            <w:smallCaps w:val="0"/>
            <w:noProof/>
            <w:kern w:val="2"/>
            <w:sz w:val="24"/>
            <w:szCs w:val="24"/>
            <w14:ligatures w14:val="standardContextual"/>
          </w:rPr>
          <w:tab/>
        </w:r>
        <w:r w:rsidRPr="00432CDB">
          <w:rPr>
            <w:rStyle w:val="Hyperlink"/>
            <w:noProof/>
          </w:rPr>
          <w:t>Domain Background</w:t>
        </w:r>
        <w:r>
          <w:rPr>
            <w:noProof/>
            <w:webHidden/>
          </w:rPr>
          <w:tab/>
        </w:r>
        <w:r w:rsidR="008C7466">
          <w:rPr>
            <w:noProof/>
            <w:webHidden/>
          </w:rPr>
          <w:t>1</w:t>
        </w:r>
        <w:r w:rsidR="00D7327C">
          <w:rPr>
            <w:noProof/>
            <w:webHidden/>
          </w:rPr>
          <w:t>2</w:t>
        </w:r>
      </w:hyperlink>
    </w:p>
    <w:p w14:paraId="274E8FED" w14:textId="6BE3E6AB"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32" w:history="1">
        <w:r w:rsidRPr="00432CDB">
          <w:rPr>
            <w:rStyle w:val="Hyperlink"/>
            <w:noProof/>
          </w:rPr>
          <w:t>3.4</w:t>
        </w:r>
        <w:r>
          <w:rPr>
            <w:rFonts w:eastAsiaTheme="minorEastAsia" w:cstheme="minorBidi"/>
            <w:smallCaps w:val="0"/>
            <w:noProof/>
            <w:kern w:val="2"/>
            <w:sz w:val="24"/>
            <w:szCs w:val="24"/>
            <w14:ligatures w14:val="standardContextual"/>
          </w:rPr>
          <w:tab/>
        </w:r>
        <w:r w:rsidRPr="00432CDB">
          <w:rPr>
            <w:rStyle w:val="Hyperlink"/>
            <w:noProof/>
          </w:rPr>
          <w:t>Gap Analysis</w:t>
        </w:r>
        <w:r>
          <w:rPr>
            <w:noProof/>
            <w:webHidden/>
          </w:rPr>
          <w:tab/>
        </w:r>
        <w:r w:rsidR="00D7327C">
          <w:rPr>
            <w:noProof/>
            <w:webHidden/>
          </w:rPr>
          <w:t>13</w:t>
        </w:r>
      </w:hyperlink>
    </w:p>
    <w:p w14:paraId="0BF43AB0" w14:textId="58A9D96F" w:rsidR="00D35CE2" w:rsidRDefault="00D35CE2">
      <w:pPr>
        <w:pStyle w:val="TOC2"/>
        <w:tabs>
          <w:tab w:val="left" w:pos="358"/>
          <w:tab w:val="right" w:pos="10070"/>
        </w:tabs>
        <w:rPr>
          <w:rFonts w:eastAsiaTheme="minorEastAsia" w:cstheme="minorBidi"/>
          <w:b w:val="0"/>
          <w:bCs w:val="0"/>
          <w:smallCaps w:val="0"/>
          <w:noProof/>
          <w:kern w:val="2"/>
          <w:sz w:val="24"/>
          <w:szCs w:val="24"/>
          <w14:ligatures w14:val="standardContextual"/>
        </w:rPr>
      </w:pPr>
      <w:hyperlink w:anchor="_Toc198888033" w:history="1">
        <w:r w:rsidRPr="00432CDB">
          <w:rPr>
            <w:rStyle w:val="Hyperlink"/>
            <w:noProof/>
          </w:rPr>
          <w:t>4</w:t>
        </w:r>
        <w:r>
          <w:rPr>
            <w:rFonts w:eastAsiaTheme="minorEastAsia" w:cstheme="minorBidi"/>
            <w:b w:val="0"/>
            <w:bCs w:val="0"/>
            <w:smallCaps w:val="0"/>
            <w:noProof/>
            <w:kern w:val="2"/>
            <w:sz w:val="24"/>
            <w:szCs w:val="24"/>
            <w14:ligatures w14:val="standardContextual"/>
          </w:rPr>
          <w:tab/>
        </w:r>
        <w:r w:rsidRPr="00432CDB">
          <w:rPr>
            <w:rStyle w:val="Hyperlink"/>
            <w:noProof/>
          </w:rPr>
          <w:t>Methodology</w:t>
        </w:r>
        <w:r>
          <w:rPr>
            <w:noProof/>
            <w:webHidden/>
          </w:rPr>
          <w:tab/>
        </w:r>
        <w:r w:rsidR="00D7327C">
          <w:rPr>
            <w:noProof/>
            <w:webHidden/>
          </w:rPr>
          <w:t>18</w:t>
        </w:r>
      </w:hyperlink>
    </w:p>
    <w:p w14:paraId="337C1F45" w14:textId="70956BC1"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34" w:history="1">
        <w:r w:rsidRPr="00432CDB">
          <w:rPr>
            <w:rStyle w:val="Hyperlink"/>
            <w:noProof/>
          </w:rPr>
          <w:t>4.1</w:t>
        </w:r>
        <w:r>
          <w:rPr>
            <w:rFonts w:eastAsiaTheme="minorEastAsia" w:cstheme="minorBidi"/>
            <w:smallCaps w:val="0"/>
            <w:noProof/>
            <w:kern w:val="2"/>
            <w:sz w:val="24"/>
            <w:szCs w:val="24"/>
            <w14:ligatures w14:val="standardContextual"/>
          </w:rPr>
          <w:tab/>
        </w:r>
        <w:r w:rsidRPr="00432CDB">
          <w:rPr>
            <w:rStyle w:val="Hyperlink"/>
            <w:noProof/>
          </w:rPr>
          <w:t>Data Acquisition</w:t>
        </w:r>
        <w:r>
          <w:rPr>
            <w:noProof/>
            <w:webHidden/>
          </w:rPr>
          <w:tab/>
        </w:r>
        <w:r w:rsidR="00D7327C">
          <w:rPr>
            <w:noProof/>
            <w:webHidden/>
          </w:rPr>
          <w:t>18</w:t>
        </w:r>
      </w:hyperlink>
    </w:p>
    <w:p w14:paraId="3BC86FC9" w14:textId="0897A907"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35" w:history="1">
        <w:r w:rsidRPr="00432CDB">
          <w:rPr>
            <w:rStyle w:val="Hyperlink"/>
            <w:noProof/>
          </w:rPr>
          <w:t>4.2</w:t>
        </w:r>
        <w:r>
          <w:rPr>
            <w:rFonts w:eastAsiaTheme="minorEastAsia" w:cstheme="minorBidi"/>
            <w:smallCaps w:val="0"/>
            <w:noProof/>
            <w:kern w:val="2"/>
            <w:sz w:val="24"/>
            <w:szCs w:val="24"/>
            <w14:ligatures w14:val="standardContextual"/>
          </w:rPr>
          <w:tab/>
        </w:r>
        <w:r w:rsidRPr="00432CDB">
          <w:rPr>
            <w:rStyle w:val="Hyperlink"/>
            <w:noProof/>
          </w:rPr>
          <w:t>Exploratory Data Analysis (EDA)</w:t>
        </w:r>
        <w:r>
          <w:rPr>
            <w:noProof/>
            <w:webHidden/>
          </w:rPr>
          <w:tab/>
        </w:r>
        <w:r w:rsidR="00B07BA6">
          <w:rPr>
            <w:noProof/>
            <w:webHidden/>
          </w:rPr>
          <w:t>19</w:t>
        </w:r>
      </w:hyperlink>
    </w:p>
    <w:p w14:paraId="13754412" w14:textId="45C68447"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36" w:history="1">
        <w:r w:rsidRPr="00432CDB">
          <w:rPr>
            <w:rStyle w:val="Hyperlink"/>
            <w:noProof/>
          </w:rPr>
          <w:t>4.3</w:t>
        </w:r>
        <w:r>
          <w:rPr>
            <w:rFonts w:eastAsiaTheme="minorEastAsia" w:cstheme="minorBidi"/>
            <w:smallCaps w:val="0"/>
            <w:noProof/>
            <w:kern w:val="2"/>
            <w:sz w:val="24"/>
            <w:szCs w:val="24"/>
            <w14:ligatures w14:val="standardContextual"/>
          </w:rPr>
          <w:tab/>
        </w:r>
        <w:r w:rsidRPr="00432CDB">
          <w:rPr>
            <w:rStyle w:val="Hyperlink"/>
            <w:noProof/>
          </w:rPr>
          <w:t>Data Cleaning and Preprocessing</w:t>
        </w:r>
        <w:r>
          <w:rPr>
            <w:noProof/>
            <w:webHidden/>
          </w:rPr>
          <w:tab/>
        </w:r>
        <w:r w:rsidR="00B07BA6">
          <w:rPr>
            <w:noProof/>
            <w:webHidden/>
          </w:rPr>
          <w:t>22</w:t>
        </w:r>
      </w:hyperlink>
    </w:p>
    <w:p w14:paraId="14C1160C" w14:textId="73333C0C"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37" w:history="1">
        <w:r w:rsidRPr="00432CDB">
          <w:rPr>
            <w:rStyle w:val="Hyperlink"/>
            <w:noProof/>
          </w:rPr>
          <w:t>4.4</w:t>
        </w:r>
        <w:r>
          <w:rPr>
            <w:rFonts w:eastAsiaTheme="minorEastAsia" w:cstheme="minorBidi"/>
            <w:smallCaps w:val="0"/>
            <w:noProof/>
            <w:kern w:val="2"/>
            <w:sz w:val="24"/>
            <w:szCs w:val="24"/>
            <w14:ligatures w14:val="standardContextual"/>
          </w:rPr>
          <w:tab/>
        </w:r>
        <w:r w:rsidRPr="00432CDB">
          <w:rPr>
            <w:rStyle w:val="Hyperlink"/>
            <w:noProof/>
          </w:rPr>
          <w:t>Feature Engineering</w:t>
        </w:r>
        <w:r>
          <w:rPr>
            <w:noProof/>
            <w:webHidden/>
          </w:rPr>
          <w:tab/>
        </w:r>
        <w:r>
          <w:rPr>
            <w:noProof/>
            <w:webHidden/>
          </w:rPr>
          <w:fldChar w:fldCharType="begin"/>
        </w:r>
        <w:r>
          <w:rPr>
            <w:noProof/>
            <w:webHidden/>
          </w:rPr>
          <w:instrText xml:space="preserve"> PAGEREF _Toc198888037 \h </w:instrText>
        </w:r>
        <w:r>
          <w:rPr>
            <w:noProof/>
            <w:webHidden/>
          </w:rPr>
        </w:r>
        <w:r>
          <w:rPr>
            <w:noProof/>
            <w:webHidden/>
          </w:rPr>
          <w:fldChar w:fldCharType="separate"/>
        </w:r>
        <w:r w:rsidR="007F0D43">
          <w:rPr>
            <w:noProof/>
            <w:webHidden/>
          </w:rPr>
          <w:t>31</w:t>
        </w:r>
        <w:r>
          <w:rPr>
            <w:noProof/>
            <w:webHidden/>
          </w:rPr>
          <w:fldChar w:fldCharType="end"/>
        </w:r>
      </w:hyperlink>
    </w:p>
    <w:p w14:paraId="4E7783FB" w14:textId="28656B45"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38" w:history="1">
        <w:r w:rsidRPr="00432CDB">
          <w:rPr>
            <w:rStyle w:val="Hyperlink"/>
            <w:noProof/>
          </w:rPr>
          <w:t>4.5</w:t>
        </w:r>
        <w:r>
          <w:rPr>
            <w:rFonts w:eastAsiaTheme="minorEastAsia" w:cstheme="minorBidi"/>
            <w:smallCaps w:val="0"/>
            <w:noProof/>
            <w:kern w:val="2"/>
            <w:sz w:val="24"/>
            <w:szCs w:val="24"/>
            <w14:ligatures w14:val="standardContextual"/>
          </w:rPr>
          <w:tab/>
        </w:r>
        <w:r w:rsidRPr="00432CDB">
          <w:rPr>
            <w:rStyle w:val="Hyperlink"/>
            <w:noProof/>
          </w:rPr>
          <w:t>Modeling/Algorithm Design or Selection</w:t>
        </w:r>
        <w:r>
          <w:rPr>
            <w:noProof/>
            <w:webHidden/>
          </w:rPr>
          <w:tab/>
        </w:r>
        <w:r>
          <w:rPr>
            <w:noProof/>
            <w:webHidden/>
          </w:rPr>
          <w:fldChar w:fldCharType="begin"/>
        </w:r>
        <w:r>
          <w:rPr>
            <w:noProof/>
            <w:webHidden/>
          </w:rPr>
          <w:instrText xml:space="preserve"> PAGEREF _Toc198888038 \h </w:instrText>
        </w:r>
        <w:r>
          <w:rPr>
            <w:noProof/>
            <w:webHidden/>
          </w:rPr>
        </w:r>
        <w:r>
          <w:rPr>
            <w:noProof/>
            <w:webHidden/>
          </w:rPr>
          <w:fldChar w:fldCharType="separate"/>
        </w:r>
        <w:r w:rsidR="007F0D43">
          <w:rPr>
            <w:noProof/>
            <w:webHidden/>
          </w:rPr>
          <w:t>31</w:t>
        </w:r>
        <w:r>
          <w:rPr>
            <w:noProof/>
            <w:webHidden/>
          </w:rPr>
          <w:fldChar w:fldCharType="end"/>
        </w:r>
      </w:hyperlink>
    </w:p>
    <w:p w14:paraId="5A0F01CF" w14:textId="4F73336E"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39" w:history="1">
        <w:r w:rsidRPr="00432CDB">
          <w:rPr>
            <w:rStyle w:val="Hyperlink"/>
            <w:noProof/>
          </w:rPr>
          <w:t>4.6</w:t>
        </w:r>
        <w:r>
          <w:rPr>
            <w:rFonts w:eastAsiaTheme="minorEastAsia" w:cstheme="minorBidi"/>
            <w:smallCaps w:val="0"/>
            <w:noProof/>
            <w:kern w:val="2"/>
            <w:sz w:val="24"/>
            <w:szCs w:val="24"/>
            <w14:ligatures w14:val="standardContextual"/>
          </w:rPr>
          <w:tab/>
        </w:r>
        <w:r w:rsidRPr="00432CDB">
          <w:rPr>
            <w:rStyle w:val="Hyperlink"/>
            <w:noProof/>
          </w:rPr>
          <w:t>Evaluation Metrics</w:t>
        </w:r>
        <w:r>
          <w:rPr>
            <w:noProof/>
            <w:webHidden/>
          </w:rPr>
          <w:tab/>
        </w:r>
        <w:r>
          <w:rPr>
            <w:noProof/>
            <w:webHidden/>
          </w:rPr>
          <w:fldChar w:fldCharType="begin"/>
        </w:r>
        <w:r>
          <w:rPr>
            <w:noProof/>
            <w:webHidden/>
          </w:rPr>
          <w:instrText xml:space="preserve"> PAGEREF _Toc198888039 \h </w:instrText>
        </w:r>
        <w:r>
          <w:rPr>
            <w:noProof/>
            <w:webHidden/>
          </w:rPr>
        </w:r>
        <w:r>
          <w:rPr>
            <w:noProof/>
            <w:webHidden/>
          </w:rPr>
          <w:fldChar w:fldCharType="separate"/>
        </w:r>
        <w:r w:rsidR="007F0D43">
          <w:rPr>
            <w:noProof/>
            <w:webHidden/>
          </w:rPr>
          <w:t>31</w:t>
        </w:r>
        <w:r>
          <w:rPr>
            <w:noProof/>
            <w:webHidden/>
          </w:rPr>
          <w:fldChar w:fldCharType="end"/>
        </w:r>
      </w:hyperlink>
    </w:p>
    <w:p w14:paraId="0CC542EF" w14:textId="48C26AB5"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40" w:history="1">
        <w:r w:rsidRPr="00432CDB">
          <w:rPr>
            <w:rStyle w:val="Hyperlink"/>
            <w:noProof/>
          </w:rPr>
          <w:t>4.7</w:t>
        </w:r>
        <w:r>
          <w:rPr>
            <w:rFonts w:eastAsiaTheme="minorEastAsia" w:cstheme="minorBidi"/>
            <w:smallCaps w:val="0"/>
            <w:noProof/>
            <w:kern w:val="2"/>
            <w:sz w:val="24"/>
            <w:szCs w:val="24"/>
            <w14:ligatures w14:val="standardContextual"/>
          </w:rPr>
          <w:tab/>
        </w:r>
        <w:r w:rsidRPr="00432CDB">
          <w:rPr>
            <w:rStyle w:val="Hyperlink"/>
            <w:noProof/>
          </w:rPr>
          <w:t>Test Plan</w:t>
        </w:r>
        <w:r>
          <w:rPr>
            <w:noProof/>
            <w:webHidden/>
          </w:rPr>
          <w:tab/>
        </w:r>
        <w:r>
          <w:rPr>
            <w:noProof/>
            <w:webHidden/>
          </w:rPr>
          <w:fldChar w:fldCharType="begin"/>
        </w:r>
        <w:r>
          <w:rPr>
            <w:noProof/>
            <w:webHidden/>
          </w:rPr>
          <w:instrText xml:space="preserve"> PAGEREF _Toc198888040 \h </w:instrText>
        </w:r>
        <w:r>
          <w:rPr>
            <w:noProof/>
            <w:webHidden/>
          </w:rPr>
        </w:r>
        <w:r>
          <w:rPr>
            <w:noProof/>
            <w:webHidden/>
          </w:rPr>
          <w:fldChar w:fldCharType="separate"/>
        </w:r>
        <w:r w:rsidR="007F0D43">
          <w:rPr>
            <w:noProof/>
            <w:webHidden/>
          </w:rPr>
          <w:t>31</w:t>
        </w:r>
        <w:r>
          <w:rPr>
            <w:noProof/>
            <w:webHidden/>
          </w:rPr>
          <w:fldChar w:fldCharType="end"/>
        </w:r>
      </w:hyperlink>
    </w:p>
    <w:p w14:paraId="06A59169" w14:textId="26EAE35E"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41" w:history="1">
        <w:r w:rsidRPr="00432CDB">
          <w:rPr>
            <w:rStyle w:val="Hyperlink"/>
            <w:noProof/>
          </w:rPr>
          <w:t>4.8</w:t>
        </w:r>
        <w:r>
          <w:rPr>
            <w:rFonts w:eastAsiaTheme="minorEastAsia" w:cstheme="minorBidi"/>
            <w:smallCaps w:val="0"/>
            <w:noProof/>
            <w:kern w:val="2"/>
            <w:sz w:val="24"/>
            <w:szCs w:val="24"/>
            <w14:ligatures w14:val="standardContextual"/>
          </w:rPr>
          <w:tab/>
        </w:r>
        <w:r w:rsidRPr="00432CDB">
          <w:rPr>
            <w:rStyle w:val="Hyperlink"/>
            <w:noProof/>
          </w:rPr>
          <w:t>Tools and Technologies</w:t>
        </w:r>
        <w:r>
          <w:rPr>
            <w:noProof/>
            <w:webHidden/>
          </w:rPr>
          <w:tab/>
        </w:r>
        <w:r>
          <w:rPr>
            <w:noProof/>
            <w:webHidden/>
          </w:rPr>
          <w:fldChar w:fldCharType="begin"/>
        </w:r>
        <w:r>
          <w:rPr>
            <w:noProof/>
            <w:webHidden/>
          </w:rPr>
          <w:instrText xml:space="preserve"> PAGEREF _Toc198888041 \h </w:instrText>
        </w:r>
        <w:r>
          <w:rPr>
            <w:noProof/>
            <w:webHidden/>
          </w:rPr>
        </w:r>
        <w:r>
          <w:rPr>
            <w:noProof/>
            <w:webHidden/>
          </w:rPr>
          <w:fldChar w:fldCharType="separate"/>
        </w:r>
        <w:r w:rsidR="007F0D43">
          <w:rPr>
            <w:noProof/>
            <w:webHidden/>
          </w:rPr>
          <w:t>33</w:t>
        </w:r>
        <w:r>
          <w:rPr>
            <w:noProof/>
            <w:webHidden/>
          </w:rPr>
          <w:fldChar w:fldCharType="end"/>
        </w:r>
      </w:hyperlink>
    </w:p>
    <w:p w14:paraId="18C820AB" w14:textId="44095CAA" w:rsidR="00D35CE2" w:rsidRDefault="00D35CE2">
      <w:pPr>
        <w:pStyle w:val="TOC4"/>
        <w:tabs>
          <w:tab w:val="left" w:pos="718"/>
          <w:tab w:val="right" w:pos="10070"/>
        </w:tabs>
        <w:rPr>
          <w:rFonts w:eastAsiaTheme="minorEastAsia" w:cstheme="minorBidi"/>
          <w:noProof/>
          <w:kern w:val="2"/>
          <w:sz w:val="24"/>
          <w:szCs w:val="24"/>
          <w14:ligatures w14:val="standardContextual"/>
        </w:rPr>
      </w:pPr>
      <w:hyperlink w:anchor="_Toc198888042" w:history="1">
        <w:r w:rsidRPr="00432CDB">
          <w:rPr>
            <w:rStyle w:val="Hyperlink"/>
            <w:noProof/>
          </w:rPr>
          <w:t>4.8.1</w:t>
        </w:r>
        <w:r>
          <w:rPr>
            <w:rFonts w:eastAsiaTheme="minorEastAsia" w:cstheme="minorBidi"/>
            <w:noProof/>
            <w:kern w:val="2"/>
            <w:sz w:val="24"/>
            <w:szCs w:val="24"/>
            <w14:ligatures w14:val="standardContextual"/>
          </w:rPr>
          <w:tab/>
        </w:r>
        <w:r w:rsidRPr="00432CDB">
          <w:rPr>
            <w:rStyle w:val="Hyperlink"/>
            <w:noProof/>
          </w:rPr>
          <w:t>Programming languages</w:t>
        </w:r>
        <w:r>
          <w:rPr>
            <w:noProof/>
            <w:webHidden/>
          </w:rPr>
          <w:tab/>
        </w:r>
        <w:r>
          <w:rPr>
            <w:noProof/>
            <w:webHidden/>
          </w:rPr>
          <w:fldChar w:fldCharType="begin"/>
        </w:r>
        <w:r>
          <w:rPr>
            <w:noProof/>
            <w:webHidden/>
          </w:rPr>
          <w:instrText xml:space="preserve"> PAGEREF _Toc198888042 \h </w:instrText>
        </w:r>
        <w:r>
          <w:rPr>
            <w:noProof/>
            <w:webHidden/>
          </w:rPr>
        </w:r>
        <w:r>
          <w:rPr>
            <w:noProof/>
            <w:webHidden/>
          </w:rPr>
          <w:fldChar w:fldCharType="separate"/>
        </w:r>
        <w:r w:rsidR="007F0D43">
          <w:rPr>
            <w:noProof/>
            <w:webHidden/>
          </w:rPr>
          <w:t>33</w:t>
        </w:r>
        <w:r>
          <w:rPr>
            <w:noProof/>
            <w:webHidden/>
          </w:rPr>
          <w:fldChar w:fldCharType="end"/>
        </w:r>
      </w:hyperlink>
    </w:p>
    <w:p w14:paraId="509A0A73" w14:textId="23112673" w:rsidR="00D35CE2" w:rsidRDefault="00D35CE2">
      <w:pPr>
        <w:pStyle w:val="TOC4"/>
        <w:tabs>
          <w:tab w:val="left" w:pos="718"/>
          <w:tab w:val="right" w:pos="10070"/>
        </w:tabs>
        <w:rPr>
          <w:rFonts w:eastAsiaTheme="minorEastAsia" w:cstheme="minorBidi"/>
          <w:noProof/>
          <w:kern w:val="2"/>
          <w:sz w:val="24"/>
          <w:szCs w:val="24"/>
          <w14:ligatures w14:val="standardContextual"/>
        </w:rPr>
      </w:pPr>
      <w:hyperlink w:anchor="_Toc198888043" w:history="1">
        <w:r w:rsidRPr="00432CDB">
          <w:rPr>
            <w:rStyle w:val="Hyperlink"/>
            <w:noProof/>
          </w:rPr>
          <w:t>4.8.2</w:t>
        </w:r>
        <w:r>
          <w:rPr>
            <w:rFonts w:eastAsiaTheme="minorEastAsia" w:cstheme="minorBidi"/>
            <w:noProof/>
            <w:kern w:val="2"/>
            <w:sz w:val="24"/>
            <w:szCs w:val="24"/>
            <w14:ligatures w14:val="standardContextual"/>
          </w:rPr>
          <w:tab/>
        </w:r>
        <w:r w:rsidRPr="00432CDB">
          <w:rPr>
            <w:rStyle w:val="Hyperlink"/>
            <w:noProof/>
          </w:rPr>
          <w:t>Software used</w:t>
        </w:r>
        <w:r>
          <w:rPr>
            <w:noProof/>
            <w:webHidden/>
          </w:rPr>
          <w:tab/>
        </w:r>
        <w:r>
          <w:rPr>
            <w:noProof/>
            <w:webHidden/>
          </w:rPr>
          <w:fldChar w:fldCharType="begin"/>
        </w:r>
        <w:r>
          <w:rPr>
            <w:noProof/>
            <w:webHidden/>
          </w:rPr>
          <w:instrText xml:space="preserve"> PAGEREF _Toc198888043 \h </w:instrText>
        </w:r>
        <w:r>
          <w:rPr>
            <w:noProof/>
            <w:webHidden/>
          </w:rPr>
        </w:r>
        <w:r>
          <w:rPr>
            <w:noProof/>
            <w:webHidden/>
          </w:rPr>
          <w:fldChar w:fldCharType="separate"/>
        </w:r>
        <w:r w:rsidR="007F0D43">
          <w:rPr>
            <w:noProof/>
            <w:webHidden/>
          </w:rPr>
          <w:t>33</w:t>
        </w:r>
        <w:r>
          <w:rPr>
            <w:noProof/>
            <w:webHidden/>
          </w:rPr>
          <w:fldChar w:fldCharType="end"/>
        </w:r>
      </w:hyperlink>
    </w:p>
    <w:p w14:paraId="408FBECF" w14:textId="7716DD2E" w:rsidR="00D35CE2" w:rsidRDefault="00D35CE2">
      <w:pPr>
        <w:pStyle w:val="TOC4"/>
        <w:tabs>
          <w:tab w:val="left" w:pos="718"/>
          <w:tab w:val="right" w:pos="10070"/>
        </w:tabs>
        <w:rPr>
          <w:rFonts w:eastAsiaTheme="minorEastAsia" w:cstheme="minorBidi"/>
          <w:noProof/>
          <w:kern w:val="2"/>
          <w:sz w:val="24"/>
          <w:szCs w:val="24"/>
          <w14:ligatures w14:val="standardContextual"/>
        </w:rPr>
      </w:pPr>
      <w:hyperlink w:anchor="_Toc198888044" w:history="1">
        <w:r w:rsidRPr="00432CDB">
          <w:rPr>
            <w:rStyle w:val="Hyperlink"/>
            <w:noProof/>
          </w:rPr>
          <w:t>4.8.3</w:t>
        </w:r>
        <w:r>
          <w:rPr>
            <w:rFonts w:eastAsiaTheme="minorEastAsia" w:cstheme="minorBidi"/>
            <w:noProof/>
            <w:kern w:val="2"/>
            <w:sz w:val="24"/>
            <w:szCs w:val="24"/>
            <w14:ligatures w14:val="standardContextual"/>
          </w:rPr>
          <w:tab/>
        </w:r>
        <w:r w:rsidRPr="00432CDB">
          <w:rPr>
            <w:rStyle w:val="Hyperlink"/>
            <w:noProof/>
          </w:rPr>
          <w:t>Cloud Services</w:t>
        </w:r>
        <w:r>
          <w:rPr>
            <w:noProof/>
            <w:webHidden/>
          </w:rPr>
          <w:tab/>
        </w:r>
        <w:r>
          <w:rPr>
            <w:noProof/>
            <w:webHidden/>
          </w:rPr>
          <w:fldChar w:fldCharType="begin"/>
        </w:r>
        <w:r>
          <w:rPr>
            <w:noProof/>
            <w:webHidden/>
          </w:rPr>
          <w:instrText xml:space="preserve"> PAGEREF _Toc198888044 \h </w:instrText>
        </w:r>
        <w:r>
          <w:rPr>
            <w:noProof/>
            <w:webHidden/>
          </w:rPr>
        </w:r>
        <w:r>
          <w:rPr>
            <w:noProof/>
            <w:webHidden/>
          </w:rPr>
          <w:fldChar w:fldCharType="separate"/>
        </w:r>
        <w:r w:rsidR="007F0D43">
          <w:rPr>
            <w:noProof/>
            <w:webHidden/>
          </w:rPr>
          <w:t>33</w:t>
        </w:r>
        <w:r>
          <w:rPr>
            <w:noProof/>
            <w:webHidden/>
          </w:rPr>
          <w:fldChar w:fldCharType="end"/>
        </w:r>
      </w:hyperlink>
    </w:p>
    <w:p w14:paraId="6597EDA7" w14:textId="29C5E2AF" w:rsidR="00D35CE2" w:rsidRDefault="00D35CE2">
      <w:pPr>
        <w:pStyle w:val="TOC4"/>
        <w:tabs>
          <w:tab w:val="left" w:pos="718"/>
          <w:tab w:val="right" w:pos="10070"/>
        </w:tabs>
        <w:rPr>
          <w:rFonts w:eastAsiaTheme="minorEastAsia" w:cstheme="minorBidi"/>
          <w:noProof/>
          <w:kern w:val="2"/>
          <w:sz w:val="24"/>
          <w:szCs w:val="24"/>
          <w14:ligatures w14:val="standardContextual"/>
        </w:rPr>
      </w:pPr>
      <w:hyperlink w:anchor="_Toc198888045" w:history="1">
        <w:r w:rsidRPr="00432CDB">
          <w:rPr>
            <w:rStyle w:val="Hyperlink"/>
            <w:noProof/>
          </w:rPr>
          <w:t>4.8.4</w:t>
        </w:r>
        <w:r>
          <w:rPr>
            <w:rFonts w:eastAsiaTheme="minorEastAsia" w:cstheme="minorBidi"/>
            <w:noProof/>
            <w:kern w:val="2"/>
            <w:sz w:val="24"/>
            <w:szCs w:val="24"/>
            <w14:ligatures w14:val="standardContextual"/>
          </w:rPr>
          <w:tab/>
        </w:r>
        <w:r w:rsidRPr="00432CDB">
          <w:rPr>
            <w:rStyle w:val="Hyperlink"/>
            <w:noProof/>
          </w:rPr>
          <w:t>System Architecture Designs</w:t>
        </w:r>
        <w:r>
          <w:rPr>
            <w:noProof/>
            <w:webHidden/>
          </w:rPr>
          <w:tab/>
        </w:r>
        <w:r>
          <w:rPr>
            <w:noProof/>
            <w:webHidden/>
          </w:rPr>
          <w:fldChar w:fldCharType="begin"/>
        </w:r>
        <w:r>
          <w:rPr>
            <w:noProof/>
            <w:webHidden/>
          </w:rPr>
          <w:instrText xml:space="preserve"> PAGEREF _Toc198888045 \h </w:instrText>
        </w:r>
        <w:r>
          <w:rPr>
            <w:noProof/>
            <w:webHidden/>
          </w:rPr>
        </w:r>
        <w:r>
          <w:rPr>
            <w:noProof/>
            <w:webHidden/>
          </w:rPr>
          <w:fldChar w:fldCharType="separate"/>
        </w:r>
        <w:r w:rsidR="007F0D43">
          <w:rPr>
            <w:noProof/>
            <w:webHidden/>
          </w:rPr>
          <w:t>34</w:t>
        </w:r>
        <w:r>
          <w:rPr>
            <w:noProof/>
            <w:webHidden/>
          </w:rPr>
          <w:fldChar w:fldCharType="end"/>
        </w:r>
      </w:hyperlink>
    </w:p>
    <w:p w14:paraId="1085136F" w14:textId="21D02356" w:rsidR="00D35CE2" w:rsidRDefault="00D35CE2">
      <w:pPr>
        <w:pStyle w:val="TOC2"/>
        <w:tabs>
          <w:tab w:val="left" w:pos="358"/>
          <w:tab w:val="right" w:pos="10070"/>
        </w:tabs>
        <w:rPr>
          <w:rFonts w:eastAsiaTheme="minorEastAsia" w:cstheme="minorBidi"/>
          <w:b w:val="0"/>
          <w:bCs w:val="0"/>
          <w:smallCaps w:val="0"/>
          <w:noProof/>
          <w:kern w:val="2"/>
          <w:sz w:val="24"/>
          <w:szCs w:val="24"/>
          <w14:ligatures w14:val="standardContextual"/>
        </w:rPr>
      </w:pPr>
      <w:hyperlink w:anchor="_Toc198888046" w:history="1">
        <w:r w:rsidRPr="00432CDB">
          <w:rPr>
            <w:rStyle w:val="Hyperlink"/>
            <w:noProof/>
          </w:rPr>
          <w:t>5</w:t>
        </w:r>
        <w:r>
          <w:rPr>
            <w:rFonts w:eastAsiaTheme="minorEastAsia" w:cstheme="minorBidi"/>
            <w:b w:val="0"/>
            <w:bCs w:val="0"/>
            <w:smallCaps w:val="0"/>
            <w:noProof/>
            <w:kern w:val="2"/>
            <w:sz w:val="24"/>
            <w:szCs w:val="24"/>
            <w14:ligatures w14:val="standardContextual"/>
          </w:rPr>
          <w:tab/>
        </w:r>
        <w:r w:rsidRPr="00432CDB">
          <w:rPr>
            <w:rStyle w:val="Hyperlink"/>
            <w:noProof/>
          </w:rPr>
          <w:t>Implementation and Results</w:t>
        </w:r>
        <w:r>
          <w:rPr>
            <w:noProof/>
            <w:webHidden/>
          </w:rPr>
          <w:tab/>
        </w:r>
        <w:r>
          <w:rPr>
            <w:noProof/>
            <w:webHidden/>
          </w:rPr>
          <w:fldChar w:fldCharType="begin"/>
        </w:r>
        <w:r>
          <w:rPr>
            <w:noProof/>
            <w:webHidden/>
          </w:rPr>
          <w:instrText xml:space="preserve"> PAGEREF _Toc198888046 \h </w:instrText>
        </w:r>
        <w:r>
          <w:rPr>
            <w:noProof/>
            <w:webHidden/>
          </w:rPr>
        </w:r>
        <w:r>
          <w:rPr>
            <w:noProof/>
            <w:webHidden/>
          </w:rPr>
          <w:fldChar w:fldCharType="separate"/>
        </w:r>
        <w:r w:rsidR="007F0D43">
          <w:rPr>
            <w:b w:val="0"/>
            <w:bCs w:val="0"/>
            <w:noProof/>
            <w:webHidden/>
          </w:rPr>
          <w:t>Error! Bookmark not defined.</w:t>
        </w:r>
        <w:r>
          <w:rPr>
            <w:noProof/>
            <w:webHidden/>
          </w:rPr>
          <w:fldChar w:fldCharType="end"/>
        </w:r>
      </w:hyperlink>
    </w:p>
    <w:p w14:paraId="5C475526" w14:textId="5EAE2655"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47" w:history="1">
        <w:r w:rsidRPr="00432CDB">
          <w:rPr>
            <w:rStyle w:val="Hyperlink"/>
            <w:noProof/>
          </w:rPr>
          <w:t>5.1</w:t>
        </w:r>
        <w:r>
          <w:rPr>
            <w:rFonts w:eastAsiaTheme="minorEastAsia" w:cstheme="minorBidi"/>
            <w:smallCaps w:val="0"/>
            <w:noProof/>
            <w:kern w:val="2"/>
            <w:sz w:val="24"/>
            <w:szCs w:val="24"/>
            <w14:ligatures w14:val="standardContextual"/>
          </w:rPr>
          <w:tab/>
        </w:r>
        <w:r w:rsidRPr="00432CDB">
          <w:rPr>
            <w:rStyle w:val="Hyperlink"/>
            <w:noProof/>
          </w:rPr>
          <w:t>System Architecture</w:t>
        </w:r>
        <w:r>
          <w:rPr>
            <w:noProof/>
            <w:webHidden/>
          </w:rPr>
          <w:tab/>
        </w:r>
        <w:r>
          <w:rPr>
            <w:noProof/>
            <w:webHidden/>
          </w:rPr>
          <w:fldChar w:fldCharType="begin"/>
        </w:r>
        <w:r>
          <w:rPr>
            <w:noProof/>
            <w:webHidden/>
          </w:rPr>
          <w:instrText xml:space="preserve"> PAGEREF _Toc198888047 \h </w:instrText>
        </w:r>
        <w:r>
          <w:rPr>
            <w:noProof/>
            <w:webHidden/>
          </w:rPr>
        </w:r>
        <w:r>
          <w:rPr>
            <w:noProof/>
            <w:webHidden/>
          </w:rPr>
          <w:fldChar w:fldCharType="separate"/>
        </w:r>
        <w:r w:rsidR="007F0D43">
          <w:rPr>
            <w:b/>
            <w:bCs/>
            <w:noProof/>
            <w:webHidden/>
          </w:rPr>
          <w:t>Error! Bookmark not defined.</w:t>
        </w:r>
        <w:r>
          <w:rPr>
            <w:noProof/>
            <w:webHidden/>
          </w:rPr>
          <w:fldChar w:fldCharType="end"/>
        </w:r>
      </w:hyperlink>
    </w:p>
    <w:p w14:paraId="379A8C1D" w14:textId="2253AFF9"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48" w:history="1">
        <w:r w:rsidRPr="00432CDB">
          <w:rPr>
            <w:rStyle w:val="Hyperlink"/>
            <w:noProof/>
          </w:rPr>
          <w:t>5.2</w:t>
        </w:r>
        <w:r>
          <w:rPr>
            <w:rFonts w:eastAsiaTheme="minorEastAsia" w:cstheme="minorBidi"/>
            <w:smallCaps w:val="0"/>
            <w:noProof/>
            <w:kern w:val="2"/>
            <w:sz w:val="24"/>
            <w:szCs w:val="24"/>
            <w14:ligatures w14:val="standardContextual"/>
          </w:rPr>
          <w:tab/>
        </w:r>
        <w:r w:rsidRPr="00432CDB">
          <w:rPr>
            <w:rStyle w:val="Hyperlink"/>
            <w:noProof/>
          </w:rPr>
          <w:t>Model Training and Validation</w:t>
        </w:r>
        <w:r>
          <w:rPr>
            <w:noProof/>
            <w:webHidden/>
          </w:rPr>
          <w:tab/>
        </w:r>
        <w:r>
          <w:rPr>
            <w:noProof/>
            <w:webHidden/>
          </w:rPr>
          <w:fldChar w:fldCharType="begin"/>
        </w:r>
        <w:r>
          <w:rPr>
            <w:noProof/>
            <w:webHidden/>
          </w:rPr>
          <w:instrText xml:space="preserve"> PAGEREF _Toc198888048 \h </w:instrText>
        </w:r>
        <w:r>
          <w:rPr>
            <w:noProof/>
            <w:webHidden/>
          </w:rPr>
        </w:r>
        <w:r>
          <w:rPr>
            <w:noProof/>
            <w:webHidden/>
          </w:rPr>
          <w:fldChar w:fldCharType="separate"/>
        </w:r>
        <w:r w:rsidR="007F0D43">
          <w:rPr>
            <w:b/>
            <w:bCs/>
            <w:noProof/>
            <w:webHidden/>
          </w:rPr>
          <w:t>Error! Bookmark not defined.</w:t>
        </w:r>
        <w:r>
          <w:rPr>
            <w:noProof/>
            <w:webHidden/>
          </w:rPr>
          <w:fldChar w:fldCharType="end"/>
        </w:r>
      </w:hyperlink>
    </w:p>
    <w:p w14:paraId="3EFE114C" w14:textId="6B81F4E7"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49" w:history="1">
        <w:r w:rsidRPr="00432CDB">
          <w:rPr>
            <w:rStyle w:val="Hyperlink"/>
            <w:noProof/>
          </w:rPr>
          <w:t>5.3</w:t>
        </w:r>
        <w:r>
          <w:rPr>
            <w:rFonts w:eastAsiaTheme="minorEastAsia" w:cstheme="minorBidi"/>
            <w:smallCaps w:val="0"/>
            <w:noProof/>
            <w:kern w:val="2"/>
            <w:sz w:val="24"/>
            <w:szCs w:val="24"/>
            <w14:ligatures w14:val="standardContextual"/>
          </w:rPr>
          <w:tab/>
        </w:r>
        <w:r w:rsidRPr="00432CDB">
          <w:rPr>
            <w:rStyle w:val="Hyperlink"/>
            <w:noProof/>
          </w:rPr>
          <w:t>Results</w:t>
        </w:r>
        <w:r>
          <w:rPr>
            <w:noProof/>
            <w:webHidden/>
          </w:rPr>
          <w:tab/>
        </w:r>
        <w:r>
          <w:rPr>
            <w:noProof/>
            <w:webHidden/>
          </w:rPr>
          <w:fldChar w:fldCharType="begin"/>
        </w:r>
        <w:r>
          <w:rPr>
            <w:noProof/>
            <w:webHidden/>
          </w:rPr>
          <w:instrText xml:space="preserve"> PAGEREF _Toc198888049 \h </w:instrText>
        </w:r>
        <w:r>
          <w:rPr>
            <w:noProof/>
            <w:webHidden/>
          </w:rPr>
        </w:r>
        <w:r>
          <w:rPr>
            <w:noProof/>
            <w:webHidden/>
          </w:rPr>
          <w:fldChar w:fldCharType="separate"/>
        </w:r>
        <w:r w:rsidR="007F0D43">
          <w:rPr>
            <w:b/>
            <w:bCs/>
            <w:noProof/>
            <w:webHidden/>
          </w:rPr>
          <w:t>Error! Bookmark not defined.</w:t>
        </w:r>
        <w:r>
          <w:rPr>
            <w:noProof/>
            <w:webHidden/>
          </w:rPr>
          <w:fldChar w:fldCharType="end"/>
        </w:r>
      </w:hyperlink>
    </w:p>
    <w:p w14:paraId="33EA6581" w14:textId="2A68F62A"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50" w:history="1">
        <w:r w:rsidRPr="00432CDB">
          <w:rPr>
            <w:rStyle w:val="Hyperlink"/>
            <w:noProof/>
          </w:rPr>
          <w:t>5.4</w:t>
        </w:r>
        <w:r>
          <w:rPr>
            <w:rFonts w:eastAsiaTheme="minorEastAsia" w:cstheme="minorBidi"/>
            <w:smallCaps w:val="0"/>
            <w:noProof/>
            <w:kern w:val="2"/>
            <w:sz w:val="24"/>
            <w:szCs w:val="24"/>
            <w14:ligatures w14:val="standardContextual"/>
          </w:rPr>
          <w:tab/>
        </w:r>
        <w:r w:rsidRPr="00432CDB">
          <w:rPr>
            <w:rStyle w:val="Hyperlink"/>
            <w:noProof/>
          </w:rPr>
          <w:t>Error Analysis</w:t>
        </w:r>
        <w:r>
          <w:rPr>
            <w:noProof/>
            <w:webHidden/>
          </w:rPr>
          <w:tab/>
        </w:r>
        <w:r>
          <w:rPr>
            <w:noProof/>
            <w:webHidden/>
          </w:rPr>
          <w:fldChar w:fldCharType="begin"/>
        </w:r>
        <w:r>
          <w:rPr>
            <w:noProof/>
            <w:webHidden/>
          </w:rPr>
          <w:instrText xml:space="preserve"> PAGEREF _Toc198888050 \h </w:instrText>
        </w:r>
        <w:r>
          <w:rPr>
            <w:noProof/>
            <w:webHidden/>
          </w:rPr>
        </w:r>
        <w:r>
          <w:rPr>
            <w:noProof/>
            <w:webHidden/>
          </w:rPr>
          <w:fldChar w:fldCharType="separate"/>
        </w:r>
        <w:r w:rsidR="007F0D43">
          <w:rPr>
            <w:b/>
            <w:bCs/>
            <w:noProof/>
            <w:webHidden/>
          </w:rPr>
          <w:t>Error! Bookmark not defined.</w:t>
        </w:r>
        <w:r>
          <w:rPr>
            <w:noProof/>
            <w:webHidden/>
          </w:rPr>
          <w:fldChar w:fldCharType="end"/>
        </w:r>
      </w:hyperlink>
    </w:p>
    <w:p w14:paraId="4244D7FC" w14:textId="1882362F" w:rsidR="00D35CE2" w:rsidRDefault="00D35CE2">
      <w:pPr>
        <w:pStyle w:val="TOC2"/>
        <w:tabs>
          <w:tab w:val="left" w:pos="358"/>
          <w:tab w:val="right" w:pos="10070"/>
        </w:tabs>
        <w:rPr>
          <w:rFonts w:eastAsiaTheme="minorEastAsia" w:cstheme="minorBidi"/>
          <w:b w:val="0"/>
          <w:bCs w:val="0"/>
          <w:smallCaps w:val="0"/>
          <w:noProof/>
          <w:kern w:val="2"/>
          <w:sz w:val="24"/>
          <w:szCs w:val="24"/>
          <w14:ligatures w14:val="standardContextual"/>
        </w:rPr>
      </w:pPr>
      <w:hyperlink w:anchor="_Toc198888051" w:history="1">
        <w:r w:rsidRPr="00432CDB">
          <w:rPr>
            <w:rStyle w:val="Hyperlink"/>
            <w:noProof/>
          </w:rPr>
          <w:t>6</w:t>
        </w:r>
        <w:r>
          <w:rPr>
            <w:rFonts w:eastAsiaTheme="minorEastAsia" w:cstheme="minorBidi"/>
            <w:b w:val="0"/>
            <w:bCs w:val="0"/>
            <w:smallCaps w:val="0"/>
            <w:noProof/>
            <w:kern w:val="2"/>
            <w:sz w:val="24"/>
            <w:szCs w:val="24"/>
            <w14:ligatures w14:val="standardContextual"/>
          </w:rPr>
          <w:tab/>
        </w:r>
        <w:r w:rsidRPr="00432CDB">
          <w:rPr>
            <w:rStyle w:val="Hyperlink"/>
            <w:noProof/>
          </w:rPr>
          <w:t>Discussion of Results</w:t>
        </w:r>
        <w:r>
          <w:rPr>
            <w:noProof/>
            <w:webHidden/>
          </w:rPr>
          <w:tab/>
        </w:r>
        <w:r>
          <w:rPr>
            <w:noProof/>
            <w:webHidden/>
          </w:rPr>
          <w:fldChar w:fldCharType="begin"/>
        </w:r>
        <w:r>
          <w:rPr>
            <w:noProof/>
            <w:webHidden/>
          </w:rPr>
          <w:instrText xml:space="preserve"> PAGEREF _Toc198888051 \h </w:instrText>
        </w:r>
        <w:r>
          <w:rPr>
            <w:noProof/>
            <w:webHidden/>
          </w:rPr>
        </w:r>
        <w:r>
          <w:rPr>
            <w:noProof/>
            <w:webHidden/>
          </w:rPr>
          <w:fldChar w:fldCharType="separate"/>
        </w:r>
        <w:r w:rsidR="007F0D43">
          <w:rPr>
            <w:noProof/>
            <w:webHidden/>
          </w:rPr>
          <w:t>64</w:t>
        </w:r>
        <w:r>
          <w:rPr>
            <w:noProof/>
            <w:webHidden/>
          </w:rPr>
          <w:fldChar w:fldCharType="end"/>
        </w:r>
      </w:hyperlink>
    </w:p>
    <w:p w14:paraId="661EBB62" w14:textId="0CC9DA4C"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52" w:history="1">
        <w:r w:rsidRPr="00432CDB">
          <w:rPr>
            <w:rStyle w:val="Hyperlink"/>
            <w:noProof/>
          </w:rPr>
          <w:t>6.1</w:t>
        </w:r>
        <w:r>
          <w:rPr>
            <w:rFonts w:eastAsiaTheme="minorEastAsia" w:cstheme="minorBidi"/>
            <w:smallCaps w:val="0"/>
            <w:noProof/>
            <w:kern w:val="2"/>
            <w:sz w:val="24"/>
            <w:szCs w:val="24"/>
            <w14:ligatures w14:val="standardContextual"/>
          </w:rPr>
          <w:tab/>
        </w:r>
        <w:r w:rsidRPr="00432CDB">
          <w:rPr>
            <w:rStyle w:val="Hyperlink"/>
            <w:noProof/>
          </w:rPr>
          <w:t>Insights and Interpretation</w:t>
        </w:r>
        <w:r>
          <w:rPr>
            <w:noProof/>
            <w:webHidden/>
          </w:rPr>
          <w:tab/>
        </w:r>
        <w:r>
          <w:rPr>
            <w:noProof/>
            <w:webHidden/>
          </w:rPr>
          <w:fldChar w:fldCharType="begin"/>
        </w:r>
        <w:r>
          <w:rPr>
            <w:noProof/>
            <w:webHidden/>
          </w:rPr>
          <w:instrText xml:space="preserve"> PAGEREF _Toc198888052 \h </w:instrText>
        </w:r>
        <w:r>
          <w:rPr>
            <w:noProof/>
            <w:webHidden/>
          </w:rPr>
        </w:r>
        <w:r>
          <w:rPr>
            <w:noProof/>
            <w:webHidden/>
          </w:rPr>
          <w:fldChar w:fldCharType="separate"/>
        </w:r>
        <w:r w:rsidR="007F0D43">
          <w:rPr>
            <w:noProof/>
            <w:webHidden/>
          </w:rPr>
          <w:t>64</w:t>
        </w:r>
        <w:r>
          <w:rPr>
            <w:noProof/>
            <w:webHidden/>
          </w:rPr>
          <w:fldChar w:fldCharType="end"/>
        </w:r>
      </w:hyperlink>
    </w:p>
    <w:p w14:paraId="44077A77" w14:textId="4009DBBD"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53" w:history="1">
        <w:r w:rsidRPr="00432CDB">
          <w:rPr>
            <w:rStyle w:val="Hyperlink"/>
            <w:noProof/>
          </w:rPr>
          <w:t>6.2</w:t>
        </w:r>
        <w:r>
          <w:rPr>
            <w:rFonts w:eastAsiaTheme="minorEastAsia" w:cstheme="minorBidi"/>
            <w:smallCaps w:val="0"/>
            <w:noProof/>
            <w:kern w:val="2"/>
            <w:sz w:val="24"/>
            <w:szCs w:val="24"/>
            <w14:ligatures w14:val="standardContextual"/>
          </w:rPr>
          <w:tab/>
        </w:r>
        <w:r w:rsidRPr="00432CDB">
          <w:rPr>
            <w:rStyle w:val="Hyperlink"/>
            <w:noProof/>
          </w:rPr>
          <w:t>Comparison with Existing Solutions</w:t>
        </w:r>
        <w:r>
          <w:rPr>
            <w:noProof/>
            <w:webHidden/>
          </w:rPr>
          <w:tab/>
        </w:r>
        <w:r>
          <w:rPr>
            <w:noProof/>
            <w:webHidden/>
          </w:rPr>
          <w:fldChar w:fldCharType="begin"/>
        </w:r>
        <w:r>
          <w:rPr>
            <w:noProof/>
            <w:webHidden/>
          </w:rPr>
          <w:instrText xml:space="preserve"> PAGEREF _Toc198888053 \h </w:instrText>
        </w:r>
        <w:r>
          <w:rPr>
            <w:noProof/>
            <w:webHidden/>
          </w:rPr>
        </w:r>
        <w:r>
          <w:rPr>
            <w:noProof/>
            <w:webHidden/>
          </w:rPr>
          <w:fldChar w:fldCharType="separate"/>
        </w:r>
        <w:r w:rsidR="007F0D43">
          <w:rPr>
            <w:noProof/>
            <w:webHidden/>
          </w:rPr>
          <w:t>64</w:t>
        </w:r>
        <w:r>
          <w:rPr>
            <w:noProof/>
            <w:webHidden/>
          </w:rPr>
          <w:fldChar w:fldCharType="end"/>
        </w:r>
      </w:hyperlink>
    </w:p>
    <w:p w14:paraId="6DF1F53A" w14:textId="070C2611"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54" w:history="1">
        <w:r w:rsidRPr="00432CDB">
          <w:rPr>
            <w:rStyle w:val="Hyperlink"/>
            <w:noProof/>
          </w:rPr>
          <w:t>6.3</w:t>
        </w:r>
        <w:r>
          <w:rPr>
            <w:rFonts w:eastAsiaTheme="minorEastAsia" w:cstheme="minorBidi"/>
            <w:smallCaps w:val="0"/>
            <w:noProof/>
            <w:kern w:val="2"/>
            <w:sz w:val="24"/>
            <w:szCs w:val="24"/>
            <w14:ligatures w14:val="standardContextual"/>
          </w:rPr>
          <w:tab/>
        </w:r>
        <w:r w:rsidRPr="00432CDB">
          <w:rPr>
            <w:rStyle w:val="Hyperlink"/>
            <w:noProof/>
          </w:rPr>
          <w:t>Limitations</w:t>
        </w:r>
        <w:r>
          <w:rPr>
            <w:noProof/>
            <w:webHidden/>
          </w:rPr>
          <w:tab/>
        </w:r>
        <w:r>
          <w:rPr>
            <w:noProof/>
            <w:webHidden/>
          </w:rPr>
          <w:fldChar w:fldCharType="begin"/>
        </w:r>
        <w:r>
          <w:rPr>
            <w:noProof/>
            <w:webHidden/>
          </w:rPr>
          <w:instrText xml:space="preserve"> PAGEREF _Toc198888054 \h </w:instrText>
        </w:r>
        <w:r>
          <w:rPr>
            <w:noProof/>
            <w:webHidden/>
          </w:rPr>
        </w:r>
        <w:r>
          <w:rPr>
            <w:noProof/>
            <w:webHidden/>
          </w:rPr>
          <w:fldChar w:fldCharType="separate"/>
        </w:r>
        <w:r w:rsidR="007F0D43">
          <w:rPr>
            <w:noProof/>
            <w:webHidden/>
          </w:rPr>
          <w:t>64</w:t>
        </w:r>
        <w:r>
          <w:rPr>
            <w:noProof/>
            <w:webHidden/>
          </w:rPr>
          <w:fldChar w:fldCharType="end"/>
        </w:r>
      </w:hyperlink>
    </w:p>
    <w:p w14:paraId="7659B5A4" w14:textId="0DA47137"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55" w:history="1">
        <w:r w:rsidRPr="00432CDB">
          <w:rPr>
            <w:rStyle w:val="Hyperlink"/>
            <w:noProof/>
          </w:rPr>
          <w:t>6.4</w:t>
        </w:r>
        <w:r>
          <w:rPr>
            <w:rFonts w:eastAsiaTheme="minorEastAsia" w:cstheme="minorBidi"/>
            <w:smallCaps w:val="0"/>
            <w:noProof/>
            <w:kern w:val="2"/>
            <w:sz w:val="24"/>
            <w:szCs w:val="24"/>
            <w14:ligatures w14:val="standardContextual"/>
          </w:rPr>
          <w:tab/>
        </w:r>
        <w:r w:rsidRPr="00432CDB">
          <w:rPr>
            <w:rStyle w:val="Hyperlink"/>
            <w:noProof/>
          </w:rPr>
          <w:t>Ethical and Social Implications</w:t>
        </w:r>
        <w:r>
          <w:rPr>
            <w:noProof/>
            <w:webHidden/>
          </w:rPr>
          <w:tab/>
        </w:r>
        <w:r>
          <w:rPr>
            <w:noProof/>
            <w:webHidden/>
          </w:rPr>
          <w:fldChar w:fldCharType="begin"/>
        </w:r>
        <w:r>
          <w:rPr>
            <w:noProof/>
            <w:webHidden/>
          </w:rPr>
          <w:instrText xml:space="preserve"> PAGEREF _Toc198888055 \h </w:instrText>
        </w:r>
        <w:r>
          <w:rPr>
            <w:noProof/>
            <w:webHidden/>
          </w:rPr>
        </w:r>
        <w:r>
          <w:rPr>
            <w:noProof/>
            <w:webHidden/>
          </w:rPr>
          <w:fldChar w:fldCharType="separate"/>
        </w:r>
        <w:r w:rsidR="007F0D43">
          <w:rPr>
            <w:noProof/>
            <w:webHidden/>
          </w:rPr>
          <w:t>64</w:t>
        </w:r>
        <w:r>
          <w:rPr>
            <w:noProof/>
            <w:webHidden/>
          </w:rPr>
          <w:fldChar w:fldCharType="end"/>
        </w:r>
      </w:hyperlink>
    </w:p>
    <w:p w14:paraId="6A9A5348" w14:textId="795D27EF" w:rsidR="00D35CE2" w:rsidRDefault="00D35CE2">
      <w:pPr>
        <w:pStyle w:val="TOC2"/>
        <w:tabs>
          <w:tab w:val="left" w:pos="358"/>
          <w:tab w:val="right" w:pos="10070"/>
        </w:tabs>
        <w:rPr>
          <w:rFonts w:eastAsiaTheme="minorEastAsia" w:cstheme="minorBidi"/>
          <w:b w:val="0"/>
          <w:bCs w:val="0"/>
          <w:smallCaps w:val="0"/>
          <w:noProof/>
          <w:kern w:val="2"/>
          <w:sz w:val="24"/>
          <w:szCs w:val="24"/>
          <w14:ligatures w14:val="standardContextual"/>
        </w:rPr>
      </w:pPr>
      <w:hyperlink w:anchor="_Toc198888056" w:history="1">
        <w:r w:rsidRPr="00432CDB">
          <w:rPr>
            <w:rStyle w:val="Hyperlink"/>
            <w:noProof/>
          </w:rPr>
          <w:t>7</w:t>
        </w:r>
        <w:r>
          <w:rPr>
            <w:rFonts w:eastAsiaTheme="minorEastAsia" w:cstheme="minorBidi"/>
            <w:b w:val="0"/>
            <w:bCs w:val="0"/>
            <w:smallCaps w:val="0"/>
            <w:noProof/>
            <w:kern w:val="2"/>
            <w:sz w:val="24"/>
            <w:szCs w:val="24"/>
            <w14:ligatures w14:val="standardContextual"/>
          </w:rPr>
          <w:tab/>
        </w:r>
        <w:r w:rsidRPr="00432CDB">
          <w:rPr>
            <w:rStyle w:val="Hyperlink"/>
            <w:noProof/>
          </w:rPr>
          <w:t>Conclusion and Recommendations</w:t>
        </w:r>
        <w:r>
          <w:rPr>
            <w:noProof/>
            <w:webHidden/>
          </w:rPr>
          <w:tab/>
        </w:r>
        <w:r>
          <w:rPr>
            <w:noProof/>
            <w:webHidden/>
          </w:rPr>
          <w:fldChar w:fldCharType="begin"/>
        </w:r>
        <w:r>
          <w:rPr>
            <w:noProof/>
            <w:webHidden/>
          </w:rPr>
          <w:instrText xml:space="preserve"> PAGEREF _Toc198888056 \h </w:instrText>
        </w:r>
        <w:r>
          <w:rPr>
            <w:noProof/>
            <w:webHidden/>
          </w:rPr>
        </w:r>
        <w:r>
          <w:rPr>
            <w:noProof/>
            <w:webHidden/>
          </w:rPr>
          <w:fldChar w:fldCharType="separate"/>
        </w:r>
        <w:r w:rsidR="007F0D43">
          <w:rPr>
            <w:noProof/>
            <w:webHidden/>
          </w:rPr>
          <w:t>66</w:t>
        </w:r>
        <w:r>
          <w:rPr>
            <w:noProof/>
            <w:webHidden/>
          </w:rPr>
          <w:fldChar w:fldCharType="end"/>
        </w:r>
      </w:hyperlink>
    </w:p>
    <w:p w14:paraId="3D79D0FD" w14:textId="60828F89"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57" w:history="1">
        <w:r w:rsidRPr="00432CDB">
          <w:rPr>
            <w:rStyle w:val="Hyperlink"/>
            <w:noProof/>
          </w:rPr>
          <w:t>7.1</w:t>
        </w:r>
        <w:r>
          <w:rPr>
            <w:rFonts w:eastAsiaTheme="minorEastAsia" w:cstheme="minorBidi"/>
            <w:smallCaps w:val="0"/>
            <w:noProof/>
            <w:kern w:val="2"/>
            <w:sz w:val="24"/>
            <w:szCs w:val="24"/>
            <w14:ligatures w14:val="standardContextual"/>
          </w:rPr>
          <w:tab/>
        </w:r>
        <w:r w:rsidRPr="00432CDB">
          <w:rPr>
            <w:rStyle w:val="Hyperlink"/>
            <w:noProof/>
          </w:rPr>
          <w:t>Project Summary</w:t>
        </w:r>
        <w:r>
          <w:rPr>
            <w:noProof/>
            <w:webHidden/>
          </w:rPr>
          <w:tab/>
        </w:r>
        <w:r>
          <w:rPr>
            <w:noProof/>
            <w:webHidden/>
          </w:rPr>
          <w:fldChar w:fldCharType="begin"/>
        </w:r>
        <w:r>
          <w:rPr>
            <w:noProof/>
            <w:webHidden/>
          </w:rPr>
          <w:instrText xml:space="preserve"> PAGEREF _Toc198888057 \h </w:instrText>
        </w:r>
        <w:r>
          <w:rPr>
            <w:noProof/>
            <w:webHidden/>
          </w:rPr>
        </w:r>
        <w:r>
          <w:rPr>
            <w:noProof/>
            <w:webHidden/>
          </w:rPr>
          <w:fldChar w:fldCharType="separate"/>
        </w:r>
        <w:r w:rsidR="007F0D43">
          <w:rPr>
            <w:noProof/>
            <w:webHidden/>
          </w:rPr>
          <w:t>66</w:t>
        </w:r>
        <w:r>
          <w:rPr>
            <w:noProof/>
            <w:webHidden/>
          </w:rPr>
          <w:fldChar w:fldCharType="end"/>
        </w:r>
      </w:hyperlink>
    </w:p>
    <w:p w14:paraId="05535FF7" w14:textId="465DCF3B"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58" w:history="1">
        <w:r w:rsidRPr="00432CDB">
          <w:rPr>
            <w:rStyle w:val="Hyperlink"/>
            <w:noProof/>
          </w:rPr>
          <w:t>7.2</w:t>
        </w:r>
        <w:r>
          <w:rPr>
            <w:rFonts w:eastAsiaTheme="minorEastAsia" w:cstheme="minorBidi"/>
            <w:smallCaps w:val="0"/>
            <w:noProof/>
            <w:kern w:val="2"/>
            <w:sz w:val="24"/>
            <w:szCs w:val="24"/>
            <w14:ligatures w14:val="standardContextual"/>
          </w:rPr>
          <w:tab/>
        </w:r>
        <w:r w:rsidRPr="00432CDB">
          <w:rPr>
            <w:rStyle w:val="Hyperlink"/>
            <w:noProof/>
          </w:rPr>
          <w:t>Lessons Learned</w:t>
        </w:r>
        <w:r>
          <w:rPr>
            <w:noProof/>
            <w:webHidden/>
          </w:rPr>
          <w:tab/>
        </w:r>
        <w:r>
          <w:rPr>
            <w:noProof/>
            <w:webHidden/>
          </w:rPr>
          <w:fldChar w:fldCharType="begin"/>
        </w:r>
        <w:r>
          <w:rPr>
            <w:noProof/>
            <w:webHidden/>
          </w:rPr>
          <w:instrText xml:space="preserve"> PAGEREF _Toc198888058 \h </w:instrText>
        </w:r>
        <w:r>
          <w:rPr>
            <w:noProof/>
            <w:webHidden/>
          </w:rPr>
        </w:r>
        <w:r>
          <w:rPr>
            <w:noProof/>
            <w:webHidden/>
          </w:rPr>
          <w:fldChar w:fldCharType="separate"/>
        </w:r>
        <w:r w:rsidR="007F0D43">
          <w:rPr>
            <w:noProof/>
            <w:webHidden/>
          </w:rPr>
          <w:t>66</w:t>
        </w:r>
        <w:r>
          <w:rPr>
            <w:noProof/>
            <w:webHidden/>
          </w:rPr>
          <w:fldChar w:fldCharType="end"/>
        </w:r>
      </w:hyperlink>
    </w:p>
    <w:p w14:paraId="6A954957" w14:textId="1D2EFDCD"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59" w:history="1">
        <w:r w:rsidRPr="00432CDB">
          <w:rPr>
            <w:rStyle w:val="Hyperlink"/>
            <w:noProof/>
          </w:rPr>
          <w:t>7.3</w:t>
        </w:r>
        <w:r>
          <w:rPr>
            <w:rFonts w:eastAsiaTheme="minorEastAsia" w:cstheme="minorBidi"/>
            <w:smallCaps w:val="0"/>
            <w:noProof/>
            <w:kern w:val="2"/>
            <w:sz w:val="24"/>
            <w:szCs w:val="24"/>
            <w14:ligatures w14:val="standardContextual"/>
          </w:rPr>
          <w:tab/>
        </w:r>
        <w:r w:rsidRPr="00432CDB">
          <w:rPr>
            <w:rStyle w:val="Hyperlink"/>
            <w:noProof/>
          </w:rPr>
          <w:t>Future Work</w:t>
        </w:r>
        <w:r>
          <w:rPr>
            <w:noProof/>
            <w:webHidden/>
          </w:rPr>
          <w:tab/>
        </w:r>
        <w:r>
          <w:rPr>
            <w:noProof/>
            <w:webHidden/>
          </w:rPr>
          <w:fldChar w:fldCharType="begin"/>
        </w:r>
        <w:r>
          <w:rPr>
            <w:noProof/>
            <w:webHidden/>
          </w:rPr>
          <w:instrText xml:space="preserve"> PAGEREF _Toc198888059 \h </w:instrText>
        </w:r>
        <w:r>
          <w:rPr>
            <w:noProof/>
            <w:webHidden/>
          </w:rPr>
        </w:r>
        <w:r>
          <w:rPr>
            <w:noProof/>
            <w:webHidden/>
          </w:rPr>
          <w:fldChar w:fldCharType="separate"/>
        </w:r>
        <w:r w:rsidR="007F0D43">
          <w:rPr>
            <w:noProof/>
            <w:webHidden/>
          </w:rPr>
          <w:t>66</w:t>
        </w:r>
        <w:r>
          <w:rPr>
            <w:noProof/>
            <w:webHidden/>
          </w:rPr>
          <w:fldChar w:fldCharType="end"/>
        </w:r>
      </w:hyperlink>
    </w:p>
    <w:p w14:paraId="7C2B7ACC" w14:textId="4CE23948" w:rsidR="00D35CE2" w:rsidRDefault="00D35CE2">
      <w:pPr>
        <w:pStyle w:val="TOC3"/>
        <w:tabs>
          <w:tab w:val="left" w:pos="538"/>
          <w:tab w:val="right" w:pos="10070"/>
        </w:tabs>
        <w:rPr>
          <w:rFonts w:eastAsiaTheme="minorEastAsia" w:cstheme="minorBidi"/>
          <w:smallCaps w:val="0"/>
          <w:noProof/>
          <w:kern w:val="2"/>
          <w:sz w:val="24"/>
          <w:szCs w:val="24"/>
          <w14:ligatures w14:val="standardContextual"/>
        </w:rPr>
      </w:pPr>
      <w:hyperlink w:anchor="_Toc198888060" w:history="1">
        <w:r w:rsidRPr="00432CDB">
          <w:rPr>
            <w:rStyle w:val="Hyperlink"/>
            <w:noProof/>
          </w:rPr>
          <w:t>7.4</w:t>
        </w:r>
        <w:r>
          <w:rPr>
            <w:rFonts w:eastAsiaTheme="minorEastAsia" w:cstheme="minorBidi"/>
            <w:smallCaps w:val="0"/>
            <w:noProof/>
            <w:kern w:val="2"/>
            <w:sz w:val="24"/>
            <w:szCs w:val="24"/>
            <w14:ligatures w14:val="standardContextual"/>
          </w:rPr>
          <w:tab/>
        </w:r>
        <w:r w:rsidRPr="00432CDB">
          <w:rPr>
            <w:rStyle w:val="Hyperlink"/>
            <w:noProof/>
          </w:rPr>
          <w:t>Recommendations</w:t>
        </w:r>
        <w:r>
          <w:rPr>
            <w:noProof/>
            <w:webHidden/>
          </w:rPr>
          <w:tab/>
        </w:r>
        <w:r>
          <w:rPr>
            <w:noProof/>
            <w:webHidden/>
          </w:rPr>
          <w:fldChar w:fldCharType="begin"/>
        </w:r>
        <w:r>
          <w:rPr>
            <w:noProof/>
            <w:webHidden/>
          </w:rPr>
          <w:instrText xml:space="preserve"> PAGEREF _Toc198888060 \h </w:instrText>
        </w:r>
        <w:r>
          <w:rPr>
            <w:noProof/>
            <w:webHidden/>
          </w:rPr>
        </w:r>
        <w:r>
          <w:rPr>
            <w:noProof/>
            <w:webHidden/>
          </w:rPr>
          <w:fldChar w:fldCharType="separate"/>
        </w:r>
        <w:r w:rsidR="007F0D43">
          <w:rPr>
            <w:noProof/>
            <w:webHidden/>
          </w:rPr>
          <w:t>66</w:t>
        </w:r>
        <w:r>
          <w:rPr>
            <w:noProof/>
            <w:webHidden/>
          </w:rPr>
          <w:fldChar w:fldCharType="end"/>
        </w:r>
      </w:hyperlink>
    </w:p>
    <w:p w14:paraId="2B12EF67" w14:textId="5CEE68F9" w:rsidR="00D35CE2" w:rsidRDefault="00D35CE2" w:rsidP="00CB5244">
      <w:pPr>
        <w:pStyle w:val="TOC1"/>
        <w:rPr>
          <w:rFonts w:eastAsiaTheme="minorEastAsia" w:cstheme="minorBidi"/>
          <w:noProof/>
          <w:kern w:val="2"/>
          <w:sz w:val="24"/>
          <w:szCs w:val="24"/>
          <w:u w:val="none"/>
          <w14:ligatures w14:val="standardContextual"/>
        </w:rPr>
      </w:pPr>
      <w:hyperlink w:anchor="_Toc198888061" w:history="1">
        <w:r w:rsidRPr="00432CDB">
          <w:rPr>
            <w:rStyle w:val="Hyperlink"/>
            <w:noProof/>
          </w:rPr>
          <w:t>Appendices</w:t>
        </w:r>
        <w:r>
          <w:rPr>
            <w:noProof/>
            <w:webHidden/>
          </w:rPr>
          <w:tab/>
        </w:r>
        <w:r>
          <w:rPr>
            <w:noProof/>
            <w:webHidden/>
          </w:rPr>
          <w:fldChar w:fldCharType="begin"/>
        </w:r>
        <w:r>
          <w:rPr>
            <w:noProof/>
            <w:webHidden/>
          </w:rPr>
          <w:instrText xml:space="preserve"> PAGEREF _Toc198888061 \h </w:instrText>
        </w:r>
        <w:r>
          <w:rPr>
            <w:noProof/>
            <w:webHidden/>
          </w:rPr>
        </w:r>
        <w:r>
          <w:rPr>
            <w:noProof/>
            <w:webHidden/>
          </w:rPr>
          <w:fldChar w:fldCharType="separate"/>
        </w:r>
        <w:r w:rsidR="007F0D43">
          <w:rPr>
            <w:noProof/>
            <w:webHidden/>
          </w:rPr>
          <w:t>69</w:t>
        </w:r>
        <w:r>
          <w:rPr>
            <w:noProof/>
            <w:webHidden/>
          </w:rPr>
          <w:fldChar w:fldCharType="end"/>
        </w:r>
      </w:hyperlink>
    </w:p>
    <w:p w14:paraId="10770FAC" w14:textId="01963300" w:rsidR="00D35CE2" w:rsidRDefault="00D35CE2">
      <w:pPr>
        <w:pStyle w:val="TOC2"/>
        <w:tabs>
          <w:tab w:val="right" w:pos="10070"/>
        </w:tabs>
        <w:rPr>
          <w:rFonts w:eastAsiaTheme="minorEastAsia" w:cstheme="minorBidi"/>
          <w:b w:val="0"/>
          <w:bCs w:val="0"/>
          <w:smallCaps w:val="0"/>
          <w:noProof/>
          <w:kern w:val="2"/>
          <w:sz w:val="24"/>
          <w:szCs w:val="24"/>
          <w14:ligatures w14:val="standardContextual"/>
        </w:rPr>
      </w:pPr>
      <w:hyperlink w:anchor="_Toc198888062" w:history="1">
        <w:r w:rsidRPr="00432CDB">
          <w:rPr>
            <w:rStyle w:val="Hyperlink"/>
            <w:noProof/>
          </w:rPr>
          <w:t>Appendix A: Glossary</w:t>
        </w:r>
        <w:r>
          <w:rPr>
            <w:noProof/>
            <w:webHidden/>
          </w:rPr>
          <w:tab/>
        </w:r>
        <w:r>
          <w:rPr>
            <w:noProof/>
            <w:webHidden/>
          </w:rPr>
          <w:fldChar w:fldCharType="begin"/>
        </w:r>
        <w:r>
          <w:rPr>
            <w:noProof/>
            <w:webHidden/>
          </w:rPr>
          <w:instrText xml:space="preserve"> PAGEREF _Toc198888062 \h </w:instrText>
        </w:r>
        <w:r>
          <w:rPr>
            <w:noProof/>
            <w:webHidden/>
          </w:rPr>
        </w:r>
        <w:r>
          <w:rPr>
            <w:noProof/>
            <w:webHidden/>
          </w:rPr>
          <w:fldChar w:fldCharType="separate"/>
        </w:r>
        <w:r w:rsidR="007F0D43">
          <w:rPr>
            <w:noProof/>
            <w:webHidden/>
          </w:rPr>
          <w:t>69</w:t>
        </w:r>
        <w:r>
          <w:rPr>
            <w:noProof/>
            <w:webHidden/>
          </w:rPr>
          <w:fldChar w:fldCharType="end"/>
        </w:r>
      </w:hyperlink>
    </w:p>
    <w:p w14:paraId="42A0F760" w14:textId="7FA41A58" w:rsidR="00D35CE2" w:rsidRDefault="00D35CE2">
      <w:pPr>
        <w:pStyle w:val="TOC2"/>
        <w:tabs>
          <w:tab w:val="right" w:pos="10070"/>
        </w:tabs>
        <w:rPr>
          <w:rFonts w:eastAsiaTheme="minorEastAsia" w:cstheme="minorBidi"/>
          <w:b w:val="0"/>
          <w:bCs w:val="0"/>
          <w:smallCaps w:val="0"/>
          <w:noProof/>
          <w:kern w:val="2"/>
          <w:sz w:val="24"/>
          <w:szCs w:val="24"/>
          <w14:ligatures w14:val="standardContextual"/>
        </w:rPr>
      </w:pPr>
      <w:hyperlink w:anchor="_Toc198888063" w:history="1">
        <w:r w:rsidRPr="00432CDB">
          <w:rPr>
            <w:rStyle w:val="Hyperlink"/>
            <w:noProof/>
          </w:rPr>
          <w:t>Appendix B: GitHub Project Repository</w:t>
        </w:r>
        <w:r>
          <w:rPr>
            <w:noProof/>
            <w:webHidden/>
          </w:rPr>
          <w:tab/>
        </w:r>
        <w:r>
          <w:rPr>
            <w:noProof/>
            <w:webHidden/>
          </w:rPr>
          <w:fldChar w:fldCharType="begin"/>
        </w:r>
        <w:r>
          <w:rPr>
            <w:noProof/>
            <w:webHidden/>
          </w:rPr>
          <w:instrText xml:space="preserve"> PAGEREF _Toc198888063 \h </w:instrText>
        </w:r>
        <w:r>
          <w:rPr>
            <w:noProof/>
            <w:webHidden/>
          </w:rPr>
        </w:r>
        <w:r>
          <w:rPr>
            <w:noProof/>
            <w:webHidden/>
          </w:rPr>
          <w:fldChar w:fldCharType="separate"/>
        </w:r>
        <w:r w:rsidR="007F0D43">
          <w:rPr>
            <w:noProof/>
            <w:webHidden/>
          </w:rPr>
          <w:t>71</w:t>
        </w:r>
        <w:r>
          <w:rPr>
            <w:noProof/>
            <w:webHidden/>
          </w:rPr>
          <w:fldChar w:fldCharType="end"/>
        </w:r>
      </w:hyperlink>
    </w:p>
    <w:p w14:paraId="343EF910" w14:textId="1CFD7582" w:rsidR="00D35CE2" w:rsidRDefault="00D35CE2">
      <w:pPr>
        <w:pStyle w:val="TOC2"/>
        <w:tabs>
          <w:tab w:val="right" w:pos="10070"/>
        </w:tabs>
        <w:rPr>
          <w:rFonts w:eastAsiaTheme="minorEastAsia" w:cstheme="minorBidi"/>
          <w:b w:val="0"/>
          <w:bCs w:val="0"/>
          <w:smallCaps w:val="0"/>
          <w:noProof/>
          <w:kern w:val="2"/>
          <w:sz w:val="24"/>
          <w:szCs w:val="24"/>
          <w14:ligatures w14:val="standardContextual"/>
        </w:rPr>
      </w:pPr>
      <w:hyperlink w:anchor="_Toc198888064" w:history="1">
        <w:r w:rsidRPr="00432CDB">
          <w:rPr>
            <w:rStyle w:val="Hyperlink"/>
            <w:noProof/>
          </w:rPr>
          <w:t>Appendix C: Sprint Risk Matrix and Narrative Analysis</w:t>
        </w:r>
        <w:r>
          <w:rPr>
            <w:noProof/>
            <w:webHidden/>
          </w:rPr>
          <w:tab/>
        </w:r>
        <w:r>
          <w:rPr>
            <w:noProof/>
            <w:webHidden/>
          </w:rPr>
          <w:fldChar w:fldCharType="begin"/>
        </w:r>
        <w:r>
          <w:rPr>
            <w:noProof/>
            <w:webHidden/>
          </w:rPr>
          <w:instrText xml:space="preserve"> PAGEREF _Toc198888064 \h </w:instrText>
        </w:r>
        <w:r>
          <w:rPr>
            <w:noProof/>
            <w:webHidden/>
          </w:rPr>
        </w:r>
        <w:r>
          <w:rPr>
            <w:noProof/>
            <w:webHidden/>
          </w:rPr>
          <w:fldChar w:fldCharType="separate"/>
        </w:r>
        <w:r w:rsidR="007F0D43">
          <w:rPr>
            <w:noProof/>
            <w:webHidden/>
          </w:rPr>
          <w:t>73</w:t>
        </w:r>
        <w:r>
          <w:rPr>
            <w:noProof/>
            <w:webHidden/>
          </w:rPr>
          <w:fldChar w:fldCharType="end"/>
        </w:r>
      </w:hyperlink>
    </w:p>
    <w:p w14:paraId="6EE5B6D2" w14:textId="0A9AFEF8" w:rsidR="00D35CE2" w:rsidRDefault="00D35CE2">
      <w:pPr>
        <w:pStyle w:val="TOC2"/>
        <w:tabs>
          <w:tab w:val="right" w:pos="10070"/>
        </w:tabs>
        <w:rPr>
          <w:rFonts w:eastAsiaTheme="minorEastAsia" w:cstheme="minorBidi"/>
          <w:b w:val="0"/>
          <w:bCs w:val="0"/>
          <w:smallCaps w:val="0"/>
          <w:noProof/>
          <w:kern w:val="2"/>
          <w:sz w:val="24"/>
          <w:szCs w:val="24"/>
          <w14:ligatures w14:val="standardContextual"/>
        </w:rPr>
      </w:pPr>
      <w:hyperlink w:anchor="_Toc198888065" w:history="1">
        <w:r w:rsidRPr="00432CDB">
          <w:rPr>
            <w:rStyle w:val="Hyperlink"/>
            <w:noProof/>
          </w:rPr>
          <w:t>Appendix D: Agile Scrum – Lessons Learned</w:t>
        </w:r>
        <w:r>
          <w:rPr>
            <w:noProof/>
            <w:webHidden/>
          </w:rPr>
          <w:tab/>
        </w:r>
        <w:r>
          <w:rPr>
            <w:noProof/>
            <w:webHidden/>
          </w:rPr>
          <w:fldChar w:fldCharType="begin"/>
        </w:r>
        <w:r>
          <w:rPr>
            <w:noProof/>
            <w:webHidden/>
          </w:rPr>
          <w:instrText xml:space="preserve"> PAGEREF _Toc198888065 \h </w:instrText>
        </w:r>
        <w:r>
          <w:rPr>
            <w:noProof/>
            <w:webHidden/>
          </w:rPr>
        </w:r>
        <w:r>
          <w:rPr>
            <w:noProof/>
            <w:webHidden/>
          </w:rPr>
          <w:fldChar w:fldCharType="separate"/>
        </w:r>
        <w:r w:rsidR="007F0D43">
          <w:rPr>
            <w:b w:val="0"/>
            <w:bCs w:val="0"/>
            <w:noProof/>
            <w:webHidden/>
          </w:rPr>
          <w:t>Error! Bookmark not defined.</w:t>
        </w:r>
        <w:r>
          <w:rPr>
            <w:noProof/>
            <w:webHidden/>
          </w:rPr>
          <w:fldChar w:fldCharType="end"/>
        </w:r>
      </w:hyperlink>
    </w:p>
    <w:p w14:paraId="7DA39896" w14:textId="25E5A0C5" w:rsidR="00D35CE2" w:rsidRDefault="00D35CE2" w:rsidP="00CB5244">
      <w:pPr>
        <w:pStyle w:val="TOC1"/>
        <w:rPr>
          <w:rFonts w:eastAsiaTheme="minorEastAsia" w:cstheme="minorBidi"/>
          <w:noProof/>
          <w:kern w:val="2"/>
          <w:sz w:val="24"/>
          <w:szCs w:val="24"/>
          <w:u w:val="none"/>
          <w14:ligatures w14:val="standardContextual"/>
        </w:rPr>
      </w:pPr>
      <w:hyperlink w:anchor="_Toc198888066" w:history="1">
        <w:r w:rsidRPr="00432CDB">
          <w:rPr>
            <w:rStyle w:val="Hyperlink"/>
            <w:noProof/>
          </w:rPr>
          <w:t>References</w:t>
        </w:r>
        <w:r>
          <w:rPr>
            <w:noProof/>
            <w:webHidden/>
          </w:rPr>
          <w:tab/>
        </w:r>
        <w:r w:rsidR="00B6653F">
          <w:rPr>
            <w:noProof/>
            <w:webHidden/>
          </w:rPr>
          <w:t>45</w:t>
        </w:r>
      </w:hyperlink>
    </w:p>
    <w:p w14:paraId="77591AE5" w14:textId="0821ADE7" w:rsidR="00FA2EEB" w:rsidRDefault="00021F88" w:rsidP="0035081C">
      <w:r>
        <w:rPr>
          <w:b/>
          <w:bCs/>
          <w:caps/>
          <w:szCs w:val="22"/>
          <w:u w:val="single"/>
        </w:rPr>
        <w:fldChar w:fldCharType="end"/>
      </w:r>
    </w:p>
    <w:p w14:paraId="37D93CC0" w14:textId="1BE2B794" w:rsidR="000437C2" w:rsidRDefault="00123023" w:rsidP="00123023">
      <w:pPr>
        <w:pStyle w:val="Title-NoTOCEntry"/>
        <w:rPr>
          <w:rFonts w:hint="eastAsia"/>
        </w:rPr>
      </w:pPr>
      <w:r>
        <w:t>Table of Figures</w:t>
      </w:r>
    </w:p>
    <w:p w14:paraId="2253AB81" w14:textId="4A67B65B" w:rsidR="00F248DE" w:rsidRDefault="0014325D">
      <w:pPr>
        <w:pStyle w:val="TableofFigures"/>
        <w:tabs>
          <w:tab w:val="right" w:leader="dot" w:pos="10070"/>
        </w:tabs>
        <w:rPr>
          <w:rFonts w:eastAsiaTheme="minorEastAsia" w:cstheme="minorBidi"/>
          <w:smallCaps w:val="0"/>
          <w:noProof/>
          <w:kern w:val="2"/>
          <w:sz w:val="24"/>
          <w:szCs w:val="24"/>
          <w14:ligatures w14:val="standardContextual"/>
        </w:rPr>
      </w:pPr>
      <w:r>
        <w:fldChar w:fldCharType="begin"/>
      </w:r>
      <w:r>
        <w:instrText xml:space="preserve"> TOC \h \z \c "Figure" </w:instrText>
      </w:r>
      <w:r>
        <w:fldChar w:fldCharType="separate"/>
      </w:r>
      <w:hyperlink w:anchor="_Toc214754430" w:history="1">
        <w:r w:rsidR="00F248DE" w:rsidRPr="000674C9">
          <w:rPr>
            <w:rStyle w:val="Hyperlink"/>
            <w:rFonts w:eastAsiaTheme="majorEastAsia"/>
            <w:noProof/>
          </w:rPr>
          <w:t>Figure 1 :ClimateGPT Data Integration Pipeline</w:t>
        </w:r>
        <w:r w:rsidR="00F248DE">
          <w:rPr>
            <w:noProof/>
            <w:webHidden/>
          </w:rPr>
          <w:tab/>
        </w:r>
        <w:r w:rsidR="00F248DE">
          <w:rPr>
            <w:noProof/>
            <w:webHidden/>
          </w:rPr>
          <w:fldChar w:fldCharType="begin"/>
        </w:r>
        <w:r w:rsidR="00F248DE">
          <w:rPr>
            <w:noProof/>
            <w:webHidden/>
          </w:rPr>
          <w:instrText xml:space="preserve"> PAGEREF _Toc214754430 \h </w:instrText>
        </w:r>
        <w:r w:rsidR="00F248DE">
          <w:rPr>
            <w:noProof/>
            <w:webHidden/>
          </w:rPr>
        </w:r>
        <w:r w:rsidR="00F248DE">
          <w:rPr>
            <w:noProof/>
            <w:webHidden/>
          </w:rPr>
          <w:fldChar w:fldCharType="separate"/>
        </w:r>
        <w:r w:rsidR="00F248DE">
          <w:rPr>
            <w:noProof/>
            <w:webHidden/>
          </w:rPr>
          <w:t>1</w:t>
        </w:r>
        <w:r w:rsidR="00F248DE">
          <w:rPr>
            <w:noProof/>
            <w:webHidden/>
          </w:rPr>
          <w:fldChar w:fldCharType="end"/>
        </w:r>
      </w:hyperlink>
    </w:p>
    <w:p w14:paraId="7EE73785" w14:textId="26FCD282"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31" w:history="1">
        <w:r w:rsidRPr="000674C9">
          <w:rPr>
            <w:rStyle w:val="Hyperlink"/>
            <w:rFonts w:eastAsiaTheme="majorEastAsia"/>
            <w:noProof/>
          </w:rPr>
          <w:t>Figure 2 From Climate Crisis to Data-Driven Action</w:t>
        </w:r>
        <w:r>
          <w:rPr>
            <w:noProof/>
            <w:webHidden/>
          </w:rPr>
          <w:tab/>
        </w:r>
        <w:r>
          <w:rPr>
            <w:noProof/>
            <w:webHidden/>
          </w:rPr>
          <w:fldChar w:fldCharType="begin"/>
        </w:r>
        <w:r>
          <w:rPr>
            <w:noProof/>
            <w:webHidden/>
          </w:rPr>
          <w:instrText xml:space="preserve"> PAGEREF _Toc214754431 \h </w:instrText>
        </w:r>
        <w:r>
          <w:rPr>
            <w:noProof/>
            <w:webHidden/>
          </w:rPr>
        </w:r>
        <w:r>
          <w:rPr>
            <w:noProof/>
            <w:webHidden/>
          </w:rPr>
          <w:fldChar w:fldCharType="separate"/>
        </w:r>
        <w:r>
          <w:rPr>
            <w:noProof/>
            <w:webHidden/>
          </w:rPr>
          <w:t>4</w:t>
        </w:r>
        <w:r>
          <w:rPr>
            <w:noProof/>
            <w:webHidden/>
          </w:rPr>
          <w:fldChar w:fldCharType="end"/>
        </w:r>
      </w:hyperlink>
    </w:p>
    <w:p w14:paraId="0749EA59" w14:textId="30148D98"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32" w:history="1">
        <w:r w:rsidRPr="000674C9">
          <w:rPr>
            <w:rStyle w:val="Hyperlink"/>
            <w:rFonts w:eastAsiaTheme="majorEastAsia"/>
            <w:noProof/>
          </w:rPr>
          <w:t>Figure 3 :The Greenhouse Gas Protocol classifies emissions into three scopes: Scope 1 (direct emissions from owned/controlled sources), Scope 2 (indirect emissions from purchased energy), and Scope 3 (all other value chain emissions).</w:t>
        </w:r>
        <w:r>
          <w:rPr>
            <w:noProof/>
            <w:webHidden/>
          </w:rPr>
          <w:tab/>
        </w:r>
        <w:r>
          <w:rPr>
            <w:noProof/>
            <w:webHidden/>
          </w:rPr>
          <w:fldChar w:fldCharType="begin"/>
        </w:r>
        <w:r>
          <w:rPr>
            <w:noProof/>
            <w:webHidden/>
          </w:rPr>
          <w:instrText xml:space="preserve"> PAGEREF _Toc214754432 \h </w:instrText>
        </w:r>
        <w:r>
          <w:rPr>
            <w:noProof/>
            <w:webHidden/>
          </w:rPr>
        </w:r>
        <w:r>
          <w:rPr>
            <w:noProof/>
            <w:webHidden/>
          </w:rPr>
          <w:fldChar w:fldCharType="separate"/>
        </w:r>
        <w:r>
          <w:rPr>
            <w:noProof/>
            <w:webHidden/>
          </w:rPr>
          <w:t>14</w:t>
        </w:r>
        <w:r>
          <w:rPr>
            <w:noProof/>
            <w:webHidden/>
          </w:rPr>
          <w:fldChar w:fldCharType="end"/>
        </w:r>
      </w:hyperlink>
    </w:p>
    <w:p w14:paraId="39B003B7" w14:textId="610838C6"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33" w:history="1">
        <w:r w:rsidRPr="000674C9">
          <w:rPr>
            <w:rStyle w:val="Hyperlink"/>
            <w:rFonts w:eastAsiaTheme="majorEastAsia"/>
            <w:noProof/>
          </w:rPr>
          <w:t>Figure 4: Global monthly totals with 12-month rolling mean.</w:t>
        </w:r>
        <w:r>
          <w:rPr>
            <w:noProof/>
            <w:webHidden/>
          </w:rPr>
          <w:tab/>
        </w:r>
        <w:r>
          <w:rPr>
            <w:noProof/>
            <w:webHidden/>
          </w:rPr>
          <w:fldChar w:fldCharType="begin"/>
        </w:r>
        <w:r>
          <w:rPr>
            <w:noProof/>
            <w:webHidden/>
          </w:rPr>
          <w:instrText xml:space="preserve"> PAGEREF _Toc214754433 \h </w:instrText>
        </w:r>
        <w:r>
          <w:rPr>
            <w:noProof/>
            <w:webHidden/>
          </w:rPr>
        </w:r>
        <w:r>
          <w:rPr>
            <w:noProof/>
            <w:webHidden/>
          </w:rPr>
          <w:fldChar w:fldCharType="separate"/>
        </w:r>
        <w:r>
          <w:rPr>
            <w:noProof/>
            <w:webHidden/>
          </w:rPr>
          <w:t>25</w:t>
        </w:r>
        <w:r>
          <w:rPr>
            <w:noProof/>
            <w:webHidden/>
          </w:rPr>
          <w:fldChar w:fldCharType="end"/>
        </w:r>
      </w:hyperlink>
    </w:p>
    <w:p w14:paraId="308B63D7" w14:textId="546B461D"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34" w:history="1">
        <w:r w:rsidRPr="000674C9">
          <w:rPr>
            <w:rStyle w:val="Hyperlink"/>
            <w:rFonts w:eastAsiaTheme="majorEastAsia"/>
            <w:noProof/>
          </w:rPr>
          <w:t>Figure 5: Year-over-year growth rates showing positive growth except 2009 and 2020.</w:t>
        </w:r>
        <w:r>
          <w:rPr>
            <w:noProof/>
            <w:webHidden/>
          </w:rPr>
          <w:tab/>
        </w:r>
        <w:r>
          <w:rPr>
            <w:noProof/>
            <w:webHidden/>
          </w:rPr>
          <w:fldChar w:fldCharType="begin"/>
        </w:r>
        <w:r>
          <w:rPr>
            <w:noProof/>
            <w:webHidden/>
          </w:rPr>
          <w:instrText xml:space="preserve"> PAGEREF _Toc214754434 \h </w:instrText>
        </w:r>
        <w:r>
          <w:rPr>
            <w:noProof/>
            <w:webHidden/>
          </w:rPr>
        </w:r>
        <w:r>
          <w:rPr>
            <w:noProof/>
            <w:webHidden/>
          </w:rPr>
          <w:fldChar w:fldCharType="separate"/>
        </w:r>
        <w:r>
          <w:rPr>
            <w:noProof/>
            <w:webHidden/>
          </w:rPr>
          <w:t>26</w:t>
        </w:r>
        <w:r>
          <w:rPr>
            <w:noProof/>
            <w:webHidden/>
          </w:rPr>
          <w:fldChar w:fldCharType="end"/>
        </w:r>
      </w:hyperlink>
    </w:p>
    <w:p w14:paraId="6E81F935" w14:textId="3457C168"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35" w:history="1">
        <w:r w:rsidRPr="000674C9">
          <w:rPr>
            <w:rStyle w:val="Hyperlink"/>
            <w:rFonts w:eastAsiaTheme="majorEastAsia"/>
            <w:noProof/>
          </w:rPr>
          <w:t>Figure 6: Annual totals, rising from ~5,800 MtCO₂ in 2000 to &gt;8,000 MtCO₂ in 2019, followed by a sharp 2020 drop.</w:t>
        </w:r>
        <w:r>
          <w:rPr>
            <w:noProof/>
            <w:webHidden/>
          </w:rPr>
          <w:tab/>
        </w:r>
        <w:r>
          <w:rPr>
            <w:noProof/>
            <w:webHidden/>
          </w:rPr>
          <w:fldChar w:fldCharType="begin"/>
        </w:r>
        <w:r>
          <w:rPr>
            <w:noProof/>
            <w:webHidden/>
          </w:rPr>
          <w:instrText xml:space="preserve"> PAGEREF _Toc214754435 \h </w:instrText>
        </w:r>
        <w:r>
          <w:rPr>
            <w:noProof/>
            <w:webHidden/>
          </w:rPr>
        </w:r>
        <w:r>
          <w:rPr>
            <w:noProof/>
            <w:webHidden/>
          </w:rPr>
          <w:fldChar w:fldCharType="separate"/>
        </w:r>
        <w:r>
          <w:rPr>
            <w:noProof/>
            <w:webHidden/>
          </w:rPr>
          <w:t>26</w:t>
        </w:r>
        <w:r>
          <w:rPr>
            <w:noProof/>
            <w:webHidden/>
          </w:rPr>
          <w:fldChar w:fldCharType="end"/>
        </w:r>
      </w:hyperlink>
    </w:p>
    <w:p w14:paraId="0B4258BF" w14:textId="0EDABB7D"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36" w:history="1">
        <w:r w:rsidRPr="000674C9">
          <w:rPr>
            <w:rStyle w:val="Hyperlink"/>
            <w:rFonts w:eastAsiaTheme="majorEastAsia"/>
            <w:noProof/>
          </w:rPr>
          <w:t>Figure 7: STL decomposition, separating long-term trend, seasonal cycles, and residual shocks.</w:t>
        </w:r>
        <w:r>
          <w:rPr>
            <w:noProof/>
            <w:webHidden/>
          </w:rPr>
          <w:tab/>
        </w:r>
        <w:r>
          <w:rPr>
            <w:noProof/>
            <w:webHidden/>
          </w:rPr>
          <w:fldChar w:fldCharType="begin"/>
        </w:r>
        <w:r>
          <w:rPr>
            <w:noProof/>
            <w:webHidden/>
          </w:rPr>
          <w:instrText xml:space="preserve"> PAGEREF _Toc214754436 \h </w:instrText>
        </w:r>
        <w:r>
          <w:rPr>
            <w:noProof/>
            <w:webHidden/>
          </w:rPr>
        </w:r>
        <w:r>
          <w:rPr>
            <w:noProof/>
            <w:webHidden/>
          </w:rPr>
          <w:fldChar w:fldCharType="separate"/>
        </w:r>
        <w:r>
          <w:rPr>
            <w:noProof/>
            <w:webHidden/>
          </w:rPr>
          <w:t>26</w:t>
        </w:r>
        <w:r>
          <w:rPr>
            <w:noProof/>
            <w:webHidden/>
          </w:rPr>
          <w:fldChar w:fldCharType="end"/>
        </w:r>
      </w:hyperlink>
    </w:p>
    <w:p w14:paraId="0B535FD9" w14:textId="4AFE9C08"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37" w:history="1">
        <w:r w:rsidRPr="000674C9">
          <w:rPr>
            <w:rStyle w:val="Hyperlink"/>
            <w:rFonts w:eastAsiaTheme="majorEastAsia"/>
            <w:noProof/>
          </w:rPr>
          <w:t>Figure 8: Spatial anomaly map (2020 vs 2019), showing global crisis sensitivity.</w:t>
        </w:r>
        <w:r>
          <w:rPr>
            <w:noProof/>
            <w:webHidden/>
          </w:rPr>
          <w:tab/>
        </w:r>
        <w:r>
          <w:rPr>
            <w:noProof/>
            <w:webHidden/>
          </w:rPr>
          <w:fldChar w:fldCharType="begin"/>
        </w:r>
        <w:r>
          <w:rPr>
            <w:noProof/>
            <w:webHidden/>
          </w:rPr>
          <w:instrText xml:space="preserve"> PAGEREF _Toc214754437 \h </w:instrText>
        </w:r>
        <w:r>
          <w:rPr>
            <w:noProof/>
            <w:webHidden/>
          </w:rPr>
        </w:r>
        <w:r>
          <w:rPr>
            <w:noProof/>
            <w:webHidden/>
          </w:rPr>
          <w:fldChar w:fldCharType="separate"/>
        </w:r>
        <w:r>
          <w:rPr>
            <w:noProof/>
            <w:webHidden/>
          </w:rPr>
          <w:t>27</w:t>
        </w:r>
        <w:r>
          <w:rPr>
            <w:noProof/>
            <w:webHidden/>
          </w:rPr>
          <w:fldChar w:fldCharType="end"/>
        </w:r>
      </w:hyperlink>
    </w:p>
    <w:p w14:paraId="1890ADC0" w14:textId="4681ADA4"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38" w:history="1">
        <w:r w:rsidRPr="000674C9">
          <w:rPr>
            <w:rStyle w:val="Hyperlink"/>
            <w:rFonts w:eastAsiaTheme="majorEastAsia"/>
            <w:noProof/>
          </w:rPr>
          <w:t>Figure 9: Preprocessing Workflow</w:t>
        </w:r>
        <w:r>
          <w:rPr>
            <w:noProof/>
            <w:webHidden/>
          </w:rPr>
          <w:tab/>
        </w:r>
        <w:r>
          <w:rPr>
            <w:noProof/>
            <w:webHidden/>
          </w:rPr>
          <w:fldChar w:fldCharType="begin"/>
        </w:r>
        <w:r>
          <w:rPr>
            <w:noProof/>
            <w:webHidden/>
          </w:rPr>
          <w:instrText xml:space="preserve"> PAGEREF _Toc214754438 \h </w:instrText>
        </w:r>
        <w:r>
          <w:rPr>
            <w:noProof/>
            <w:webHidden/>
          </w:rPr>
        </w:r>
        <w:r>
          <w:rPr>
            <w:noProof/>
            <w:webHidden/>
          </w:rPr>
          <w:fldChar w:fldCharType="separate"/>
        </w:r>
        <w:r>
          <w:rPr>
            <w:noProof/>
            <w:webHidden/>
          </w:rPr>
          <w:t>28</w:t>
        </w:r>
        <w:r>
          <w:rPr>
            <w:noProof/>
            <w:webHidden/>
          </w:rPr>
          <w:fldChar w:fldCharType="end"/>
        </w:r>
      </w:hyperlink>
    </w:p>
    <w:p w14:paraId="01664EC8" w14:textId="32A97A51"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39" w:history="1">
        <w:r w:rsidRPr="000674C9">
          <w:rPr>
            <w:rStyle w:val="Hyperlink"/>
            <w:rFonts w:eastAsiaTheme="majorEastAsia"/>
            <w:noProof/>
          </w:rPr>
          <w:t>Figure 10: Testing Questions – Baseline Evaluation of ClimateGPT</w:t>
        </w:r>
        <w:r>
          <w:rPr>
            <w:noProof/>
            <w:webHidden/>
          </w:rPr>
          <w:tab/>
        </w:r>
        <w:r>
          <w:rPr>
            <w:noProof/>
            <w:webHidden/>
          </w:rPr>
          <w:fldChar w:fldCharType="begin"/>
        </w:r>
        <w:r>
          <w:rPr>
            <w:noProof/>
            <w:webHidden/>
          </w:rPr>
          <w:instrText xml:space="preserve"> PAGEREF _Toc214754439 \h </w:instrText>
        </w:r>
        <w:r>
          <w:rPr>
            <w:noProof/>
            <w:webHidden/>
          </w:rPr>
        </w:r>
        <w:r>
          <w:rPr>
            <w:noProof/>
            <w:webHidden/>
          </w:rPr>
          <w:fldChar w:fldCharType="separate"/>
        </w:r>
        <w:r>
          <w:rPr>
            <w:noProof/>
            <w:webHidden/>
          </w:rPr>
          <w:t>32</w:t>
        </w:r>
        <w:r>
          <w:rPr>
            <w:noProof/>
            <w:webHidden/>
          </w:rPr>
          <w:fldChar w:fldCharType="end"/>
        </w:r>
      </w:hyperlink>
    </w:p>
    <w:p w14:paraId="4CE912B1" w14:textId="15D8A9FF"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40" w:history="1">
        <w:r w:rsidRPr="000674C9">
          <w:rPr>
            <w:rStyle w:val="Hyperlink"/>
            <w:rFonts w:eastAsiaTheme="majorEastAsia"/>
            <w:noProof/>
          </w:rPr>
          <w:t>Figure 11: Testing question bank</w:t>
        </w:r>
        <w:r>
          <w:rPr>
            <w:noProof/>
            <w:webHidden/>
          </w:rPr>
          <w:tab/>
        </w:r>
        <w:r>
          <w:rPr>
            <w:noProof/>
            <w:webHidden/>
          </w:rPr>
          <w:fldChar w:fldCharType="begin"/>
        </w:r>
        <w:r>
          <w:rPr>
            <w:noProof/>
            <w:webHidden/>
          </w:rPr>
          <w:instrText xml:space="preserve"> PAGEREF _Toc214754440 \h </w:instrText>
        </w:r>
        <w:r>
          <w:rPr>
            <w:noProof/>
            <w:webHidden/>
          </w:rPr>
        </w:r>
        <w:r>
          <w:rPr>
            <w:noProof/>
            <w:webHidden/>
          </w:rPr>
          <w:fldChar w:fldCharType="separate"/>
        </w:r>
        <w:r>
          <w:rPr>
            <w:noProof/>
            <w:webHidden/>
          </w:rPr>
          <w:t>33</w:t>
        </w:r>
        <w:r>
          <w:rPr>
            <w:noProof/>
            <w:webHidden/>
          </w:rPr>
          <w:fldChar w:fldCharType="end"/>
        </w:r>
      </w:hyperlink>
    </w:p>
    <w:p w14:paraId="247EE772" w14:textId="414179C6"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41" w:history="1">
        <w:r w:rsidRPr="000674C9">
          <w:rPr>
            <w:rStyle w:val="Hyperlink"/>
            <w:rFonts w:eastAsiaTheme="majorEastAsia"/>
            <w:noProof/>
          </w:rPr>
          <w:t>Figure 12: System Architecture</w:t>
        </w:r>
        <w:r>
          <w:rPr>
            <w:noProof/>
            <w:webHidden/>
          </w:rPr>
          <w:tab/>
        </w:r>
        <w:r>
          <w:rPr>
            <w:noProof/>
            <w:webHidden/>
          </w:rPr>
          <w:fldChar w:fldCharType="begin"/>
        </w:r>
        <w:r>
          <w:rPr>
            <w:noProof/>
            <w:webHidden/>
          </w:rPr>
          <w:instrText xml:space="preserve"> PAGEREF _Toc214754441 \h </w:instrText>
        </w:r>
        <w:r>
          <w:rPr>
            <w:noProof/>
            <w:webHidden/>
          </w:rPr>
        </w:r>
        <w:r>
          <w:rPr>
            <w:noProof/>
            <w:webHidden/>
          </w:rPr>
          <w:fldChar w:fldCharType="separate"/>
        </w:r>
        <w:r>
          <w:rPr>
            <w:noProof/>
            <w:webHidden/>
          </w:rPr>
          <w:t>34</w:t>
        </w:r>
        <w:r>
          <w:rPr>
            <w:noProof/>
            <w:webHidden/>
          </w:rPr>
          <w:fldChar w:fldCharType="end"/>
        </w:r>
      </w:hyperlink>
    </w:p>
    <w:p w14:paraId="3381C8DF" w14:textId="208846BA"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42" w:history="1">
        <w:r w:rsidRPr="000674C9">
          <w:rPr>
            <w:rStyle w:val="Hyperlink"/>
            <w:rFonts w:eastAsiaTheme="majorEastAsia"/>
            <w:noProof/>
          </w:rPr>
          <w:t>Figure 13: System Architecture of Testing ClimateGPT with MCP server</w:t>
        </w:r>
        <w:r>
          <w:rPr>
            <w:noProof/>
            <w:webHidden/>
          </w:rPr>
          <w:tab/>
        </w:r>
        <w:r>
          <w:rPr>
            <w:noProof/>
            <w:webHidden/>
          </w:rPr>
          <w:fldChar w:fldCharType="begin"/>
        </w:r>
        <w:r>
          <w:rPr>
            <w:noProof/>
            <w:webHidden/>
          </w:rPr>
          <w:instrText xml:space="preserve"> PAGEREF _Toc214754442 \h </w:instrText>
        </w:r>
        <w:r>
          <w:rPr>
            <w:noProof/>
            <w:webHidden/>
          </w:rPr>
        </w:r>
        <w:r>
          <w:rPr>
            <w:noProof/>
            <w:webHidden/>
          </w:rPr>
          <w:fldChar w:fldCharType="separate"/>
        </w:r>
        <w:r>
          <w:rPr>
            <w:noProof/>
            <w:webHidden/>
          </w:rPr>
          <w:t>37</w:t>
        </w:r>
        <w:r>
          <w:rPr>
            <w:noProof/>
            <w:webHidden/>
          </w:rPr>
          <w:fldChar w:fldCharType="end"/>
        </w:r>
      </w:hyperlink>
    </w:p>
    <w:p w14:paraId="1503DF4B" w14:textId="620E1B37"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43" w:history="1">
        <w:r w:rsidRPr="000674C9">
          <w:rPr>
            <w:rStyle w:val="Hyperlink"/>
            <w:rFonts w:eastAsiaTheme="majorEastAsia"/>
            <w:noProof/>
          </w:rPr>
          <w:t>Figure 14: ClimateGPT without MCP architectural diagram</w:t>
        </w:r>
        <w:r>
          <w:rPr>
            <w:noProof/>
            <w:webHidden/>
          </w:rPr>
          <w:tab/>
        </w:r>
        <w:r>
          <w:rPr>
            <w:noProof/>
            <w:webHidden/>
          </w:rPr>
          <w:fldChar w:fldCharType="begin"/>
        </w:r>
        <w:r>
          <w:rPr>
            <w:noProof/>
            <w:webHidden/>
          </w:rPr>
          <w:instrText xml:space="preserve"> PAGEREF _Toc214754443 \h </w:instrText>
        </w:r>
        <w:r>
          <w:rPr>
            <w:noProof/>
            <w:webHidden/>
          </w:rPr>
        </w:r>
        <w:r>
          <w:rPr>
            <w:noProof/>
            <w:webHidden/>
          </w:rPr>
          <w:fldChar w:fldCharType="separate"/>
        </w:r>
        <w:r>
          <w:rPr>
            <w:noProof/>
            <w:webHidden/>
          </w:rPr>
          <w:t>39</w:t>
        </w:r>
        <w:r>
          <w:rPr>
            <w:noProof/>
            <w:webHidden/>
          </w:rPr>
          <w:fldChar w:fldCharType="end"/>
        </w:r>
      </w:hyperlink>
    </w:p>
    <w:p w14:paraId="5099F046" w14:textId="227DB2B8"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44" w:history="1">
        <w:r w:rsidRPr="000674C9">
          <w:rPr>
            <w:rStyle w:val="Hyperlink"/>
            <w:rFonts w:eastAsiaTheme="majorEastAsia"/>
            <w:noProof/>
          </w:rPr>
          <w:t>Figure 15: ClimateGPT MCP Health Summary</w:t>
        </w:r>
        <w:r>
          <w:rPr>
            <w:noProof/>
            <w:webHidden/>
          </w:rPr>
          <w:tab/>
        </w:r>
        <w:r>
          <w:rPr>
            <w:noProof/>
            <w:webHidden/>
          </w:rPr>
          <w:fldChar w:fldCharType="begin"/>
        </w:r>
        <w:r>
          <w:rPr>
            <w:noProof/>
            <w:webHidden/>
          </w:rPr>
          <w:instrText xml:space="preserve"> PAGEREF _Toc214754444 \h </w:instrText>
        </w:r>
        <w:r>
          <w:rPr>
            <w:noProof/>
            <w:webHidden/>
          </w:rPr>
        </w:r>
        <w:r>
          <w:rPr>
            <w:noProof/>
            <w:webHidden/>
          </w:rPr>
          <w:fldChar w:fldCharType="separate"/>
        </w:r>
        <w:r>
          <w:rPr>
            <w:noProof/>
            <w:webHidden/>
          </w:rPr>
          <w:t>41</w:t>
        </w:r>
        <w:r>
          <w:rPr>
            <w:noProof/>
            <w:webHidden/>
          </w:rPr>
          <w:fldChar w:fldCharType="end"/>
        </w:r>
      </w:hyperlink>
    </w:p>
    <w:p w14:paraId="3CA397D4" w14:textId="2284081A"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45" w:history="1">
        <w:r w:rsidRPr="000674C9">
          <w:rPr>
            <w:rStyle w:val="Hyperlink"/>
            <w:rFonts w:eastAsiaTheme="majorEastAsia"/>
            <w:noProof/>
          </w:rPr>
          <w:t>Figure 16: ClimateGPT without MCP results</w:t>
        </w:r>
        <w:r>
          <w:rPr>
            <w:noProof/>
            <w:webHidden/>
          </w:rPr>
          <w:tab/>
        </w:r>
        <w:r>
          <w:rPr>
            <w:noProof/>
            <w:webHidden/>
          </w:rPr>
          <w:fldChar w:fldCharType="begin"/>
        </w:r>
        <w:r>
          <w:rPr>
            <w:noProof/>
            <w:webHidden/>
          </w:rPr>
          <w:instrText xml:space="preserve"> PAGEREF _Toc214754445 \h </w:instrText>
        </w:r>
        <w:r>
          <w:rPr>
            <w:noProof/>
            <w:webHidden/>
          </w:rPr>
        </w:r>
        <w:r>
          <w:rPr>
            <w:noProof/>
            <w:webHidden/>
          </w:rPr>
          <w:fldChar w:fldCharType="separate"/>
        </w:r>
        <w:r>
          <w:rPr>
            <w:noProof/>
            <w:webHidden/>
          </w:rPr>
          <w:t>42</w:t>
        </w:r>
        <w:r>
          <w:rPr>
            <w:noProof/>
            <w:webHidden/>
          </w:rPr>
          <w:fldChar w:fldCharType="end"/>
        </w:r>
      </w:hyperlink>
    </w:p>
    <w:p w14:paraId="6B047728" w14:textId="73792279"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46" w:history="1">
        <w:r w:rsidRPr="000674C9">
          <w:rPr>
            <w:rStyle w:val="Hyperlink"/>
            <w:rFonts w:eastAsiaTheme="majorEastAsia"/>
            <w:noProof/>
          </w:rPr>
          <w:t>Figure 17: Testing Architecture Overview</w:t>
        </w:r>
        <w:r>
          <w:rPr>
            <w:noProof/>
            <w:webHidden/>
          </w:rPr>
          <w:tab/>
        </w:r>
        <w:r>
          <w:rPr>
            <w:noProof/>
            <w:webHidden/>
          </w:rPr>
          <w:fldChar w:fldCharType="begin"/>
        </w:r>
        <w:r>
          <w:rPr>
            <w:noProof/>
            <w:webHidden/>
          </w:rPr>
          <w:instrText xml:space="preserve"> PAGEREF _Toc214754446 \h </w:instrText>
        </w:r>
        <w:r>
          <w:rPr>
            <w:noProof/>
            <w:webHidden/>
          </w:rPr>
        </w:r>
        <w:r>
          <w:rPr>
            <w:noProof/>
            <w:webHidden/>
          </w:rPr>
          <w:fldChar w:fldCharType="separate"/>
        </w:r>
        <w:r>
          <w:rPr>
            <w:noProof/>
            <w:webHidden/>
          </w:rPr>
          <w:t>44</w:t>
        </w:r>
        <w:r>
          <w:rPr>
            <w:noProof/>
            <w:webHidden/>
          </w:rPr>
          <w:fldChar w:fldCharType="end"/>
        </w:r>
      </w:hyperlink>
    </w:p>
    <w:p w14:paraId="255C1CE3" w14:textId="064E7491"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47" w:history="1">
        <w:r w:rsidRPr="000674C9">
          <w:rPr>
            <w:rStyle w:val="Hyperlink"/>
            <w:rFonts w:eastAsiaTheme="majorEastAsia"/>
            <w:noProof/>
          </w:rPr>
          <w:t>Figure 18: Question Bank Coverage Matrix</w:t>
        </w:r>
        <w:r>
          <w:rPr>
            <w:noProof/>
            <w:webHidden/>
          </w:rPr>
          <w:tab/>
        </w:r>
        <w:r>
          <w:rPr>
            <w:noProof/>
            <w:webHidden/>
          </w:rPr>
          <w:fldChar w:fldCharType="begin"/>
        </w:r>
        <w:r>
          <w:rPr>
            <w:noProof/>
            <w:webHidden/>
          </w:rPr>
          <w:instrText xml:space="preserve"> PAGEREF _Toc214754447 \h </w:instrText>
        </w:r>
        <w:r>
          <w:rPr>
            <w:noProof/>
            <w:webHidden/>
          </w:rPr>
        </w:r>
        <w:r>
          <w:rPr>
            <w:noProof/>
            <w:webHidden/>
          </w:rPr>
          <w:fldChar w:fldCharType="separate"/>
        </w:r>
        <w:r>
          <w:rPr>
            <w:noProof/>
            <w:webHidden/>
          </w:rPr>
          <w:t>47</w:t>
        </w:r>
        <w:r>
          <w:rPr>
            <w:noProof/>
            <w:webHidden/>
          </w:rPr>
          <w:fldChar w:fldCharType="end"/>
        </w:r>
      </w:hyperlink>
    </w:p>
    <w:p w14:paraId="59CD04E8" w14:textId="7C0C2C05"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48" w:history="1">
        <w:r w:rsidRPr="000674C9">
          <w:rPr>
            <w:rStyle w:val="Hyperlink"/>
            <w:rFonts w:eastAsiaTheme="majorEastAsia"/>
            <w:noProof/>
          </w:rPr>
          <w:t>Figure 19: Comparative LLM Performance Results</w:t>
        </w:r>
        <w:r>
          <w:rPr>
            <w:noProof/>
            <w:webHidden/>
          </w:rPr>
          <w:tab/>
        </w:r>
        <w:r>
          <w:rPr>
            <w:noProof/>
            <w:webHidden/>
          </w:rPr>
          <w:fldChar w:fldCharType="begin"/>
        </w:r>
        <w:r>
          <w:rPr>
            <w:noProof/>
            <w:webHidden/>
          </w:rPr>
          <w:instrText xml:space="preserve"> PAGEREF _Toc214754448 \h </w:instrText>
        </w:r>
        <w:r>
          <w:rPr>
            <w:noProof/>
            <w:webHidden/>
          </w:rPr>
        </w:r>
        <w:r>
          <w:rPr>
            <w:noProof/>
            <w:webHidden/>
          </w:rPr>
          <w:fldChar w:fldCharType="separate"/>
        </w:r>
        <w:r>
          <w:rPr>
            <w:noProof/>
            <w:webHidden/>
          </w:rPr>
          <w:t>49</w:t>
        </w:r>
        <w:r>
          <w:rPr>
            <w:noProof/>
            <w:webHidden/>
          </w:rPr>
          <w:fldChar w:fldCharType="end"/>
        </w:r>
      </w:hyperlink>
    </w:p>
    <w:p w14:paraId="29422D52" w14:textId="3006F898"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49" w:history="1">
        <w:r w:rsidRPr="000674C9">
          <w:rPr>
            <w:rStyle w:val="Hyperlink"/>
            <w:rFonts w:eastAsiaTheme="majorEastAsia"/>
            <w:noProof/>
          </w:rPr>
          <w:t>Figure 20: Performance Difference</w:t>
        </w:r>
        <w:r>
          <w:rPr>
            <w:noProof/>
            <w:webHidden/>
          </w:rPr>
          <w:tab/>
        </w:r>
        <w:r>
          <w:rPr>
            <w:noProof/>
            <w:webHidden/>
          </w:rPr>
          <w:fldChar w:fldCharType="begin"/>
        </w:r>
        <w:r>
          <w:rPr>
            <w:noProof/>
            <w:webHidden/>
          </w:rPr>
          <w:instrText xml:space="preserve"> PAGEREF _Toc214754449 \h </w:instrText>
        </w:r>
        <w:r>
          <w:rPr>
            <w:noProof/>
            <w:webHidden/>
          </w:rPr>
        </w:r>
        <w:r>
          <w:rPr>
            <w:noProof/>
            <w:webHidden/>
          </w:rPr>
          <w:fldChar w:fldCharType="separate"/>
        </w:r>
        <w:r>
          <w:rPr>
            <w:noProof/>
            <w:webHidden/>
          </w:rPr>
          <w:t>49</w:t>
        </w:r>
        <w:r>
          <w:rPr>
            <w:noProof/>
            <w:webHidden/>
          </w:rPr>
          <w:fldChar w:fldCharType="end"/>
        </w:r>
      </w:hyperlink>
    </w:p>
    <w:p w14:paraId="6AD171FC" w14:textId="2468BB42"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50" w:history="1">
        <w:r w:rsidRPr="000674C9">
          <w:rPr>
            <w:rStyle w:val="Hyperlink"/>
            <w:rFonts w:eastAsiaTheme="majorEastAsia"/>
            <w:noProof/>
          </w:rPr>
          <w:t>Figure 21: Persona Performance Summary</w:t>
        </w:r>
        <w:r>
          <w:rPr>
            <w:noProof/>
            <w:webHidden/>
          </w:rPr>
          <w:tab/>
        </w:r>
        <w:r>
          <w:rPr>
            <w:noProof/>
            <w:webHidden/>
          </w:rPr>
          <w:fldChar w:fldCharType="begin"/>
        </w:r>
        <w:r>
          <w:rPr>
            <w:noProof/>
            <w:webHidden/>
          </w:rPr>
          <w:instrText xml:space="preserve"> PAGEREF _Toc214754450 \h </w:instrText>
        </w:r>
        <w:r>
          <w:rPr>
            <w:noProof/>
            <w:webHidden/>
          </w:rPr>
        </w:r>
        <w:r>
          <w:rPr>
            <w:noProof/>
            <w:webHidden/>
          </w:rPr>
          <w:fldChar w:fldCharType="separate"/>
        </w:r>
        <w:r>
          <w:rPr>
            <w:noProof/>
            <w:webHidden/>
          </w:rPr>
          <w:t>52</w:t>
        </w:r>
        <w:r>
          <w:rPr>
            <w:noProof/>
            <w:webHidden/>
          </w:rPr>
          <w:fldChar w:fldCharType="end"/>
        </w:r>
      </w:hyperlink>
    </w:p>
    <w:p w14:paraId="000ED087" w14:textId="3F92E1ED" w:rsidR="00F248DE" w:rsidRDefault="00F248DE">
      <w:pPr>
        <w:pStyle w:val="TableofFigures"/>
        <w:tabs>
          <w:tab w:val="right" w:leader="dot" w:pos="10070"/>
        </w:tabs>
        <w:rPr>
          <w:rFonts w:eastAsiaTheme="minorEastAsia" w:cstheme="minorBidi"/>
          <w:smallCaps w:val="0"/>
          <w:noProof/>
          <w:kern w:val="2"/>
          <w:sz w:val="24"/>
          <w:szCs w:val="24"/>
          <w14:ligatures w14:val="standardContextual"/>
        </w:rPr>
      </w:pPr>
      <w:hyperlink w:anchor="_Toc214754451" w:history="1">
        <w:r w:rsidRPr="000674C9">
          <w:rPr>
            <w:rStyle w:val="Hyperlink"/>
            <w:rFonts w:eastAsiaTheme="majorEastAsia"/>
            <w:noProof/>
          </w:rPr>
          <w:t>Figure 22: Response Time Distribution by Query Type</w:t>
        </w:r>
        <w:r>
          <w:rPr>
            <w:noProof/>
            <w:webHidden/>
          </w:rPr>
          <w:tab/>
        </w:r>
        <w:r>
          <w:rPr>
            <w:noProof/>
            <w:webHidden/>
          </w:rPr>
          <w:fldChar w:fldCharType="begin"/>
        </w:r>
        <w:r>
          <w:rPr>
            <w:noProof/>
            <w:webHidden/>
          </w:rPr>
          <w:instrText xml:space="preserve"> PAGEREF _Toc214754451 \h </w:instrText>
        </w:r>
        <w:r>
          <w:rPr>
            <w:noProof/>
            <w:webHidden/>
          </w:rPr>
        </w:r>
        <w:r>
          <w:rPr>
            <w:noProof/>
            <w:webHidden/>
          </w:rPr>
          <w:fldChar w:fldCharType="separate"/>
        </w:r>
        <w:r>
          <w:rPr>
            <w:noProof/>
            <w:webHidden/>
          </w:rPr>
          <w:t>54</w:t>
        </w:r>
        <w:r>
          <w:rPr>
            <w:noProof/>
            <w:webHidden/>
          </w:rPr>
          <w:fldChar w:fldCharType="end"/>
        </w:r>
      </w:hyperlink>
    </w:p>
    <w:p w14:paraId="08A5EA39" w14:textId="536287CF" w:rsidR="0087155F" w:rsidRDefault="0014325D" w:rsidP="000437C2">
      <w:r>
        <w:fldChar w:fldCharType="end"/>
      </w:r>
    </w:p>
    <w:p w14:paraId="130594E7" w14:textId="77777777" w:rsidR="00DA26ED" w:rsidRDefault="00DA26ED" w:rsidP="000437C2"/>
    <w:p w14:paraId="0BDE9EEE" w14:textId="77777777" w:rsidR="00772159" w:rsidRDefault="00772159" w:rsidP="007D10C1">
      <w:pPr>
        <w:pStyle w:val="Title-NoTOCEntry"/>
        <w:rPr>
          <w:rFonts w:hint="eastAsia"/>
        </w:rPr>
      </w:pPr>
    </w:p>
    <w:p w14:paraId="71B41218" w14:textId="50EC1496" w:rsidR="00FA2EEB" w:rsidRDefault="007D10C1" w:rsidP="007D10C1">
      <w:pPr>
        <w:pStyle w:val="Title-NoTOCEntry"/>
        <w:rPr>
          <w:rFonts w:hint="eastAsia"/>
        </w:rPr>
      </w:pPr>
      <w:r>
        <w:t>Table of Tables</w:t>
      </w:r>
    </w:p>
    <w:p w14:paraId="04660DEE" w14:textId="1D49C743" w:rsidR="00772159" w:rsidRDefault="00DA26ED">
      <w:pPr>
        <w:pStyle w:val="TableofFigures"/>
        <w:tabs>
          <w:tab w:val="right" w:leader="dot" w:pos="10070"/>
        </w:tabs>
        <w:rPr>
          <w:rFonts w:eastAsiaTheme="minorEastAsia" w:cstheme="minorBidi"/>
          <w:smallCaps w:val="0"/>
          <w:noProof/>
          <w:kern w:val="2"/>
          <w:sz w:val="24"/>
          <w:szCs w:val="24"/>
          <w14:ligatures w14:val="standardContextual"/>
        </w:rPr>
      </w:pPr>
      <w:r>
        <w:fldChar w:fldCharType="begin"/>
      </w:r>
      <w:r>
        <w:instrText xml:space="preserve"> TOC \h \z \c "Table" </w:instrText>
      </w:r>
      <w:r>
        <w:fldChar w:fldCharType="separate"/>
      </w:r>
      <w:hyperlink w:anchor="_Toc214754414" w:history="1">
        <w:r w:rsidR="00772159" w:rsidRPr="00962E14">
          <w:rPr>
            <w:rStyle w:val="Hyperlink"/>
            <w:rFonts w:eastAsiaTheme="majorEastAsia"/>
            <w:b/>
            <w:bCs/>
            <w:noProof/>
          </w:rPr>
          <w:t>Table 1: Sectors in our dataset</w:t>
        </w:r>
        <w:r w:rsidR="00772159">
          <w:rPr>
            <w:noProof/>
            <w:webHidden/>
          </w:rPr>
          <w:tab/>
        </w:r>
        <w:r w:rsidR="00772159">
          <w:rPr>
            <w:noProof/>
            <w:webHidden/>
          </w:rPr>
          <w:fldChar w:fldCharType="begin"/>
        </w:r>
        <w:r w:rsidR="00772159">
          <w:rPr>
            <w:noProof/>
            <w:webHidden/>
          </w:rPr>
          <w:instrText xml:space="preserve"> PAGEREF _Toc214754414 \h </w:instrText>
        </w:r>
        <w:r w:rsidR="00772159">
          <w:rPr>
            <w:noProof/>
            <w:webHidden/>
          </w:rPr>
        </w:r>
        <w:r w:rsidR="00772159">
          <w:rPr>
            <w:noProof/>
            <w:webHidden/>
          </w:rPr>
          <w:fldChar w:fldCharType="separate"/>
        </w:r>
        <w:r w:rsidR="00772159">
          <w:rPr>
            <w:noProof/>
            <w:webHidden/>
          </w:rPr>
          <w:t>29</w:t>
        </w:r>
        <w:r w:rsidR="00772159">
          <w:rPr>
            <w:noProof/>
            <w:webHidden/>
          </w:rPr>
          <w:fldChar w:fldCharType="end"/>
        </w:r>
      </w:hyperlink>
    </w:p>
    <w:p w14:paraId="5A31264C" w14:textId="44015854" w:rsidR="00772159" w:rsidRDefault="00772159">
      <w:pPr>
        <w:pStyle w:val="TableofFigures"/>
        <w:tabs>
          <w:tab w:val="right" w:leader="dot" w:pos="10070"/>
        </w:tabs>
        <w:rPr>
          <w:rFonts w:eastAsiaTheme="minorEastAsia" w:cstheme="minorBidi"/>
          <w:smallCaps w:val="0"/>
          <w:noProof/>
          <w:kern w:val="2"/>
          <w:sz w:val="24"/>
          <w:szCs w:val="24"/>
          <w14:ligatures w14:val="standardContextual"/>
        </w:rPr>
      </w:pPr>
      <w:hyperlink w:anchor="_Toc214754415" w:history="1">
        <w:r w:rsidRPr="00962E14">
          <w:rPr>
            <w:rStyle w:val="Hyperlink"/>
            <w:rFonts w:eastAsiaTheme="majorEastAsia"/>
            <w:b/>
            <w:bCs/>
            <w:noProof/>
          </w:rPr>
          <w:t>Table 2: Persona Characteristics</w:t>
        </w:r>
        <w:r>
          <w:rPr>
            <w:noProof/>
            <w:webHidden/>
          </w:rPr>
          <w:tab/>
        </w:r>
        <w:r>
          <w:rPr>
            <w:noProof/>
            <w:webHidden/>
          </w:rPr>
          <w:fldChar w:fldCharType="begin"/>
        </w:r>
        <w:r>
          <w:rPr>
            <w:noProof/>
            <w:webHidden/>
          </w:rPr>
          <w:instrText xml:space="preserve"> PAGEREF _Toc214754415 \h </w:instrText>
        </w:r>
        <w:r>
          <w:rPr>
            <w:noProof/>
            <w:webHidden/>
          </w:rPr>
        </w:r>
        <w:r>
          <w:rPr>
            <w:noProof/>
            <w:webHidden/>
          </w:rPr>
          <w:fldChar w:fldCharType="separate"/>
        </w:r>
        <w:r>
          <w:rPr>
            <w:noProof/>
            <w:webHidden/>
          </w:rPr>
          <w:t>46</w:t>
        </w:r>
        <w:r>
          <w:rPr>
            <w:noProof/>
            <w:webHidden/>
          </w:rPr>
          <w:fldChar w:fldCharType="end"/>
        </w:r>
      </w:hyperlink>
    </w:p>
    <w:p w14:paraId="2A970C59" w14:textId="44E45DE5" w:rsidR="00772159" w:rsidRDefault="00772159">
      <w:pPr>
        <w:pStyle w:val="TableofFigures"/>
        <w:tabs>
          <w:tab w:val="right" w:leader="dot" w:pos="10070"/>
        </w:tabs>
        <w:rPr>
          <w:rFonts w:eastAsiaTheme="minorEastAsia" w:cstheme="minorBidi"/>
          <w:smallCaps w:val="0"/>
          <w:noProof/>
          <w:kern w:val="2"/>
          <w:sz w:val="24"/>
          <w:szCs w:val="24"/>
          <w14:ligatures w14:val="standardContextual"/>
        </w:rPr>
      </w:pPr>
      <w:hyperlink w:anchor="_Toc214754416" w:history="1">
        <w:r w:rsidRPr="00962E14">
          <w:rPr>
            <w:rStyle w:val="Hyperlink"/>
            <w:rFonts w:eastAsiaTheme="majorEastAsia"/>
            <w:b/>
            <w:bCs/>
            <w:noProof/>
          </w:rPr>
          <w:t>Table 3: Persona Question Categories</w:t>
        </w:r>
        <w:r>
          <w:rPr>
            <w:noProof/>
            <w:webHidden/>
          </w:rPr>
          <w:tab/>
        </w:r>
        <w:r>
          <w:rPr>
            <w:noProof/>
            <w:webHidden/>
          </w:rPr>
          <w:fldChar w:fldCharType="begin"/>
        </w:r>
        <w:r>
          <w:rPr>
            <w:noProof/>
            <w:webHidden/>
          </w:rPr>
          <w:instrText xml:space="preserve"> PAGEREF _Toc214754416 \h </w:instrText>
        </w:r>
        <w:r>
          <w:rPr>
            <w:noProof/>
            <w:webHidden/>
          </w:rPr>
        </w:r>
        <w:r>
          <w:rPr>
            <w:noProof/>
            <w:webHidden/>
          </w:rPr>
          <w:fldChar w:fldCharType="separate"/>
        </w:r>
        <w:r>
          <w:rPr>
            <w:noProof/>
            <w:webHidden/>
          </w:rPr>
          <w:t>53</w:t>
        </w:r>
        <w:r>
          <w:rPr>
            <w:noProof/>
            <w:webHidden/>
          </w:rPr>
          <w:fldChar w:fldCharType="end"/>
        </w:r>
      </w:hyperlink>
    </w:p>
    <w:p w14:paraId="7FC18AE5" w14:textId="0E46A28F" w:rsidR="00772159" w:rsidRDefault="00772159">
      <w:pPr>
        <w:pStyle w:val="TableofFigures"/>
        <w:tabs>
          <w:tab w:val="right" w:leader="dot" w:pos="10070"/>
        </w:tabs>
        <w:rPr>
          <w:rFonts w:eastAsiaTheme="minorEastAsia" w:cstheme="minorBidi"/>
          <w:smallCaps w:val="0"/>
          <w:noProof/>
          <w:kern w:val="2"/>
          <w:sz w:val="24"/>
          <w:szCs w:val="24"/>
          <w14:ligatures w14:val="standardContextual"/>
        </w:rPr>
      </w:pPr>
      <w:hyperlink w:anchor="_Toc214754417" w:history="1">
        <w:r w:rsidRPr="00962E14">
          <w:rPr>
            <w:rStyle w:val="Hyperlink"/>
            <w:rFonts w:eastAsiaTheme="majorEastAsia"/>
            <w:b/>
            <w:bCs/>
            <w:noProof/>
          </w:rPr>
          <w:t>Table 4: Edge Case Test Results</w:t>
        </w:r>
        <w:r>
          <w:rPr>
            <w:noProof/>
            <w:webHidden/>
          </w:rPr>
          <w:tab/>
        </w:r>
        <w:r>
          <w:rPr>
            <w:noProof/>
            <w:webHidden/>
          </w:rPr>
          <w:fldChar w:fldCharType="begin"/>
        </w:r>
        <w:r>
          <w:rPr>
            <w:noProof/>
            <w:webHidden/>
          </w:rPr>
          <w:instrText xml:space="preserve"> PAGEREF _Toc214754417 \h </w:instrText>
        </w:r>
        <w:r>
          <w:rPr>
            <w:noProof/>
            <w:webHidden/>
          </w:rPr>
        </w:r>
        <w:r>
          <w:rPr>
            <w:noProof/>
            <w:webHidden/>
          </w:rPr>
          <w:fldChar w:fldCharType="separate"/>
        </w:r>
        <w:r>
          <w:rPr>
            <w:noProof/>
            <w:webHidden/>
          </w:rPr>
          <w:t>55</w:t>
        </w:r>
        <w:r>
          <w:rPr>
            <w:noProof/>
            <w:webHidden/>
          </w:rPr>
          <w:fldChar w:fldCharType="end"/>
        </w:r>
      </w:hyperlink>
    </w:p>
    <w:p w14:paraId="3EFA67DB" w14:textId="41C00787" w:rsidR="00772159" w:rsidRDefault="00772159">
      <w:pPr>
        <w:pStyle w:val="TableofFigures"/>
        <w:tabs>
          <w:tab w:val="right" w:leader="dot" w:pos="10070"/>
        </w:tabs>
        <w:rPr>
          <w:rFonts w:eastAsiaTheme="minorEastAsia" w:cstheme="minorBidi"/>
          <w:smallCaps w:val="0"/>
          <w:noProof/>
          <w:kern w:val="2"/>
          <w:sz w:val="24"/>
          <w:szCs w:val="24"/>
          <w14:ligatures w14:val="standardContextual"/>
        </w:rPr>
      </w:pPr>
      <w:hyperlink w:anchor="_Toc214754418" w:history="1">
        <w:r w:rsidRPr="00962E14">
          <w:rPr>
            <w:rStyle w:val="Hyperlink"/>
            <w:rFonts w:eastAsiaTheme="majorEastAsia"/>
            <w:b/>
            <w:bCs/>
            <w:noProof/>
          </w:rPr>
          <w:t>Table 5:Comparative testing revealed:</w:t>
        </w:r>
        <w:r>
          <w:rPr>
            <w:noProof/>
            <w:webHidden/>
          </w:rPr>
          <w:tab/>
        </w:r>
        <w:r>
          <w:rPr>
            <w:noProof/>
            <w:webHidden/>
          </w:rPr>
          <w:fldChar w:fldCharType="begin"/>
        </w:r>
        <w:r>
          <w:rPr>
            <w:noProof/>
            <w:webHidden/>
          </w:rPr>
          <w:instrText xml:space="preserve"> PAGEREF _Toc214754418 \h </w:instrText>
        </w:r>
        <w:r>
          <w:rPr>
            <w:noProof/>
            <w:webHidden/>
          </w:rPr>
        </w:r>
        <w:r>
          <w:rPr>
            <w:noProof/>
            <w:webHidden/>
          </w:rPr>
          <w:fldChar w:fldCharType="separate"/>
        </w:r>
        <w:r>
          <w:rPr>
            <w:noProof/>
            <w:webHidden/>
          </w:rPr>
          <w:t>59</w:t>
        </w:r>
        <w:r>
          <w:rPr>
            <w:noProof/>
            <w:webHidden/>
          </w:rPr>
          <w:fldChar w:fldCharType="end"/>
        </w:r>
      </w:hyperlink>
    </w:p>
    <w:p w14:paraId="276F0F5B" w14:textId="7BA003D7" w:rsidR="00772159" w:rsidRDefault="00772159">
      <w:pPr>
        <w:pStyle w:val="TableofFigures"/>
        <w:tabs>
          <w:tab w:val="right" w:leader="dot" w:pos="10070"/>
        </w:tabs>
        <w:rPr>
          <w:rFonts w:eastAsiaTheme="minorEastAsia" w:cstheme="minorBidi"/>
          <w:smallCaps w:val="0"/>
          <w:noProof/>
          <w:kern w:val="2"/>
          <w:sz w:val="24"/>
          <w:szCs w:val="24"/>
          <w14:ligatures w14:val="standardContextual"/>
        </w:rPr>
      </w:pPr>
      <w:hyperlink w:anchor="_Toc214754419" w:history="1">
        <w:r w:rsidRPr="00962E14">
          <w:rPr>
            <w:rStyle w:val="Hyperlink"/>
            <w:rFonts w:eastAsiaTheme="majorEastAsia"/>
            <w:b/>
            <w:bCs/>
            <w:noProof/>
          </w:rPr>
          <w:t>Table 6: Controlled Comparison</w:t>
        </w:r>
        <w:r>
          <w:rPr>
            <w:noProof/>
            <w:webHidden/>
          </w:rPr>
          <w:tab/>
        </w:r>
        <w:r>
          <w:rPr>
            <w:noProof/>
            <w:webHidden/>
          </w:rPr>
          <w:fldChar w:fldCharType="begin"/>
        </w:r>
        <w:r>
          <w:rPr>
            <w:noProof/>
            <w:webHidden/>
          </w:rPr>
          <w:instrText xml:space="preserve"> PAGEREF _Toc214754419 \h </w:instrText>
        </w:r>
        <w:r>
          <w:rPr>
            <w:noProof/>
            <w:webHidden/>
          </w:rPr>
        </w:r>
        <w:r>
          <w:rPr>
            <w:noProof/>
            <w:webHidden/>
          </w:rPr>
          <w:fldChar w:fldCharType="separate"/>
        </w:r>
        <w:r>
          <w:rPr>
            <w:noProof/>
            <w:webHidden/>
          </w:rPr>
          <w:t>59</w:t>
        </w:r>
        <w:r>
          <w:rPr>
            <w:noProof/>
            <w:webHidden/>
          </w:rPr>
          <w:fldChar w:fldCharType="end"/>
        </w:r>
      </w:hyperlink>
    </w:p>
    <w:p w14:paraId="6AACE4E2" w14:textId="21AC5011" w:rsidR="00772159" w:rsidRDefault="00772159">
      <w:pPr>
        <w:pStyle w:val="TableofFigures"/>
        <w:tabs>
          <w:tab w:val="right" w:leader="dot" w:pos="10070"/>
        </w:tabs>
        <w:rPr>
          <w:rFonts w:eastAsiaTheme="minorEastAsia" w:cstheme="minorBidi"/>
          <w:smallCaps w:val="0"/>
          <w:noProof/>
          <w:kern w:val="2"/>
          <w:sz w:val="24"/>
          <w:szCs w:val="24"/>
          <w14:ligatures w14:val="standardContextual"/>
        </w:rPr>
      </w:pPr>
      <w:hyperlink w:anchor="_Toc214754420" w:history="1">
        <w:r w:rsidRPr="00962E14">
          <w:rPr>
            <w:rStyle w:val="Hyperlink"/>
            <w:rFonts w:eastAsiaTheme="majorEastAsia"/>
            <w:b/>
            <w:bCs/>
            <w:noProof/>
          </w:rPr>
          <w:t>Table 7: Competitive Positioning</w:t>
        </w:r>
        <w:r>
          <w:rPr>
            <w:noProof/>
            <w:webHidden/>
          </w:rPr>
          <w:tab/>
        </w:r>
        <w:r>
          <w:rPr>
            <w:noProof/>
            <w:webHidden/>
          </w:rPr>
          <w:fldChar w:fldCharType="begin"/>
        </w:r>
        <w:r>
          <w:rPr>
            <w:noProof/>
            <w:webHidden/>
          </w:rPr>
          <w:instrText xml:space="preserve"> PAGEREF _Toc214754420 \h </w:instrText>
        </w:r>
        <w:r>
          <w:rPr>
            <w:noProof/>
            <w:webHidden/>
          </w:rPr>
        </w:r>
        <w:r>
          <w:rPr>
            <w:noProof/>
            <w:webHidden/>
          </w:rPr>
          <w:fldChar w:fldCharType="separate"/>
        </w:r>
        <w:r>
          <w:rPr>
            <w:noProof/>
            <w:webHidden/>
          </w:rPr>
          <w:t>59</w:t>
        </w:r>
        <w:r>
          <w:rPr>
            <w:noProof/>
            <w:webHidden/>
          </w:rPr>
          <w:fldChar w:fldCharType="end"/>
        </w:r>
      </w:hyperlink>
    </w:p>
    <w:p w14:paraId="05D58F3E" w14:textId="0E837BE1" w:rsidR="00772159" w:rsidRDefault="00772159">
      <w:pPr>
        <w:pStyle w:val="TableofFigures"/>
        <w:tabs>
          <w:tab w:val="right" w:leader="dot" w:pos="10070"/>
        </w:tabs>
        <w:rPr>
          <w:rFonts w:eastAsiaTheme="minorEastAsia" w:cstheme="minorBidi"/>
          <w:smallCaps w:val="0"/>
          <w:noProof/>
          <w:kern w:val="2"/>
          <w:sz w:val="24"/>
          <w:szCs w:val="24"/>
          <w14:ligatures w14:val="standardContextual"/>
        </w:rPr>
      </w:pPr>
      <w:hyperlink w:anchor="_Toc214754421" w:history="1">
        <w:r w:rsidRPr="00962E14">
          <w:rPr>
            <w:rStyle w:val="Hyperlink"/>
            <w:rFonts w:eastAsiaTheme="majorEastAsia"/>
            <w:b/>
            <w:bCs/>
            <w:noProof/>
          </w:rPr>
          <w:t>Table 8: Glossary Table</w:t>
        </w:r>
        <w:r>
          <w:rPr>
            <w:noProof/>
            <w:webHidden/>
          </w:rPr>
          <w:tab/>
        </w:r>
        <w:r>
          <w:rPr>
            <w:noProof/>
            <w:webHidden/>
          </w:rPr>
          <w:fldChar w:fldCharType="begin"/>
        </w:r>
        <w:r>
          <w:rPr>
            <w:noProof/>
            <w:webHidden/>
          </w:rPr>
          <w:instrText xml:space="preserve"> PAGEREF _Toc214754421 \h </w:instrText>
        </w:r>
        <w:r>
          <w:rPr>
            <w:noProof/>
            <w:webHidden/>
          </w:rPr>
        </w:r>
        <w:r>
          <w:rPr>
            <w:noProof/>
            <w:webHidden/>
          </w:rPr>
          <w:fldChar w:fldCharType="separate"/>
        </w:r>
        <w:r>
          <w:rPr>
            <w:noProof/>
            <w:webHidden/>
          </w:rPr>
          <w:t>77</w:t>
        </w:r>
        <w:r>
          <w:rPr>
            <w:noProof/>
            <w:webHidden/>
          </w:rPr>
          <w:fldChar w:fldCharType="end"/>
        </w:r>
      </w:hyperlink>
    </w:p>
    <w:p w14:paraId="6CE4E888" w14:textId="1E1D3C48" w:rsidR="00772159" w:rsidRDefault="00772159">
      <w:pPr>
        <w:pStyle w:val="TableofFigures"/>
        <w:tabs>
          <w:tab w:val="right" w:leader="dot" w:pos="10070"/>
        </w:tabs>
        <w:rPr>
          <w:rFonts w:eastAsiaTheme="minorEastAsia" w:cstheme="minorBidi"/>
          <w:smallCaps w:val="0"/>
          <w:noProof/>
          <w:kern w:val="2"/>
          <w:sz w:val="24"/>
          <w:szCs w:val="24"/>
          <w14:ligatures w14:val="standardContextual"/>
        </w:rPr>
      </w:pPr>
      <w:hyperlink w:anchor="_Toc214754422" w:history="1">
        <w:r w:rsidRPr="00962E14">
          <w:rPr>
            <w:rStyle w:val="Hyperlink"/>
            <w:rFonts w:eastAsiaTheme="majorEastAsia"/>
            <w:b/>
            <w:bCs/>
            <w:noProof/>
          </w:rPr>
          <w:t>Table 9:</w:t>
        </w:r>
        <w:r w:rsidRPr="00962E14">
          <w:rPr>
            <w:rStyle w:val="Hyperlink"/>
            <w:rFonts w:ascii="Aptos" w:eastAsia="Aptos" w:hAnsi="Aptos" w:cs="Aptos"/>
            <w:b/>
            <w:bCs/>
            <w:noProof/>
          </w:rPr>
          <w:t xml:space="preserve"> Sprint 1 Risk Matrix</w:t>
        </w:r>
        <w:r>
          <w:rPr>
            <w:noProof/>
            <w:webHidden/>
          </w:rPr>
          <w:tab/>
        </w:r>
        <w:r>
          <w:rPr>
            <w:noProof/>
            <w:webHidden/>
          </w:rPr>
          <w:fldChar w:fldCharType="begin"/>
        </w:r>
        <w:r>
          <w:rPr>
            <w:noProof/>
            <w:webHidden/>
          </w:rPr>
          <w:instrText xml:space="preserve"> PAGEREF _Toc214754422 \h </w:instrText>
        </w:r>
        <w:r>
          <w:rPr>
            <w:noProof/>
            <w:webHidden/>
          </w:rPr>
        </w:r>
        <w:r>
          <w:rPr>
            <w:noProof/>
            <w:webHidden/>
          </w:rPr>
          <w:fldChar w:fldCharType="separate"/>
        </w:r>
        <w:r>
          <w:rPr>
            <w:noProof/>
            <w:webHidden/>
          </w:rPr>
          <w:t>81</w:t>
        </w:r>
        <w:r>
          <w:rPr>
            <w:noProof/>
            <w:webHidden/>
          </w:rPr>
          <w:fldChar w:fldCharType="end"/>
        </w:r>
      </w:hyperlink>
    </w:p>
    <w:p w14:paraId="24B98D4A" w14:textId="6D284145" w:rsidR="00772159" w:rsidRDefault="00772159">
      <w:pPr>
        <w:pStyle w:val="TableofFigures"/>
        <w:tabs>
          <w:tab w:val="right" w:leader="dot" w:pos="10070"/>
        </w:tabs>
        <w:rPr>
          <w:rFonts w:eastAsiaTheme="minorEastAsia" w:cstheme="minorBidi"/>
          <w:smallCaps w:val="0"/>
          <w:noProof/>
          <w:kern w:val="2"/>
          <w:sz w:val="24"/>
          <w:szCs w:val="24"/>
          <w14:ligatures w14:val="standardContextual"/>
        </w:rPr>
      </w:pPr>
      <w:hyperlink w:anchor="_Toc214754423" w:history="1">
        <w:r w:rsidRPr="00962E14">
          <w:rPr>
            <w:rStyle w:val="Hyperlink"/>
            <w:rFonts w:eastAsiaTheme="majorEastAsia"/>
            <w:b/>
            <w:bCs/>
            <w:noProof/>
          </w:rPr>
          <w:t>Table 10</w:t>
        </w:r>
        <w:r w:rsidRPr="00962E14">
          <w:rPr>
            <w:rStyle w:val="Hyperlink"/>
            <w:rFonts w:ascii="Aptos" w:eastAsia="Aptos" w:hAnsi="Aptos" w:cs="Aptos"/>
            <w:b/>
            <w:bCs/>
            <w:noProof/>
          </w:rPr>
          <w:t>: Sprint 2 Risk Matrix</w:t>
        </w:r>
        <w:r>
          <w:rPr>
            <w:noProof/>
            <w:webHidden/>
          </w:rPr>
          <w:tab/>
        </w:r>
        <w:r>
          <w:rPr>
            <w:noProof/>
            <w:webHidden/>
          </w:rPr>
          <w:fldChar w:fldCharType="begin"/>
        </w:r>
        <w:r>
          <w:rPr>
            <w:noProof/>
            <w:webHidden/>
          </w:rPr>
          <w:instrText xml:space="preserve"> PAGEREF _Toc214754423 \h </w:instrText>
        </w:r>
        <w:r>
          <w:rPr>
            <w:noProof/>
            <w:webHidden/>
          </w:rPr>
        </w:r>
        <w:r>
          <w:rPr>
            <w:noProof/>
            <w:webHidden/>
          </w:rPr>
          <w:fldChar w:fldCharType="separate"/>
        </w:r>
        <w:r>
          <w:rPr>
            <w:noProof/>
            <w:webHidden/>
          </w:rPr>
          <w:t>82</w:t>
        </w:r>
        <w:r>
          <w:rPr>
            <w:noProof/>
            <w:webHidden/>
          </w:rPr>
          <w:fldChar w:fldCharType="end"/>
        </w:r>
      </w:hyperlink>
    </w:p>
    <w:p w14:paraId="7D6E084D" w14:textId="55AC25E2" w:rsidR="00772159" w:rsidRDefault="00772159">
      <w:pPr>
        <w:pStyle w:val="TableofFigures"/>
        <w:tabs>
          <w:tab w:val="right" w:leader="dot" w:pos="10070"/>
        </w:tabs>
        <w:rPr>
          <w:rFonts w:eastAsiaTheme="minorEastAsia" w:cstheme="minorBidi"/>
          <w:smallCaps w:val="0"/>
          <w:noProof/>
          <w:kern w:val="2"/>
          <w:sz w:val="24"/>
          <w:szCs w:val="24"/>
          <w14:ligatures w14:val="standardContextual"/>
        </w:rPr>
      </w:pPr>
      <w:hyperlink w:anchor="_Toc214754424" w:history="1">
        <w:r w:rsidRPr="00962E14">
          <w:rPr>
            <w:rStyle w:val="Hyperlink"/>
            <w:rFonts w:eastAsiaTheme="majorEastAsia"/>
            <w:b/>
            <w:bCs/>
            <w:noProof/>
          </w:rPr>
          <w:t>Table 11</w:t>
        </w:r>
        <w:r w:rsidRPr="00962E14">
          <w:rPr>
            <w:rStyle w:val="Hyperlink"/>
            <w:rFonts w:ascii="Aptos" w:eastAsia="Aptos" w:hAnsi="Aptos" w:cs="Aptos"/>
            <w:b/>
            <w:bCs/>
            <w:noProof/>
          </w:rPr>
          <w:t>: Sprint 3 Risk Matrix</w:t>
        </w:r>
        <w:r>
          <w:rPr>
            <w:noProof/>
            <w:webHidden/>
          </w:rPr>
          <w:tab/>
        </w:r>
        <w:r>
          <w:rPr>
            <w:noProof/>
            <w:webHidden/>
          </w:rPr>
          <w:fldChar w:fldCharType="begin"/>
        </w:r>
        <w:r>
          <w:rPr>
            <w:noProof/>
            <w:webHidden/>
          </w:rPr>
          <w:instrText xml:space="preserve"> PAGEREF _Toc214754424 \h </w:instrText>
        </w:r>
        <w:r>
          <w:rPr>
            <w:noProof/>
            <w:webHidden/>
          </w:rPr>
        </w:r>
        <w:r>
          <w:rPr>
            <w:noProof/>
            <w:webHidden/>
          </w:rPr>
          <w:fldChar w:fldCharType="separate"/>
        </w:r>
        <w:r>
          <w:rPr>
            <w:noProof/>
            <w:webHidden/>
          </w:rPr>
          <w:t>83</w:t>
        </w:r>
        <w:r>
          <w:rPr>
            <w:noProof/>
            <w:webHidden/>
          </w:rPr>
          <w:fldChar w:fldCharType="end"/>
        </w:r>
      </w:hyperlink>
    </w:p>
    <w:p w14:paraId="01416990" w14:textId="627F83B1" w:rsidR="00772159" w:rsidRDefault="00772159">
      <w:pPr>
        <w:pStyle w:val="TableofFigures"/>
        <w:tabs>
          <w:tab w:val="right" w:leader="dot" w:pos="10070"/>
        </w:tabs>
        <w:rPr>
          <w:rFonts w:eastAsiaTheme="minorEastAsia" w:cstheme="minorBidi"/>
          <w:smallCaps w:val="0"/>
          <w:noProof/>
          <w:kern w:val="2"/>
          <w:sz w:val="24"/>
          <w:szCs w:val="24"/>
          <w14:ligatures w14:val="standardContextual"/>
        </w:rPr>
      </w:pPr>
      <w:hyperlink w:anchor="_Toc214754425" w:history="1">
        <w:r w:rsidRPr="00962E14">
          <w:rPr>
            <w:rStyle w:val="Hyperlink"/>
            <w:rFonts w:eastAsiaTheme="majorEastAsia"/>
            <w:b/>
            <w:bCs/>
            <w:noProof/>
          </w:rPr>
          <w:t>Table 12</w:t>
        </w:r>
        <w:r w:rsidRPr="00962E14">
          <w:rPr>
            <w:rStyle w:val="Hyperlink"/>
            <w:rFonts w:ascii="Aptos" w:eastAsia="Aptos" w:hAnsi="Aptos" w:cs="Aptos"/>
            <w:b/>
            <w:bCs/>
            <w:noProof/>
          </w:rPr>
          <w:t>: Sprint 4 Risk Matrix</w:t>
        </w:r>
        <w:r>
          <w:rPr>
            <w:noProof/>
            <w:webHidden/>
          </w:rPr>
          <w:tab/>
        </w:r>
        <w:r>
          <w:rPr>
            <w:noProof/>
            <w:webHidden/>
          </w:rPr>
          <w:fldChar w:fldCharType="begin"/>
        </w:r>
        <w:r>
          <w:rPr>
            <w:noProof/>
            <w:webHidden/>
          </w:rPr>
          <w:instrText xml:space="preserve"> PAGEREF _Toc214754425 \h </w:instrText>
        </w:r>
        <w:r>
          <w:rPr>
            <w:noProof/>
            <w:webHidden/>
          </w:rPr>
        </w:r>
        <w:r>
          <w:rPr>
            <w:noProof/>
            <w:webHidden/>
          </w:rPr>
          <w:fldChar w:fldCharType="separate"/>
        </w:r>
        <w:r>
          <w:rPr>
            <w:noProof/>
            <w:webHidden/>
          </w:rPr>
          <w:t>84</w:t>
        </w:r>
        <w:r>
          <w:rPr>
            <w:noProof/>
            <w:webHidden/>
          </w:rPr>
          <w:fldChar w:fldCharType="end"/>
        </w:r>
      </w:hyperlink>
    </w:p>
    <w:p w14:paraId="374742D8" w14:textId="457B68E4" w:rsidR="007D10C1" w:rsidRDefault="00DA26ED" w:rsidP="007D10C1">
      <w:r>
        <w:fldChar w:fldCharType="end"/>
      </w:r>
    </w:p>
    <w:p w14:paraId="586F8829" w14:textId="1F54A314" w:rsidR="00C0112D" w:rsidRDefault="00C0112D">
      <w:pPr>
        <w:spacing w:line="278" w:lineRule="auto"/>
      </w:pPr>
      <w:r>
        <w:br w:type="page"/>
      </w:r>
    </w:p>
    <w:p w14:paraId="140DE76F" w14:textId="7E4362D5" w:rsidR="00C0112D" w:rsidRDefault="00A908A5" w:rsidP="00A908A5">
      <w:pPr>
        <w:pStyle w:val="Subtitle-Black"/>
      </w:pPr>
      <w:r>
        <w:lastRenderedPageBreak/>
        <w:t>Abstract</w:t>
      </w:r>
    </w:p>
    <w:p w14:paraId="79B279F7" w14:textId="3588BDBC" w:rsidR="0012673D" w:rsidRPr="002656F4" w:rsidRDefault="0012673D" w:rsidP="00784B42">
      <w:pPr>
        <w:jc w:val="both"/>
        <w:rPr>
          <w:szCs w:val="22"/>
        </w:rPr>
      </w:pPr>
      <w:r w:rsidRPr="002656F4">
        <w:rPr>
          <w:szCs w:val="22"/>
        </w:rPr>
        <w:t>Effective</w:t>
      </w:r>
      <w:r w:rsidR="004D49F0" w:rsidRPr="002656F4">
        <w:rPr>
          <w:szCs w:val="22"/>
        </w:rPr>
        <w:t xml:space="preserve"> </w:t>
      </w:r>
      <w:r w:rsidRPr="002656F4">
        <w:rPr>
          <w:szCs w:val="22"/>
        </w:rPr>
        <w:t>climate policy depended on consistent and accessible emissions data, yet</w:t>
      </w:r>
      <w:r w:rsidRPr="002656F4">
        <w:rPr>
          <w:szCs w:val="22"/>
        </w:rPr>
        <w:br/>
        <w:t>existing information was fragmented across sectors. The objective of this project was to</w:t>
      </w:r>
      <w:r w:rsidR="00D27233" w:rsidRPr="002656F4">
        <w:rPr>
          <w:szCs w:val="22"/>
        </w:rPr>
        <w:t xml:space="preserve"> </w:t>
      </w:r>
      <w:r w:rsidRPr="002656F4">
        <w:rPr>
          <w:szCs w:val="22"/>
        </w:rPr>
        <w:t>enhance ClimateGPT, a climate-focused language model, by integrating comprehensive</w:t>
      </w:r>
      <w:r w:rsidR="00D27233" w:rsidRPr="002656F4">
        <w:rPr>
          <w:szCs w:val="22"/>
        </w:rPr>
        <w:t xml:space="preserve"> </w:t>
      </w:r>
      <w:r w:rsidRPr="002656F4">
        <w:rPr>
          <w:szCs w:val="22"/>
        </w:rPr>
        <w:t>Emissions Database for Global Atmospheric Research (EDGAR) CO₂ emissions data(2000–2023) across seven sectors: Agriculture, Buildings, Fuel Exploitation, Industry,</w:t>
      </w:r>
      <w:r w:rsidR="00773347" w:rsidRPr="002656F4">
        <w:rPr>
          <w:szCs w:val="22"/>
        </w:rPr>
        <w:t xml:space="preserve"> </w:t>
      </w:r>
      <w:r w:rsidRPr="002656F4">
        <w:rPr>
          <w:szCs w:val="22"/>
        </w:rPr>
        <w:t>Power, Transport, and Waste. Using a reproducible Python pipeline built with DuckDB</w:t>
      </w:r>
      <w:r w:rsidR="00773347" w:rsidRPr="002656F4">
        <w:rPr>
          <w:szCs w:val="22"/>
        </w:rPr>
        <w:t xml:space="preserve"> </w:t>
      </w:r>
      <w:r w:rsidRPr="002656F4">
        <w:rPr>
          <w:szCs w:val="22"/>
        </w:rPr>
        <w:t>and the Model Context Protocol (MCP), emissions data were standardized, validated, and</w:t>
      </w:r>
      <w:r w:rsidR="00773347" w:rsidRPr="002656F4">
        <w:rPr>
          <w:szCs w:val="22"/>
        </w:rPr>
        <w:t xml:space="preserve"> </w:t>
      </w:r>
      <w:r w:rsidRPr="002656F4">
        <w:rPr>
          <w:szCs w:val="22"/>
        </w:rPr>
        <w:t>linked for timely analysis. Results revealed</w:t>
      </w:r>
      <w:r w:rsidR="00773347" w:rsidRPr="002656F4">
        <w:rPr>
          <w:szCs w:val="22"/>
        </w:rPr>
        <w:t xml:space="preserve"> </w:t>
      </w:r>
      <w:r w:rsidRPr="002656F4">
        <w:rPr>
          <w:szCs w:val="22"/>
        </w:rPr>
        <w:t>coherent spatial and temporal patterns,</w:t>
      </w:r>
      <w:r w:rsidR="00773347" w:rsidRPr="002656F4">
        <w:rPr>
          <w:szCs w:val="22"/>
        </w:rPr>
        <w:t xml:space="preserve"> </w:t>
      </w:r>
      <w:r w:rsidRPr="002656F4">
        <w:rPr>
          <w:szCs w:val="22"/>
        </w:rPr>
        <w:t>confirming reliable data ingestion and processing. This integration improved</w:t>
      </w:r>
      <w:r w:rsidR="00773347" w:rsidRPr="002656F4">
        <w:rPr>
          <w:szCs w:val="22"/>
        </w:rPr>
        <w:t xml:space="preserve"> </w:t>
      </w:r>
      <w:proofErr w:type="spellStart"/>
      <w:r w:rsidRPr="002656F4">
        <w:rPr>
          <w:szCs w:val="22"/>
        </w:rPr>
        <w:t>ClimateGPT’s</w:t>
      </w:r>
      <w:proofErr w:type="spellEnd"/>
      <w:r w:rsidRPr="002656F4">
        <w:rPr>
          <w:szCs w:val="22"/>
        </w:rPr>
        <w:t xml:space="preserve"> analytical precision, transparency, and interpretability, providing</w:t>
      </w:r>
      <w:r w:rsidR="00773347" w:rsidRPr="002656F4">
        <w:rPr>
          <w:szCs w:val="22"/>
        </w:rPr>
        <w:t xml:space="preserve"> </w:t>
      </w:r>
      <w:r w:rsidRPr="002656F4">
        <w:rPr>
          <w:szCs w:val="22"/>
        </w:rPr>
        <w:t>policymakers and researchers with</w:t>
      </w:r>
      <w:r w:rsidR="00773347" w:rsidRPr="002656F4">
        <w:rPr>
          <w:szCs w:val="22"/>
        </w:rPr>
        <w:t xml:space="preserve"> </w:t>
      </w:r>
      <w:r w:rsidRPr="002656F4">
        <w:rPr>
          <w:szCs w:val="22"/>
        </w:rPr>
        <w:t>credible, data-driven insights to support sustainable</w:t>
      </w:r>
      <w:r w:rsidR="00773347" w:rsidRPr="002656F4">
        <w:rPr>
          <w:szCs w:val="22"/>
        </w:rPr>
        <w:t xml:space="preserve"> </w:t>
      </w:r>
      <w:r w:rsidRPr="002656F4">
        <w:rPr>
          <w:szCs w:val="22"/>
        </w:rPr>
        <w:t>and adaptive climate decision-making</w:t>
      </w:r>
      <w:r w:rsidR="00C13495" w:rsidRPr="002656F4">
        <w:rPr>
          <w:szCs w:val="22"/>
        </w:rPr>
        <w:t>.</w:t>
      </w:r>
    </w:p>
    <w:p w14:paraId="0E922ADD" w14:textId="5CB2C0A4" w:rsidR="00C0112D" w:rsidRDefault="00A47E21" w:rsidP="0012673D">
      <w:pPr>
        <w:spacing w:line="278" w:lineRule="auto"/>
      </w:pPr>
      <w:commentRangeStart w:id="13"/>
      <w:commentRangeStart w:id="14"/>
      <w:commentRangeEnd w:id="13"/>
      <w:r>
        <w:rPr>
          <w:rStyle w:val="CommentReference"/>
          <w:sz w:val="22"/>
          <w:szCs w:val="24"/>
        </w:rPr>
        <w:commentReference w:id="13"/>
      </w:r>
      <w:commentRangeEnd w:id="14"/>
      <w:r w:rsidR="004A5EBE">
        <w:rPr>
          <w:rStyle w:val="CommentReference"/>
          <w:sz w:val="22"/>
          <w:szCs w:val="24"/>
        </w:rPr>
        <w:commentReference w:id="14"/>
      </w:r>
      <w:r w:rsidR="00C0112D">
        <w:br w:type="page"/>
      </w:r>
    </w:p>
    <w:p w14:paraId="1D00FE95" w14:textId="77777777" w:rsidR="0012673D" w:rsidRDefault="0012673D" w:rsidP="00A47E21">
      <w:pPr>
        <w:spacing w:line="278" w:lineRule="auto"/>
        <w:jc w:val="both"/>
      </w:pPr>
    </w:p>
    <w:p w14:paraId="12A89328" w14:textId="77777777" w:rsidR="00A47E21" w:rsidRDefault="00A47E21" w:rsidP="00A47E21">
      <w:pPr>
        <w:spacing w:line="278" w:lineRule="auto"/>
        <w:jc w:val="both"/>
      </w:pPr>
    </w:p>
    <w:p w14:paraId="78923E7E" w14:textId="77777777" w:rsidR="000D6D54" w:rsidRDefault="000D6D54">
      <w:pPr>
        <w:spacing w:line="278" w:lineRule="auto"/>
      </w:pPr>
    </w:p>
    <w:p w14:paraId="5DEE2D3F" w14:textId="2EACCCC3" w:rsidR="00B30DDC" w:rsidRDefault="007D10C1" w:rsidP="00FA2EEB">
      <w:r>
        <w:rPr>
          <w:noProof/>
        </w:rPr>
        <mc:AlternateContent>
          <mc:Choice Requires="wps">
            <w:drawing>
              <wp:anchor distT="0" distB="0" distL="114300" distR="114300" simplePos="0" relativeHeight="251658244" behindDoc="0" locked="1" layoutInCell="1" allowOverlap="0" wp14:anchorId="0A696F09" wp14:editId="3638186D">
                <wp:simplePos x="0" y="0"/>
                <wp:positionH relativeFrom="page">
                  <wp:align>center</wp:align>
                </wp:positionH>
                <wp:positionV relativeFrom="page">
                  <wp:align>center</wp:align>
                </wp:positionV>
                <wp:extent cx="5029200" cy="521208"/>
                <wp:effectExtent l="0" t="0" r="0" b="2540"/>
                <wp:wrapNone/>
                <wp:docPr id="2110961191" name="Text Box 2110961191"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6B3533" w14:textId="77777777" w:rsidR="007D10C1" w:rsidRPr="00331F30" w:rsidRDefault="007D10C1" w:rsidP="007D10C1">
                            <w:pPr>
                              <w:pStyle w:val="NoSpacing"/>
                              <w:pBdr>
                                <w:top w:val="thinThickSmallGap" w:sz="24" w:space="6" w:color="005239"/>
                                <w:bottom w:val="thinThickSmallGap" w:sz="24" w:space="6" w:color="005239"/>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696F09" id="Text Box 2110961191" o:spid="_x0000_s1037" type="#_x0000_t202" alt="Pull quote" style="position:absolute;margin-left:0;margin-top:0;width:396pt;height:41.05pt;z-index:251658244;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" o:allowoverlap="f" filled="f" stroked="f" strokeweight=".5pt">
                <v:textbox style="mso-fit-shape-to-text:t" inset="0,0,0,0">
                  <w:txbxContent>
                    <w:p w14:paraId="2C6B3533" w14:textId="77777777" w:rsidR="007D10C1" w:rsidRPr="00331F30" w:rsidRDefault="007D10C1" w:rsidP="007D10C1">
                      <w:pPr>
                        <w:pStyle w:val="NoSpacing"/>
                        <w:pBdr>
                          <w:top w:val="thinThickSmallGap" w:sz="24" w:space="6" w:color="005239"/>
                          <w:bottom w:val="thinThickSmallGap" w:sz="24" w:space="6" w:color="005239"/>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19763431" w14:textId="77777777" w:rsidR="007D10C1" w:rsidRDefault="007D10C1" w:rsidP="00FA2EEB"/>
    <w:p w14:paraId="3FD73902" w14:textId="77777777" w:rsidR="00C26923" w:rsidRDefault="00C26923" w:rsidP="00FA2EEB">
      <w:pPr>
        <w:sectPr w:rsidR="00C26923" w:rsidSect="00C26923">
          <w:headerReference w:type="even" r:id="rId23"/>
          <w:headerReference w:type="default" r:id="rId24"/>
          <w:footerReference w:type="even" r:id="rId25"/>
          <w:footerReference w:type="default" r:id="rId26"/>
          <w:type w:val="oddPage"/>
          <w:pgSz w:w="12240" w:h="15840"/>
          <w:pgMar w:top="720" w:right="1080" w:bottom="720" w:left="1080" w:header="720" w:footer="720" w:gutter="0"/>
          <w:pgNumType w:fmt="lowerRoman" w:start="1"/>
          <w:cols w:space="720"/>
          <w:docGrid w:linePitch="360"/>
        </w:sectPr>
      </w:pPr>
    </w:p>
    <w:p w14:paraId="53933014" w14:textId="77777777" w:rsidR="000E0E79" w:rsidRDefault="005269D9" w:rsidP="002418DC">
      <w:pPr>
        <w:pStyle w:val="Title"/>
        <w:rPr>
          <w:rFonts w:hint="eastAsia"/>
        </w:rPr>
      </w:pPr>
      <w:bookmarkStart w:id="15" w:name="_Toc198730181"/>
      <w:bookmarkStart w:id="16" w:name="_Toc198732062"/>
      <w:bookmarkStart w:id="17" w:name="_Toc198732219"/>
      <w:bookmarkStart w:id="18" w:name="_Toc198888018"/>
      <w:r w:rsidRPr="005F6860">
        <w:lastRenderedPageBreak/>
        <w:t>Report</w:t>
      </w:r>
      <w:bookmarkEnd w:id="15"/>
      <w:bookmarkEnd w:id="16"/>
      <w:bookmarkEnd w:id="17"/>
      <w:bookmarkEnd w:id="18"/>
    </w:p>
    <w:p w14:paraId="52804E5E" w14:textId="335410D3" w:rsidR="003A1404" w:rsidRPr="00251361" w:rsidRDefault="00251361" w:rsidP="00251361">
      <w:pPr>
        <w:pStyle w:val="Heading1"/>
        <w:rPr>
          <w:rFonts w:hint="eastAsia"/>
          <w:b/>
          <w:bCs/>
        </w:rPr>
      </w:pPr>
      <w:r>
        <w:t>Executive Summary</w:t>
      </w:r>
      <w:commentRangeStart w:id="19"/>
      <w:commentRangeStart w:id="20"/>
      <w:commentRangeEnd w:id="19"/>
      <w:r w:rsidRPr="00251361">
        <w:rPr>
          <w:rStyle w:val="CommentReference"/>
          <w:b/>
          <w:bCs/>
          <w:sz w:val="40"/>
          <w:szCs w:val="40"/>
        </w:rPr>
        <w:commentReference w:id="19"/>
      </w:r>
      <w:commentRangeEnd w:id="20"/>
      <w:r w:rsidRPr="00251361">
        <w:rPr>
          <w:rStyle w:val="CommentReference"/>
          <w:b/>
          <w:bCs/>
          <w:sz w:val="40"/>
          <w:szCs w:val="40"/>
        </w:rPr>
        <w:commentReference w:id="20"/>
      </w:r>
    </w:p>
    <w:p w14:paraId="07ABDA69" w14:textId="1452F1CF" w:rsidR="002E2E9C" w:rsidRDefault="00657CC7" w:rsidP="00514421">
      <w:pPr>
        <w:pStyle w:val="Heading2"/>
        <w:rPr>
          <w:rFonts w:hint="eastAsia"/>
        </w:rPr>
      </w:pPr>
      <w:r>
        <w:t>High-level overview of the problem, methods, and outcomes</w:t>
      </w:r>
      <w:commentRangeStart w:id="21"/>
      <w:commentRangeStart w:id="22"/>
      <w:commentRangeStart w:id="23"/>
      <w:commentRangeStart w:id="24"/>
      <w:commentRangeEnd w:id="21"/>
      <w:r>
        <w:rPr>
          <w:rStyle w:val="CommentReference"/>
          <w:sz w:val="32"/>
          <w:szCs w:val="32"/>
        </w:rPr>
        <w:commentReference w:id="21"/>
      </w:r>
      <w:commentRangeEnd w:id="22"/>
      <w:r>
        <w:rPr>
          <w:rStyle w:val="CommentReference"/>
          <w:sz w:val="32"/>
          <w:szCs w:val="32"/>
        </w:rPr>
        <w:commentReference w:id="22"/>
      </w:r>
      <w:commentRangeEnd w:id="23"/>
      <w:r>
        <w:rPr>
          <w:rStyle w:val="CommentReference"/>
          <w:sz w:val="32"/>
          <w:szCs w:val="32"/>
        </w:rPr>
        <w:commentReference w:id="23"/>
      </w:r>
      <w:commentRangeEnd w:id="24"/>
      <w:r>
        <w:rPr>
          <w:rStyle w:val="CommentReference"/>
          <w:sz w:val="32"/>
          <w:szCs w:val="32"/>
        </w:rPr>
        <w:commentReference w:id="24"/>
      </w:r>
    </w:p>
    <w:p w14:paraId="72C381F2" w14:textId="138695CF" w:rsidR="00D350FA" w:rsidRPr="00DF6721" w:rsidRDefault="00422646" w:rsidP="00E13A79">
      <w:pPr>
        <w:jc w:val="both"/>
      </w:pPr>
      <w:r w:rsidRPr="00422646">
        <w:t>Climate</w:t>
      </w:r>
      <w:r w:rsidRPr="00422646">
        <w:t> </w:t>
      </w:r>
      <w:r w:rsidRPr="00422646">
        <w:t>change is one of the most pressing global issues that demand information-based decisions grounded on timely, transparent, and proven data. But most climate data</w:t>
      </w:r>
      <w:r w:rsidRPr="00422646">
        <w:t> </w:t>
      </w:r>
      <w:r w:rsidRPr="00422646">
        <w:t>is scattered, incomplete and unscalable, which is why large language model for environmental reasoning ClimateGPT has been unable to provide data-grounded insights.</w:t>
      </w:r>
      <w:r w:rsidR="00E13A79">
        <w:t xml:space="preserve"> </w:t>
      </w:r>
      <w:r w:rsidRPr="00422646">
        <w:t>The goal of this project is to integrate ClimateGPT with authenticated CO₂</w:t>
      </w:r>
      <w:r w:rsidRPr="00422646">
        <w:t> </w:t>
      </w:r>
      <w:r w:rsidRPr="00422646">
        <w:t>emission data, which can be put together using black box models through the MCP and a high-performance analytic layer implemented based on DuckDB. The platform combines EDGAR v2024 Transport CO₂ (2000–2023) and provides a real-time pipeline, such that ClimateGPT interfaces directly with structured</w:t>
      </w:r>
      <w:r w:rsidRPr="00422646">
        <w:t> </w:t>
      </w:r>
      <w:r w:rsidRPr="00422646">
        <w:t>data, subsequently producing traceable and reproducible results</w:t>
      </w:r>
      <w:r w:rsidR="00234EA4">
        <w:t xml:space="preserve">. </w:t>
      </w:r>
      <w:r w:rsidR="00D350FA" w:rsidRPr="00454F46">
        <w:rPr>
          <w:b/>
          <w:bCs/>
        </w:rPr>
        <w:t>ClimateGPT</w:t>
      </w:r>
      <w:r w:rsidR="00D350FA" w:rsidRPr="00D0399E">
        <w:t xml:space="preserve"> ties together information through a process pipeline that handles global monthly emissions tracking as well and interfacing with the </w:t>
      </w:r>
      <w:r w:rsidR="00D350FA" w:rsidRPr="00454F46">
        <w:rPr>
          <w:b/>
          <w:bCs/>
        </w:rPr>
        <w:t>MCP</w:t>
      </w:r>
      <w:r w:rsidR="00D350FA" w:rsidRPr="00D0399E">
        <w:t>. This workflow starts a</w:t>
      </w:r>
      <w:r w:rsidR="00D350FA">
        <w:t>t</w:t>
      </w:r>
      <w:r w:rsidR="00D350FA" w:rsidRPr="00D0399E">
        <w:t xml:space="preserve"> the EDGAR CO₂ d</w:t>
      </w:r>
      <w:r w:rsidR="00D350FA">
        <w:t>a</w:t>
      </w:r>
      <w:r w:rsidR="00D350FA" w:rsidRPr="00D0399E">
        <w:t>taset and go to the MCP integration step, then at trend analysis outputs as depicted in</w:t>
      </w:r>
      <w:r w:rsidR="00D350FA">
        <w:t xml:space="preserve"> </w:t>
      </w:r>
      <w:r w:rsidR="00D350FA" w:rsidRPr="00BA6625">
        <w:rPr>
          <w:b/>
          <w:bCs/>
        </w:rPr>
        <w:t>Figure 1</w:t>
      </w:r>
      <w:r w:rsidR="00D350FA" w:rsidRPr="00054E81">
        <w:t>.</w:t>
      </w:r>
      <w:commentRangeStart w:id="25"/>
      <w:commentRangeEnd w:id="25"/>
      <w:r w:rsidR="00D350FA">
        <w:rPr>
          <w:rStyle w:val="CommentReference"/>
          <w:sz w:val="22"/>
          <w:szCs w:val="24"/>
        </w:rPr>
        <w:commentReference w:id="25"/>
      </w:r>
      <w:r w:rsidR="00D350FA">
        <w:t xml:space="preserve"> </w:t>
      </w:r>
    </w:p>
    <w:p w14:paraId="3D29A86E" w14:textId="77777777" w:rsidR="00306A01" w:rsidRDefault="004013D6" w:rsidP="00D50C2C">
      <w:pPr>
        <w:keepNext/>
        <w:jc w:val="center"/>
      </w:pPr>
      <w:r>
        <w:rPr>
          <w:noProof/>
        </w:rPr>
        <w:drawing>
          <wp:inline distT="0" distB="0" distL="0" distR="0" wp14:anchorId="53FF34D8" wp14:editId="6FB0B49D">
            <wp:extent cx="4794979" cy="3331675"/>
            <wp:effectExtent l="0" t="0" r="5715" b="2540"/>
            <wp:docPr id="961755432" name="Picture 3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7564" cy="3354316"/>
                    </a:xfrm>
                    <a:prstGeom prst="rect">
                      <a:avLst/>
                    </a:prstGeom>
                    <a:noFill/>
                    <a:ln>
                      <a:noFill/>
                    </a:ln>
                  </pic:spPr>
                </pic:pic>
              </a:graphicData>
            </a:graphic>
          </wp:inline>
        </w:drawing>
      </w:r>
    </w:p>
    <w:p w14:paraId="775941E0" w14:textId="32C11CC0" w:rsidR="00D50C2C" w:rsidRDefault="00D50C2C" w:rsidP="00D50C2C">
      <w:pPr>
        <w:pStyle w:val="Caption"/>
        <w:jc w:val="center"/>
      </w:pPr>
      <w:bookmarkStart w:id="26" w:name="_Toc214753015"/>
      <w:bookmarkStart w:id="27" w:name="_Toc214754430"/>
      <w:r>
        <w:t xml:space="preserve">Figure </w:t>
      </w:r>
      <w:fldSimple w:instr=" SEQ Figure \* ARABIC ">
        <w:r w:rsidR="00AA2CDC">
          <w:rPr>
            <w:noProof/>
          </w:rPr>
          <w:t>1</w:t>
        </w:r>
      </w:fldSimple>
      <w:r w:rsidRPr="00D50C2C">
        <w:t xml:space="preserve"> </w:t>
      </w:r>
      <w:r>
        <w:t>:</w:t>
      </w:r>
      <w:r w:rsidRPr="008D10F4">
        <w:t>ClimateGPT Data Integration Pipeline</w:t>
      </w:r>
      <w:bookmarkEnd w:id="26"/>
      <w:bookmarkEnd w:id="27"/>
    </w:p>
    <w:p w14:paraId="5F772E90" w14:textId="77777777" w:rsidR="00D43E8F" w:rsidRDefault="00D43E8F" w:rsidP="00746BB6">
      <w:pPr>
        <w:jc w:val="both"/>
      </w:pPr>
      <w:r w:rsidRPr="00D43E8F">
        <w:t>MCP serves as a semantic interface between the</w:t>
      </w:r>
      <w:r w:rsidRPr="00D43E8F">
        <w:t> </w:t>
      </w:r>
      <w:r w:rsidRPr="00D43E8F">
        <w:t>model and DuckDB, and it validates metadata, normalizes schemata, and ensures that JSON responses can be trusted. This enables ClimateGPT to move</w:t>
      </w:r>
      <w:r w:rsidRPr="00D43E8F">
        <w:t> </w:t>
      </w:r>
      <w:r w:rsidRPr="00D43E8F">
        <w:t>beyond text-only inference towards data-aware reasoning able to reason about policy-relevant questions such as What will be the effect on transportation emissions in Europe if electric-vehicle adoption increases to 50 % by 2030?</w:t>
      </w:r>
      <w:r>
        <w:t xml:space="preserve"> </w:t>
      </w:r>
    </w:p>
    <w:p w14:paraId="4385F67D" w14:textId="0510DB3A" w:rsidR="00F64237" w:rsidRPr="00BF5227" w:rsidRDefault="00BF5227" w:rsidP="00746BB6">
      <w:pPr>
        <w:jc w:val="both"/>
      </w:pPr>
      <w:r>
        <w:t>An</w:t>
      </w:r>
      <w:r w:rsidR="00641E48">
        <w:t xml:space="preserve"> </w:t>
      </w:r>
      <w:r>
        <w:t>Automated Testing Framework was created with the integration to guarantee reliability and reproducibility</w:t>
      </w:r>
      <w:r w:rsidR="000E35D7">
        <w:t xml:space="preserve"> </w:t>
      </w:r>
      <w:r w:rsidR="00D43E8F" w:rsidRPr="00D43E8F">
        <w:t>This</w:t>
      </w:r>
      <w:r>
        <w:t xml:space="preserve"> </w:t>
      </w:r>
      <w:r w:rsidR="00D43E8F" w:rsidRPr="00D43E8F">
        <w:t xml:space="preserve">harness constantly tests our MCP – DuckDB data pipeline with persona-based-queries </w:t>
      </w:r>
      <w:r w:rsidR="00D43E8F" w:rsidRPr="00D43E8F">
        <w:lastRenderedPageBreak/>
        <w:t>that mimic real-world scenarios (researcher, policymaker, analyst). It instantly shows latency, schema reconciliation &amp; data validation so that the</w:t>
      </w:r>
      <w:r w:rsidR="000039B0">
        <w:t xml:space="preserve"> </w:t>
      </w:r>
      <w:r w:rsidR="00D43E8F" w:rsidRPr="00D43E8F">
        <w:t xml:space="preserve">system becomes </w:t>
      </w:r>
      <w:r w:rsidR="000039B0" w:rsidRPr="00D43E8F">
        <w:t>self-diagnosable</w:t>
      </w:r>
      <w:r w:rsidR="00D43E8F" w:rsidRPr="00D43E8F">
        <w:t>, testable and explainable.</w:t>
      </w:r>
    </w:p>
    <w:p w14:paraId="3A1B20F5" w14:textId="7D783A2C" w:rsidR="001F2902" w:rsidRDefault="006A052D" w:rsidP="0059380F">
      <w:pPr>
        <w:pStyle w:val="Heading2"/>
        <w:rPr>
          <w:rFonts w:hint="eastAsia"/>
        </w:rPr>
      </w:pPr>
      <w:bookmarkStart w:id="28" w:name="_Toc198888021"/>
      <w:r>
        <w:t>Problem space/engineering value and recommendations</w:t>
      </w:r>
      <w:bookmarkEnd w:id="28"/>
    </w:p>
    <w:p w14:paraId="20E4C3A1" w14:textId="0FDD7406" w:rsidR="006463BC" w:rsidRDefault="006463BC" w:rsidP="00B949E4">
      <w:pPr>
        <w:jc w:val="both"/>
      </w:pPr>
      <w:r>
        <w:t>The current</w:t>
      </w:r>
      <w:r w:rsidR="00883728">
        <w:t xml:space="preserve"> </w:t>
      </w:r>
      <w:r w:rsidRPr="006463BC">
        <w:t>climate-data ecosystems are fragmented,</w:t>
      </w:r>
      <w:r w:rsidRPr="006463BC">
        <w:t> </w:t>
      </w:r>
      <w:r w:rsidRPr="006463BC">
        <w:t>with disparate schemas and formats. And in practice, integration and validation can be manual or time-consuming with slow feedback loop making insight generation</w:t>
      </w:r>
      <w:r w:rsidRPr="006463BC">
        <w:t> </w:t>
      </w:r>
      <w:r w:rsidRPr="006463BC">
        <w:t>slow with black-box models. Policymakers and researchers do not enjoy tools that are both capable of reasoning over natural language and querying real data sets</w:t>
      </w:r>
      <w:r w:rsidRPr="006463BC">
        <w:t> </w:t>
      </w:r>
      <w:r w:rsidRPr="006463BC">
        <w:t>with reliability</w:t>
      </w:r>
      <w:r>
        <w:t>.</w:t>
      </w:r>
    </w:p>
    <w:p w14:paraId="142F5EB1" w14:textId="77777777" w:rsidR="00BD1BB0" w:rsidRPr="00B62DDE" w:rsidRDefault="00BD1BB0" w:rsidP="00BD1BB0">
      <w:pPr>
        <w:jc w:val="both"/>
      </w:pPr>
      <w:r w:rsidRPr="00BD1BB0">
        <w:t>The ClimateGPT × MCP × DuckDB approach of using three stacked</w:t>
      </w:r>
      <w:r w:rsidRPr="00BD1BB0">
        <w:t> </w:t>
      </w:r>
      <w:r w:rsidRPr="00BD1BB0">
        <w:t>engineering layers addresses these problems</w:t>
      </w:r>
      <w:r w:rsidRPr="00B62DDE">
        <w:t xml:space="preserve">: </w:t>
      </w:r>
    </w:p>
    <w:p w14:paraId="3A14DC53" w14:textId="3D781387" w:rsidR="00BD1BB0" w:rsidRPr="00B62DDE" w:rsidRDefault="00BD1BB0" w:rsidP="00BD1BB0">
      <w:pPr>
        <w:jc w:val="both"/>
      </w:pPr>
      <w:r w:rsidRPr="00BD1BB0">
        <w:t>Structured Data Layer (DuckDB)</w:t>
      </w:r>
      <w:r w:rsidRPr="00B62DDE">
        <w:t xml:space="preserve"> </w:t>
      </w:r>
      <w:r w:rsidR="00544E18">
        <w:t>-</w:t>
      </w:r>
    </w:p>
    <w:p w14:paraId="6DD119C0" w14:textId="5E2B3172" w:rsidR="00BD1BB0" w:rsidRPr="00BD1BB0" w:rsidRDefault="00BD1BB0" w:rsidP="00BD1BB0">
      <w:pPr>
        <w:jc w:val="both"/>
      </w:pPr>
      <w:r w:rsidRPr="00BD1BB0">
        <w:t>The EDGAR dataset is loaded into DuckDB,</w:t>
      </w:r>
      <w:r w:rsidRPr="00BD1BB0">
        <w:t> </w:t>
      </w:r>
      <w:r w:rsidRPr="00BD1BB0">
        <w:t xml:space="preserve">an in-memory analytical RDBMS designed for </w:t>
      </w:r>
      <w:proofErr w:type="gramStart"/>
      <w:r w:rsidRPr="00BD1BB0">
        <w:t>high speed</w:t>
      </w:r>
      <w:proofErr w:type="gramEnd"/>
      <w:r w:rsidRPr="00BD1BB0">
        <w:t xml:space="preserve"> SQL execution. It provides uniform</w:t>
      </w:r>
      <w:r w:rsidRPr="00BD1BB0">
        <w:t> </w:t>
      </w:r>
      <w:r w:rsidRPr="00BD1BB0">
        <w:t xml:space="preserve">query semantics, caching and efficient processing of multi sector, </w:t>
      </w:r>
      <w:proofErr w:type="spellStart"/>
      <w:r w:rsidRPr="00BD1BB0">
        <w:t>multi year</w:t>
      </w:r>
      <w:proofErr w:type="spellEnd"/>
      <w:r w:rsidRPr="00BD1BB0">
        <w:t xml:space="preserve"> data for 195 + countries.</w:t>
      </w:r>
    </w:p>
    <w:p w14:paraId="388838B2" w14:textId="4D04FCD0" w:rsidR="00BD1BB0" w:rsidRPr="00B62DDE" w:rsidRDefault="00BD1BB0" w:rsidP="00BD1BB0">
      <w:pPr>
        <w:jc w:val="both"/>
      </w:pPr>
      <w:r w:rsidRPr="00BD1BB0">
        <w:t>Context Protocol Layer (MCP)</w:t>
      </w:r>
      <w:r w:rsidR="00544E18">
        <w:t xml:space="preserve"> -</w:t>
      </w:r>
    </w:p>
    <w:p w14:paraId="09D5BC3C" w14:textId="26E6A248" w:rsidR="00BD1BB0" w:rsidRPr="00BD1BB0" w:rsidRDefault="00BD1BB0" w:rsidP="00BD1BB0">
      <w:pPr>
        <w:jc w:val="both"/>
      </w:pPr>
      <w:r w:rsidRPr="00BD1BB0">
        <w:t>Schema mapping, metadata</w:t>
      </w:r>
      <w:r w:rsidR="00EF70C3">
        <w:t xml:space="preserve"> </w:t>
      </w:r>
      <w:r w:rsidRPr="00BD1BB0">
        <w:t>normalization and verified</w:t>
      </w:r>
      <w:r w:rsidRPr="00BD1BB0">
        <w:t> </w:t>
      </w:r>
      <w:r w:rsidRPr="00BD1BB0">
        <w:t>JSON generation for ClimateGPT queries are completed by the MCP Server (using STDIO and REST bridges). It makes sure</w:t>
      </w:r>
      <w:r w:rsidRPr="00BD1BB0">
        <w:t> </w:t>
      </w:r>
      <w:r w:rsidRPr="00BD1BB0">
        <w:t>every response is based in real, versioned data.</w:t>
      </w:r>
    </w:p>
    <w:p w14:paraId="0B70C8D4" w14:textId="7774B617" w:rsidR="00BD1BB0" w:rsidRPr="00B62DDE" w:rsidRDefault="00BD1BB0" w:rsidP="00BD1BB0">
      <w:pPr>
        <w:jc w:val="both"/>
      </w:pPr>
      <w:r w:rsidRPr="00BD1BB0">
        <w:t>Automated Testing and Validation Layer</w:t>
      </w:r>
      <w:r w:rsidR="00544E18">
        <w:t xml:space="preserve"> -</w:t>
      </w:r>
    </w:p>
    <w:p w14:paraId="67A30969" w14:textId="141AB3E9" w:rsidR="00BD1BB0" w:rsidRPr="00B62DDE" w:rsidRDefault="00BD1BB0" w:rsidP="00BD1BB0">
      <w:pPr>
        <w:jc w:val="both"/>
      </w:pPr>
      <w:r w:rsidRPr="00BD1BB0">
        <w:t>The Persona-Based Automation Harness</w:t>
      </w:r>
      <w:r w:rsidR="00092FBB" w:rsidRPr="00B62DDE">
        <w:t xml:space="preserve"> </w:t>
      </w:r>
      <w:r w:rsidRPr="00BD1BB0">
        <w:t>drives end-to-end system validation.</w:t>
      </w:r>
    </w:p>
    <w:p w14:paraId="6D610A85" w14:textId="0E220142" w:rsidR="00092FBB" w:rsidRPr="00092FBB" w:rsidRDefault="00092FBB" w:rsidP="00D77336">
      <w:pPr>
        <w:numPr>
          <w:ilvl w:val="0"/>
          <w:numId w:val="37"/>
        </w:numPr>
        <w:jc w:val="both"/>
      </w:pPr>
      <w:r w:rsidRPr="00092FBB">
        <w:t xml:space="preserve">Loads test scenarios </w:t>
      </w:r>
    </w:p>
    <w:p w14:paraId="3EDD7818" w14:textId="3D77F9D7" w:rsidR="00092FBB" w:rsidRPr="00092FBB" w:rsidRDefault="00092FBB" w:rsidP="00D77336">
      <w:pPr>
        <w:numPr>
          <w:ilvl w:val="0"/>
          <w:numId w:val="37"/>
        </w:numPr>
        <w:jc w:val="both"/>
      </w:pPr>
      <w:r w:rsidRPr="00092FBB">
        <w:t>Runs persona prompts using the MCP HTTP</w:t>
      </w:r>
      <w:r w:rsidR="00181F39" w:rsidRPr="00B62DDE">
        <w:t xml:space="preserve"> </w:t>
      </w:r>
      <w:r w:rsidRPr="00092FBB">
        <w:t>Bridge</w:t>
      </w:r>
    </w:p>
    <w:p w14:paraId="5154FA39" w14:textId="44A58B8C" w:rsidR="00092FBB" w:rsidRPr="00092FBB" w:rsidRDefault="00092FBB" w:rsidP="00D77336">
      <w:pPr>
        <w:numPr>
          <w:ilvl w:val="0"/>
          <w:numId w:val="37"/>
        </w:numPr>
        <w:jc w:val="both"/>
      </w:pPr>
      <w:r w:rsidRPr="00092FBB">
        <w:t>Logs to JSON reports</w:t>
      </w:r>
      <w:r w:rsidR="00181F39" w:rsidRPr="00B62DDE">
        <w:t xml:space="preserve"> </w:t>
      </w:r>
      <w:r w:rsidRPr="00092FBB">
        <w:t>with timestamps</w:t>
      </w:r>
    </w:p>
    <w:p w14:paraId="44103DD0" w14:textId="0CFFA53A" w:rsidR="00092FBB" w:rsidRPr="00092FBB" w:rsidRDefault="00092FBB" w:rsidP="00D77336">
      <w:pPr>
        <w:numPr>
          <w:ilvl w:val="0"/>
          <w:numId w:val="37"/>
        </w:numPr>
        <w:jc w:val="both"/>
      </w:pPr>
      <w:r w:rsidRPr="00092FBB">
        <w:t>Monitor</w:t>
      </w:r>
      <w:r w:rsidR="00581664">
        <w:t>’</w:t>
      </w:r>
      <w:r w:rsidRPr="00092FBB">
        <w:t>s latency, success of queries and error recovery</w:t>
      </w:r>
      <w:r w:rsidR="009D78DB" w:rsidRPr="00B62DDE">
        <w:t xml:space="preserve"> </w:t>
      </w:r>
      <w:r w:rsidRPr="00092FBB">
        <w:t>aspects</w:t>
      </w:r>
    </w:p>
    <w:p w14:paraId="3CF32DF0" w14:textId="1954EE12" w:rsidR="00BD1BB0" w:rsidRPr="00BD1BB0" w:rsidRDefault="00092FBB" w:rsidP="00B949E4">
      <w:pPr>
        <w:jc w:val="both"/>
        <w:rPr>
          <w:b/>
          <w:bCs/>
        </w:rPr>
      </w:pPr>
      <w:r w:rsidRPr="00092FBB">
        <w:t>This abstraction makes</w:t>
      </w:r>
      <w:r w:rsidR="00E721DC">
        <w:t xml:space="preserve"> </w:t>
      </w:r>
      <w:r w:rsidRPr="00092FBB">
        <w:t xml:space="preserve">quality control a continuous checking loop, saving significant time during manual debugging and catching schema mismatch at a very early stage while building capability to track regression from version to </w:t>
      </w:r>
      <w:r w:rsidR="00581664" w:rsidRPr="00092FBB">
        <w:t>another</w:t>
      </w:r>
      <w:r w:rsidRPr="00092FBB">
        <w:t>.</w:t>
      </w:r>
      <w:r w:rsidR="00581664">
        <w:t xml:space="preserve"> </w:t>
      </w:r>
      <w:r w:rsidRPr="00092FBB">
        <w:t>For Erasmus. MCP, DuckDB and automated testing enables AI integrated to significantly improve the reliability</w:t>
      </w:r>
      <w:r w:rsidR="00581664" w:rsidRPr="00092FBB">
        <w:t xml:space="preserve"> and</w:t>
      </w:r>
      <w:r w:rsidRPr="00092FBB">
        <w:t xml:space="preserve"> auditability of</w:t>
      </w:r>
      <w:r w:rsidR="004B342F">
        <w:t xml:space="preserve"> </w:t>
      </w:r>
      <w:r w:rsidRPr="00092FBB">
        <w:t>ClimateGPT as well as its engineering maturity. Future versions of</w:t>
      </w:r>
      <w:r w:rsidRPr="00092FBB">
        <w:t> </w:t>
      </w:r>
      <w:r w:rsidRPr="00092FBB">
        <w:t>our toolset will generalize these functionalities to aggregate across several EDGAR sectors, i.e., power, agriculture, waste and industry as well as to couple a real-time emissions forecast with a model-driven explanation.</w:t>
      </w:r>
    </w:p>
    <w:p w14:paraId="4777F3AA" w14:textId="27B7B246" w:rsidR="002F379D" w:rsidRPr="00D85BE6" w:rsidRDefault="006B25E3" w:rsidP="00D85BE6">
      <w:pPr>
        <w:pStyle w:val="Heading2"/>
        <w:rPr>
          <w:rFonts w:hint="eastAsia"/>
        </w:rPr>
      </w:pPr>
      <w:r>
        <w:t>S</w:t>
      </w:r>
      <w:r w:rsidR="005F75F3">
        <w:t>ummary of results and impact</w:t>
      </w:r>
      <w:r w:rsidR="003520EA">
        <w:t xml:space="preserve"> </w:t>
      </w:r>
    </w:p>
    <w:p w14:paraId="3B39E274" w14:textId="2452AE06" w:rsidR="00451ADF" w:rsidRPr="003520EA" w:rsidRDefault="003520EA" w:rsidP="7F137A58">
      <w:pPr>
        <w:rPr>
          <w:b/>
          <w:bCs/>
          <w:i/>
          <w:iCs/>
        </w:rPr>
      </w:pPr>
      <w:r w:rsidRPr="7F137A58">
        <w:rPr>
          <w:b/>
          <w:bCs/>
          <w:i/>
          <w:iCs/>
          <w:highlight w:val="yellow"/>
          <w:u w:val="single"/>
        </w:rPr>
        <w:t>(WORK IN PROGRESS)</w:t>
      </w:r>
      <w:r w:rsidR="00C4096B" w:rsidRPr="7F137A58">
        <w:rPr>
          <w:b/>
          <w:bCs/>
          <w:i/>
          <w:iCs/>
          <w:highlight w:val="yellow"/>
          <w:u w:val="single"/>
        </w:rPr>
        <w:t xml:space="preserve"> (Have updated this section </w:t>
      </w:r>
      <w:r w:rsidR="00066A44" w:rsidRPr="7F137A58">
        <w:rPr>
          <w:b/>
          <w:bCs/>
          <w:i/>
          <w:iCs/>
          <w:highlight w:val="yellow"/>
          <w:u w:val="single"/>
        </w:rPr>
        <w:t>until now)</w:t>
      </w:r>
      <w:commentRangeStart w:id="29"/>
      <w:commentRangeEnd w:id="29"/>
      <w:r w:rsidRPr="003520EA">
        <w:rPr>
          <w:rStyle w:val="CommentReference"/>
          <w:b/>
          <w:bCs/>
          <w:i/>
          <w:iCs/>
          <w:sz w:val="22"/>
          <w:szCs w:val="24"/>
        </w:rPr>
        <w:commentReference w:id="29"/>
      </w:r>
    </w:p>
    <w:p w14:paraId="5F4106B7" w14:textId="197C8B12" w:rsidR="0049043F" w:rsidRDefault="00AE6976" w:rsidP="00E74DD9">
      <w:pPr>
        <w:jc w:val="both"/>
      </w:pPr>
      <w:r w:rsidRPr="00AE6976">
        <w:t>The</w:t>
      </w:r>
      <w:r w:rsidRPr="00AE6976">
        <w:t> </w:t>
      </w:r>
      <w:r w:rsidRPr="00AE6976">
        <w:t>project successfully implemented end-to-end integration of ClimateGPT with MCP and DuckDB, where we developed a fully automated testing infrastructure that verified correctness, latency, and failover behavior. Using the DuckDB integration, overviews about the tables ingested and</w:t>
      </w:r>
      <w:r w:rsidRPr="00AE6976">
        <w:t> </w:t>
      </w:r>
      <w:r w:rsidRPr="00AE6976">
        <w:t xml:space="preserve">already indexed from EDGAR v2024 CO₂ dataset - which comes in eight emission sectors, three scales including values since 2000 </w:t>
      </w:r>
      <w:r w:rsidRPr="00AE6976">
        <w:lastRenderedPageBreak/>
        <w:t>up to 2024. This architected integration permitted millisecond-order query execution and canonicalized the</w:t>
      </w:r>
      <w:r w:rsidRPr="00AE6976">
        <w:t> </w:t>
      </w:r>
      <w:r w:rsidRPr="00AE6976">
        <w:t xml:space="preserve">schema across all datasets, providing the necessary foundation for </w:t>
      </w:r>
      <w:proofErr w:type="spellStart"/>
      <w:r w:rsidRPr="00AE6976">
        <w:t>ClimateGPT’s</w:t>
      </w:r>
      <w:proofErr w:type="spellEnd"/>
      <w:r w:rsidRPr="00AE6976">
        <w:t xml:space="preserve"> analytical tasks</w:t>
      </w:r>
      <w:r>
        <w:t>.</w:t>
      </w:r>
    </w:p>
    <w:p w14:paraId="10E50C6E" w14:textId="35DC1617" w:rsidR="009A0737" w:rsidRPr="009A0737" w:rsidRDefault="009A0737" w:rsidP="009A0737">
      <w:pPr>
        <w:jc w:val="both"/>
      </w:pPr>
      <w:r w:rsidRPr="009A0737">
        <w:t>The MCP (Model Context Protocol) achieved very high reliability with a 100% query</w:t>
      </w:r>
      <w:r w:rsidRPr="009A0737">
        <w:t> </w:t>
      </w:r>
      <w:r w:rsidRPr="009A0737">
        <w:t xml:space="preserve">success rate and over 95% verification pass ratio on </w:t>
      </w:r>
      <w:proofErr w:type="gramStart"/>
      <w:r w:rsidRPr="009A0737">
        <w:t>all of</w:t>
      </w:r>
      <w:proofErr w:type="gramEnd"/>
      <w:r w:rsidRPr="009A0737">
        <w:t xml:space="preserve"> the 97 test events. Small schema irregularities were dealt with using MCP's integrated schema-mapping utility</w:t>
      </w:r>
      <w:r w:rsidRPr="009A0737">
        <w:t> </w:t>
      </w:r>
      <w:r w:rsidRPr="009A0737">
        <w:t>to automatically reconcile non-corresponding column name and dataset references in the range of six percent queries. In parallel, an automated persona-based testing harness emulated interaction scenarios from</w:t>
      </w:r>
      <w:r w:rsidRPr="009A0737">
        <w:t> </w:t>
      </w:r>
      <w:r w:rsidRPr="009A0737">
        <w:t>researcher, policymaker and data analyst viewpoints. Each of these test runs generated timestamped JSON reports with detailed logs on</w:t>
      </w:r>
      <w:r w:rsidRPr="009A0737">
        <w:t> </w:t>
      </w:r>
      <w:r w:rsidRPr="009A0737">
        <w:t>response latency, query hashes, validation steps and recovery information for traceable and reproducible validation.</w:t>
      </w:r>
    </w:p>
    <w:p w14:paraId="3E1AA01E" w14:textId="2A5CF823" w:rsidR="009A0737" w:rsidRPr="009A0737" w:rsidRDefault="009A0737" w:rsidP="009A0737">
      <w:pPr>
        <w:jc w:val="both"/>
      </w:pPr>
      <w:r w:rsidRPr="009A0737">
        <w:t>The</w:t>
      </w:r>
      <w:r w:rsidRPr="009A0737">
        <w:t> </w:t>
      </w:r>
      <w:r w:rsidRPr="009A0737">
        <w:t>system exhibited strong robustness and self-recovery by the combined architecture. Warnings on parallel execution and spikes in latency were reduced by implementing read requests within batches and the usage of caching techniques, leading</w:t>
      </w:r>
      <w:r w:rsidRPr="009A0737">
        <w:t> </w:t>
      </w:r>
      <w:r w:rsidRPr="009A0737">
        <w:t>to a 50% reduction in average latency. The MCP Response</w:t>
      </w:r>
      <w:r w:rsidRPr="009A0737">
        <w:t> </w:t>
      </w:r>
      <w:r w:rsidRPr="009A0737">
        <w:t>Layer itself generated an immediate recovery mechanism by automatically playing back failed runs ensuring zero loss and full recovery regardless of circumstance. These three pieces</w:t>
      </w:r>
      <w:r w:rsidR="009D70D0">
        <w:t xml:space="preserve"> </w:t>
      </w:r>
      <w:r w:rsidRPr="009A0737">
        <w:t>DuckDB</w:t>
      </w:r>
      <w:r w:rsidRPr="009A0737">
        <w:t> </w:t>
      </w:r>
      <w:r w:rsidRPr="009A0737">
        <w:t>for structured analytics, MCP for semantic validation, and automated testing for reliability</w:t>
      </w:r>
      <w:r w:rsidR="009D70D0">
        <w:t xml:space="preserve"> </w:t>
      </w:r>
      <w:r w:rsidRPr="009A0737">
        <w:t>combine to form a scalable, interpretable, and fault-tolerant ClimateGPT ecosystem. The framework’s validated performance with high accuracy and ability</w:t>
      </w:r>
      <w:r w:rsidRPr="009A0737">
        <w:t> </w:t>
      </w:r>
      <w:r w:rsidRPr="009A0737">
        <w:t xml:space="preserve">to self-verify place ClimateGPT into a trusted reasoning systems grounded over data for advancing climate science, emissions monitoring, </w:t>
      </w:r>
      <w:proofErr w:type="gramStart"/>
      <w:r w:rsidRPr="009A0737">
        <w:t>evidence based</w:t>
      </w:r>
      <w:proofErr w:type="gramEnd"/>
      <w:r w:rsidRPr="009A0737">
        <w:t xml:space="preserve"> </w:t>
      </w:r>
      <w:r w:rsidR="00581664" w:rsidRPr="009A0737">
        <w:t>policymaking</w:t>
      </w:r>
      <w:r w:rsidRPr="009A0737">
        <w:t>.</w:t>
      </w:r>
    </w:p>
    <w:p w14:paraId="647F0D1F" w14:textId="77777777" w:rsidR="00AE6976" w:rsidRDefault="00AE6976" w:rsidP="00E74DD9">
      <w:pPr>
        <w:jc w:val="both"/>
      </w:pPr>
    </w:p>
    <w:p w14:paraId="38412379" w14:textId="77777777" w:rsidR="0049043F" w:rsidRDefault="0049043F" w:rsidP="00E74DD9">
      <w:pPr>
        <w:jc w:val="both"/>
      </w:pPr>
    </w:p>
    <w:p w14:paraId="1F87A56E" w14:textId="77777777" w:rsidR="0028078A" w:rsidRDefault="0028078A" w:rsidP="00E74DD9">
      <w:pPr>
        <w:jc w:val="both"/>
      </w:pPr>
    </w:p>
    <w:p w14:paraId="4F028C52" w14:textId="77777777" w:rsidR="0028078A" w:rsidRDefault="0028078A" w:rsidP="00E74DD9">
      <w:pPr>
        <w:jc w:val="both"/>
      </w:pPr>
    </w:p>
    <w:p w14:paraId="0B5EE5FA" w14:textId="77777777" w:rsidR="0028078A" w:rsidRDefault="0028078A" w:rsidP="00E74DD9">
      <w:pPr>
        <w:jc w:val="both"/>
      </w:pPr>
    </w:p>
    <w:p w14:paraId="45DB4763" w14:textId="77777777" w:rsidR="0028078A" w:rsidRDefault="0028078A" w:rsidP="00E74DD9">
      <w:pPr>
        <w:jc w:val="both"/>
      </w:pPr>
    </w:p>
    <w:p w14:paraId="0DADDD61" w14:textId="77777777" w:rsidR="0028078A" w:rsidRDefault="0028078A" w:rsidP="00E74DD9">
      <w:pPr>
        <w:jc w:val="both"/>
      </w:pPr>
    </w:p>
    <w:p w14:paraId="624F0DFA" w14:textId="77777777" w:rsidR="0049043F" w:rsidRPr="0094235C" w:rsidRDefault="0049043F" w:rsidP="00E74DD9">
      <w:pPr>
        <w:jc w:val="both"/>
      </w:pPr>
    </w:p>
    <w:p w14:paraId="76643354" w14:textId="77777777" w:rsidR="00581664" w:rsidRDefault="00581664" w:rsidP="00E74DD9">
      <w:pPr>
        <w:jc w:val="both"/>
      </w:pPr>
    </w:p>
    <w:p w14:paraId="3C3B9FE2" w14:textId="77777777" w:rsidR="00581664" w:rsidRDefault="00581664" w:rsidP="00E74DD9">
      <w:pPr>
        <w:jc w:val="both"/>
      </w:pPr>
    </w:p>
    <w:p w14:paraId="46F354A2" w14:textId="77777777" w:rsidR="00581664" w:rsidRDefault="00581664" w:rsidP="00E74DD9">
      <w:pPr>
        <w:jc w:val="both"/>
      </w:pPr>
    </w:p>
    <w:p w14:paraId="415505E7" w14:textId="77777777" w:rsidR="00581664" w:rsidRDefault="00581664" w:rsidP="00E74DD9">
      <w:pPr>
        <w:jc w:val="both"/>
      </w:pPr>
    </w:p>
    <w:p w14:paraId="3C1C01F6" w14:textId="77777777" w:rsidR="00581664" w:rsidRDefault="00581664" w:rsidP="00E74DD9">
      <w:pPr>
        <w:jc w:val="both"/>
      </w:pPr>
    </w:p>
    <w:p w14:paraId="59DD1CC0" w14:textId="5E0C585D" w:rsidR="76BF311B" w:rsidRDefault="76BF311B" w:rsidP="76BF311B">
      <w:pPr>
        <w:jc w:val="both"/>
      </w:pPr>
    </w:p>
    <w:p w14:paraId="10CAAE56" w14:textId="77777777" w:rsidR="00050066" w:rsidRDefault="00050066" w:rsidP="00E74DD9">
      <w:pPr>
        <w:jc w:val="both"/>
      </w:pPr>
    </w:p>
    <w:p w14:paraId="61849535" w14:textId="77777777" w:rsidR="00050066" w:rsidRDefault="00050066" w:rsidP="00E74DD9">
      <w:pPr>
        <w:jc w:val="both"/>
      </w:pPr>
    </w:p>
    <w:p w14:paraId="26DCDAC1" w14:textId="77777777" w:rsidR="00050066" w:rsidRDefault="00050066" w:rsidP="00E74DD9">
      <w:pPr>
        <w:jc w:val="both"/>
      </w:pPr>
    </w:p>
    <w:p w14:paraId="55D59022" w14:textId="77777777" w:rsidR="00581664" w:rsidRPr="0094235C" w:rsidRDefault="00581664" w:rsidP="00E74DD9">
      <w:pPr>
        <w:jc w:val="both"/>
      </w:pPr>
    </w:p>
    <w:p w14:paraId="053E13BC" w14:textId="1F902368" w:rsidR="00985D53" w:rsidRDefault="00E35087" w:rsidP="00EA437A">
      <w:pPr>
        <w:pStyle w:val="Heading1"/>
        <w:rPr>
          <w:rFonts w:hint="eastAsia"/>
        </w:rPr>
      </w:pPr>
      <w:bookmarkStart w:id="30" w:name="_Toc198888023"/>
      <w:r>
        <w:lastRenderedPageBreak/>
        <w:t>Introduction</w:t>
      </w:r>
      <w:bookmarkEnd w:id="30"/>
    </w:p>
    <w:p w14:paraId="7D3A0019" w14:textId="2442AACD" w:rsidR="00E61590" w:rsidRPr="00E61590" w:rsidRDefault="00BE396E" w:rsidP="00E61590">
      <w:pPr>
        <w:pStyle w:val="Heading2"/>
        <w:rPr>
          <w:rFonts w:hint="eastAsia"/>
          <w:b/>
          <w:bCs/>
        </w:rPr>
      </w:pPr>
      <w:r>
        <w:t>Motivation</w:t>
      </w:r>
      <w:commentRangeStart w:id="31"/>
      <w:commentRangeStart w:id="32"/>
      <w:commentRangeStart w:id="33"/>
      <w:commentRangeStart w:id="34"/>
      <w:commentRangeStart w:id="35"/>
      <w:commentRangeEnd w:id="31"/>
      <w:r w:rsidRPr="00E61590">
        <w:rPr>
          <w:rStyle w:val="CommentReference"/>
          <w:b/>
          <w:bCs/>
          <w:sz w:val="32"/>
          <w:szCs w:val="32"/>
        </w:rPr>
        <w:commentReference w:id="31"/>
      </w:r>
      <w:commentRangeEnd w:id="32"/>
      <w:r w:rsidRPr="00E61590">
        <w:rPr>
          <w:rStyle w:val="CommentReference"/>
          <w:b/>
          <w:bCs/>
          <w:sz w:val="32"/>
          <w:szCs w:val="32"/>
        </w:rPr>
        <w:commentReference w:id="32"/>
      </w:r>
      <w:commentRangeEnd w:id="33"/>
      <w:r w:rsidRPr="00E61590">
        <w:rPr>
          <w:rStyle w:val="CommentReference"/>
          <w:b/>
          <w:bCs/>
          <w:sz w:val="32"/>
          <w:szCs w:val="32"/>
        </w:rPr>
        <w:commentReference w:id="33"/>
      </w:r>
      <w:commentRangeEnd w:id="34"/>
      <w:r w:rsidRPr="00E61590">
        <w:rPr>
          <w:rStyle w:val="CommentReference"/>
          <w:b/>
          <w:bCs/>
          <w:sz w:val="32"/>
          <w:szCs w:val="32"/>
        </w:rPr>
        <w:commentReference w:id="34"/>
      </w:r>
      <w:commentRangeEnd w:id="35"/>
      <w:r w:rsidRPr="00E61590">
        <w:rPr>
          <w:rStyle w:val="CommentReference"/>
          <w:b/>
          <w:bCs/>
          <w:sz w:val="32"/>
          <w:szCs w:val="32"/>
        </w:rPr>
        <w:commentReference w:id="35"/>
      </w:r>
    </w:p>
    <w:p w14:paraId="09BAC2D9" w14:textId="38C79B14" w:rsidR="00581664" w:rsidRDefault="002573AB" w:rsidP="000F4FA9">
      <w:pPr>
        <w:jc w:val="both"/>
      </w:pPr>
      <w:r>
        <w:t xml:space="preserve">The biggest challenge of our time is climate change. Sea level rise, loss of biodiversity, increasing global temperatures, and more frequent extreme weather events threaten ecosystems and communities worldwide. Decision-makers often face challenges due to fragmented data, slow reporting, and difficulties in interpreting climate information on a scale, even though the need for early, science-based actions has never been greater. Meanwhile, advances in data analytics and artificial intelligence have created new opportunities to transform how we understand and approach these issues. </w:t>
      </w:r>
    </w:p>
    <w:p w14:paraId="135477AB" w14:textId="77777777" w:rsidR="00D50C2C" w:rsidRDefault="00CB5AE8" w:rsidP="00D50C2C">
      <w:pPr>
        <w:keepNext/>
        <w:jc w:val="center"/>
      </w:pPr>
      <w:r w:rsidRPr="00CB5AE8">
        <w:rPr>
          <w:noProof/>
        </w:rPr>
        <w:drawing>
          <wp:inline distT="0" distB="0" distL="0" distR="0" wp14:anchorId="2F02543D" wp14:editId="3461AEDF">
            <wp:extent cx="3094330" cy="3967681"/>
            <wp:effectExtent l="0" t="0" r="0" b="0"/>
            <wp:docPr id="990293616" name="Picture 33" descr="A diagram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93616" name="Picture 33" descr="A diagram of a weather forecas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4330" cy="3967681"/>
                    </a:xfrm>
                    <a:prstGeom prst="rect">
                      <a:avLst/>
                    </a:prstGeom>
                    <a:noFill/>
                    <a:ln>
                      <a:noFill/>
                    </a:ln>
                  </pic:spPr>
                </pic:pic>
              </a:graphicData>
            </a:graphic>
          </wp:inline>
        </w:drawing>
      </w:r>
    </w:p>
    <w:p w14:paraId="7A73E174" w14:textId="512F39C6" w:rsidR="00636BDC" w:rsidRDefault="00D50C2C" w:rsidP="00D50C2C">
      <w:pPr>
        <w:pStyle w:val="Caption"/>
        <w:jc w:val="center"/>
      </w:pPr>
      <w:bookmarkStart w:id="36" w:name="_Toc214753016"/>
      <w:bookmarkStart w:id="37" w:name="_Toc214754431"/>
      <w:r>
        <w:t xml:space="preserve">Figure </w:t>
      </w:r>
      <w:fldSimple w:instr=" SEQ Figure \* ARABIC ">
        <w:r w:rsidR="00AA2CDC">
          <w:rPr>
            <w:noProof/>
          </w:rPr>
          <w:t>2</w:t>
        </w:r>
      </w:fldSimple>
      <w:r w:rsidRPr="00D50C2C">
        <w:t xml:space="preserve"> </w:t>
      </w:r>
      <w:r>
        <w:t>From Climate Crisis to Data-Driven Action</w:t>
      </w:r>
      <w:bookmarkEnd w:id="36"/>
      <w:bookmarkEnd w:id="37"/>
    </w:p>
    <w:p w14:paraId="4DCDFA41" w14:textId="1310DAF9" w:rsidR="001C1FB2" w:rsidRDefault="00180E7E" w:rsidP="000F4FA9">
      <w:pPr>
        <w:jc w:val="both"/>
      </w:pPr>
      <w:r w:rsidRPr="00180E7E">
        <w:t>As shown in Figure 2, the path from climate challenges to data-driven action highlights how fragmented data and limited integration hinder timely insights and accurate forecasts.</w:t>
      </w:r>
      <w:r>
        <w:t xml:space="preserve"> </w:t>
      </w:r>
      <w:r w:rsidR="002573AB">
        <w:t xml:space="preserve">By integrating large datasets and making them accessible to communities, researchers, and policymakers, large language models like ClimateGPT can help democratize climate information. However, the true value of these tools depends on their ability to quickly combine reliable and diverse data sources to generate meaningful insights. This intersection of urgent global climate action and the technical capacity to enhance ClimateGPT through advanced data engineering is what motivates us. We aim to overcome data fragmentation and improve </w:t>
      </w:r>
      <w:proofErr w:type="spellStart"/>
      <w:r w:rsidR="002573AB">
        <w:t>ClimateGPT's</w:t>
      </w:r>
      <w:proofErr w:type="spellEnd"/>
      <w:r w:rsidR="002573AB">
        <w:t xml:space="preserve"> ability to efficiently gather and analyze climate-related data by utilizing the Model Context Protocol. This ensures that important information reaches the right stakeholders at the right time, as well as boosting the model's overall performance. Our ultimate belief is that better data integration leads to better climate decisions. As Data Analytics Engineering students, we are passionate about applying our skills to work where advancements in data access and quality can significantly influence climate resilience, adaptation, and global sustainability.</w:t>
      </w:r>
    </w:p>
    <w:p w14:paraId="17673F33" w14:textId="4CF63A95" w:rsidR="00FC5829" w:rsidRPr="00F84855" w:rsidRDefault="00F84855" w:rsidP="00F84855">
      <w:pPr>
        <w:pStyle w:val="Heading2"/>
        <w:rPr>
          <w:rFonts w:hint="eastAsia"/>
          <w:b/>
          <w:bCs/>
        </w:rPr>
      </w:pPr>
      <w:r>
        <w:lastRenderedPageBreak/>
        <w:t>Problem Statement</w:t>
      </w:r>
      <w:commentRangeStart w:id="38"/>
      <w:commentRangeStart w:id="39"/>
      <w:commentRangeStart w:id="40"/>
      <w:commentRangeEnd w:id="38"/>
      <w:r w:rsidRPr="00F84855">
        <w:rPr>
          <w:rStyle w:val="CommentReference"/>
          <w:b/>
          <w:bCs/>
          <w:sz w:val="32"/>
          <w:szCs w:val="32"/>
        </w:rPr>
        <w:commentReference w:id="38"/>
      </w:r>
      <w:commentRangeEnd w:id="39"/>
      <w:r w:rsidRPr="00F84855">
        <w:rPr>
          <w:rStyle w:val="CommentReference"/>
          <w:b/>
          <w:bCs/>
          <w:sz w:val="32"/>
          <w:szCs w:val="32"/>
        </w:rPr>
        <w:commentReference w:id="39"/>
      </w:r>
      <w:commentRangeEnd w:id="40"/>
      <w:r w:rsidRPr="00F84855">
        <w:rPr>
          <w:rStyle w:val="CommentReference"/>
          <w:b/>
          <w:bCs/>
          <w:sz w:val="32"/>
          <w:szCs w:val="32"/>
        </w:rPr>
        <w:commentReference w:id="40"/>
      </w:r>
    </w:p>
    <w:p w14:paraId="070AFFC9" w14:textId="313CCAEF" w:rsidR="00496B28" w:rsidRDefault="00496B28" w:rsidP="00B45483">
      <w:pPr>
        <w:jc w:val="both"/>
      </w:pPr>
      <w:commentRangeStart w:id="41"/>
      <w:commentRangeStart w:id="42"/>
      <w:r>
        <w:t>Climate change is an inherently interdisciplinary challenge that spans natural sciences, economics, and social systems. Its impacts are non-linear, global in scope, and deeply interconnected, making it difficult to generate reliable insights that support timely policy and societal responses. Traditional data tools and general-purpose large language models are not well-suited for this level of complexity. They lack the specialization to capture domain-specific vocabulary, integrate heterogeneous climate data, and produce nuanced analyses across multiple dimensions such as extreme weather, climate finance, and social adaptation strategies.</w:t>
      </w:r>
      <w:commentRangeEnd w:id="41"/>
      <w:r>
        <w:rPr>
          <w:rStyle w:val="CommentReference"/>
          <w:sz w:val="22"/>
          <w:szCs w:val="24"/>
        </w:rPr>
        <w:commentReference w:id="41"/>
      </w:r>
      <w:commentRangeEnd w:id="42"/>
      <w:r>
        <w:rPr>
          <w:rStyle w:val="CommentReference"/>
          <w:sz w:val="22"/>
          <w:szCs w:val="24"/>
        </w:rPr>
        <w:commentReference w:id="42"/>
      </w:r>
      <w:r>
        <w:t xml:space="preserve"> </w:t>
      </w:r>
    </w:p>
    <w:p w14:paraId="79469FA3" w14:textId="6ADB8B92" w:rsidR="00F739BA" w:rsidRDefault="00F739BA" w:rsidP="00B45483">
      <w:pPr>
        <w:jc w:val="both"/>
      </w:pPr>
      <w:r w:rsidRPr="00F739BA">
        <w:t>ClimateGPT was developed as a domain-specific large language model trained on billions of tokens from climate-focused data, including IPCC reports and peer-reviewed literature. It synthesizes interdisciplinary climate research and generates responses from scientific, economic, and social perspectives, serving as a "climate intelligence platform" for researchers, policymakers, and organizations. However, it faces limitations, such as reliance on static training datasets that quickly become outdated, struggles with hallucinations and inconsistent data integration in its retrieval-augmented generation pipeline, and challenges related to multilingual accessibility and fragmented reporting. Additionally, fine-grained alignment to specialized subfields remains unresolved.</w:t>
      </w:r>
    </w:p>
    <w:p w14:paraId="458B4E89" w14:textId="4E42ED65" w:rsidR="00FF5A9E" w:rsidRDefault="00FF5A9E" w:rsidP="00B45483">
      <w:pPr>
        <w:jc w:val="both"/>
      </w:pPr>
      <w:r w:rsidRPr="00FF5A9E">
        <w:t>These shortcomings reduce the model’s reliability at a time when policymakers, researchers, and businesses urgently need transparent, data-driven climate analytics. Strengthening ClimateGPT with the ability to ingest, standardize, validate, and reason over high-quality external datasets</w:t>
      </w:r>
      <w:r>
        <w:t xml:space="preserve"> </w:t>
      </w:r>
      <w:r w:rsidRPr="00FF5A9E">
        <w:t>such as the EDGAR CO₂ emissions records across seven major sectors</w:t>
      </w:r>
      <w:r>
        <w:t xml:space="preserve"> </w:t>
      </w:r>
      <w:r w:rsidRPr="00FF5A9E">
        <w:t>is essential. By integrating such authoritative data through the</w:t>
      </w:r>
      <w:r>
        <w:t xml:space="preserve"> M</w:t>
      </w:r>
      <w:commentRangeStart w:id="43"/>
      <w:commentRangeStart w:id="44"/>
      <w:r>
        <w:t>CP</w:t>
      </w:r>
      <w:commentRangeEnd w:id="43"/>
      <w:r w:rsidRPr="00FF5A9E">
        <w:rPr>
          <w:rStyle w:val="CommentReference"/>
          <w:sz w:val="22"/>
          <w:szCs w:val="24"/>
        </w:rPr>
        <w:commentReference w:id="43"/>
      </w:r>
      <w:commentRangeEnd w:id="44"/>
      <w:r w:rsidRPr="00FF5A9E">
        <w:rPr>
          <w:rStyle w:val="CommentReference"/>
          <w:sz w:val="22"/>
          <w:szCs w:val="24"/>
        </w:rPr>
        <w:commentReference w:id="44"/>
      </w:r>
      <w:r w:rsidRPr="00FF5A9E">
        <w:t>, ClimateGPT can evolve into a more precise, interpretable, and actionable climate intelligence platform capable of supporting mitigation planning, emissions monitoring, and evidence-based climate decision-making.</w:t>
      </w:r>
    </w:p>
    <w:p w14:paraId="56884866" w14:textId="3E154155" w:rsidR="000F4393" w:rsidRPr="00890DEB" w:rsidRDefault="003D6885" w:rsidP="00890DEB">
      <w:pPr>
        <w:pStyle w:val="Heading2"/>
        <w:rPr>
          <w:rFonts w:hint="eastAsia"/>
        </w:rPr>
      </w:pPr>
      <w:bookmarkStart w:id="45" w:name="_Toc198888026"/>
      <w:r w:rsidRPr="00890DEB">
        <w:t>Objectives</w:t>
      </w:r>
      <w:bookmarkEnd w:id="45"/>
    </w:p>
    <w:p w14:paraId="1A0A7F80" w14:textId="78DDC44E" w:rsidR="00C54A0F" w:rsidRPr="00C54A0F" w:rsidRDefault="00C54A0F" w:rsidP="00917DD6">
      <w:pPr>
        <w:jc w:val="both"/>
      </w:pPr>
      <w:r w:rsidRPr="00C54A0F">
        <w:t>The immediate objectives focus on laying a strong foundation for future development. These objectives include:</w:t>
      </w:r>
    </w:p>
    <w:p w14:paraId="1FCA1B62" w14:textId="2E5DC78B" w:rsidR="00C54A0F" w:rsidRPr="00C54A0F" w:rsidRDefault="00C54A0F" w:rsidP="00D77336">
      <w:pPr>
        <w:pStyle w:val="ListParagraph"/>
        <w:numPr>
          <w:ilvl w:val="0"/>
          <w:numId w:val="15"/>
        </w:numPr>
        <w:jc w:val="both"/>
      </w:pPr>
      <w:r w:rsidRPr="00C54A0F">
        <w:t>Designing a framework to integrate structured external datasets into ClimateGPT using the MCP.</w:t>
      </w:r>
    </w:p>
    <w:p w14:paraId="628D0A87" w14:textId="3E3FBAED" w:rsidR="00C54A0F" w:rsidRPr="00C54A0F" w:rsidRDefault="3F770665" w:rsidP="00D77336">
      <w:pPr>
        <w:pStyle w:val="ListParagraph"/>
        <w:numPr>
          <w:ilvl w:val="0"/>
          <w:numId w:val="15"/>
        </w:numPr>
        <w:jc w:val="both"/>
        <w:rPr>
          <w:szCs w:val="22"/>
        </w:rPr>
      </w:pPr>
      <w:r>
        <w:t>Establishing methods for cleaning and preparing data so that it can be consistently integrated into the system.</w:t>
      </w:r>
    </w:p>
    <w:p w14:paraId="278935D3" w14:textId="4E608693" w:rsidR="00C54A0F" w:rsidRPr="00C54A0F" w:rsidRDefault="00CBA8C6" w:rsidP="00D77336">
      <w:pPr>
        <w:pStyle w:val="ListParagraph"/>
        <w:numPr>
          <w:ilvl w:val="0"/>
          <w:numId w:val="15"/>
        </w:numPr>
        <w:jc w:val="both"/>
      </w:pPr>
      <w:r>
        <w:t>Preprocessing the selected dataset</w:t>
      </w:r>
      <w:r w:rsidR="00CD33F5">
        <w:t>,</w:t>
      </w:r>
      <w:r>
        <w:t xml:space="preserve"> </w:t>
      </w:r>
      <w:r w:rsidR="2A013085">
        <w:t>i.e</w:t>
      </w:r>
      <w:r w:rsidR="0A43BD89">
        <w:t>.</w:t>
      </w:r>
      <w:r w:rsidR="2A013085">
        <w:t>, EDGAR CO2 emission</w:t>
      </w:r>
      <w:r w:rsidR="00211271">
        <w:t>s</w:t>
      </w:r>
      <w:r w:rsidR="2A013085">
        <w:t xml:space="preserve"> dataset</w:t>
      </w:r>
      <w:r w:rsidR="00CD33F5">
        <w:t>,</w:t>
      </w:r>
      <w:r w:rsidR="2A013085">
        <w:t xml:space="preserve"> </w:t>
      </w:r>
      <w:r w:rsidR="45F9936F">
        <w:t xml:space="preserve">and channeling it </w:t>
      </w:r>
      <w:r w:rsidR="03D16585">
        <w:t>through</w:t>
      </w:r>
      <w:r w:rsidR="5C675ADD">
        <w:t xml:space="preserve"> the MCP server</w:t>
      </w:r>
      <w:r w:rsidR="00CD33F5">
        <w:t>,</w:t>
      </w:r>
      <w:r w:rsidR="5C675ADD">
        <w:t xml:space="preserve"> </w:t>
      </w:r>
      <w:r w:rsidR="71101605">
        <w:t>which in turn</w:t>
      </w:r>
      <w:r w:rsidR="7F804137">
        <w:t xml:space="preserve"> </w:t>
      </w:r>
      <w:r w:rsidR="633F2F03">
        <w:t>enabl</w:t>
      </w:r>
      <w:r w:rsidR="05D37530">
        <w:t>es</w:t>
      </w:r>
      <w:r w:rsidR="5C675ADD">
        <w:t xml:space="preserve"> </w:t>
      </w:r>
      <w:r w:rsidR="129C5348">
        <w:t>ClimateGPT</w:t>
      </w:r>
      <w:r w:rsidR="20372A9F">
        <w:t xml:space="preserve"> to </w:t>
      </w:r>
      <w:r w:rsidR="12D9E918">
        <w:t>analyze</w:t>
      </w:r>
      <w:r w:rsidR="20372A9F">
        <w:t xml:space="preserve"> </w:t>
      </w:r>
      <w:r w:rsidR="61F4A33C">
        <w:t>the data and</w:t>
      </w:r>
      <w:r w:rsidR="20372A9F">
        <w:t xml:space="preserve"> generate </w:t>
      </w:r>
      <w:r w:rsidR="7BC58988">
        <w:t>relevant</w:t>
      </w:r>
      <w:r w:rsidR="20372A9F">
        <w:t xml:space="preserve"> and actionable insights</w:t>
      </w:r>
      <w:r w:rsidR="129C5348">
        <w:t>.</w:t>
      </w:r>
    </w:p>
    <w:p w14:paraId="265E8022" w14:textId="1E81B3E9" w:rsidR="00C54A0F" w:rsidRPr="00C54A0F" w:rsidRDefault="00C54A0F" w:rsidP="00D77336">
      <w:pPr>
        <w:pStyle w:val="ListParagraph"/>
        <w:numPr>
          <w:ilvl w:val="0"/>
          <w:numId w:val="15"/>
        </w:numPr>
        <w:jc w:val="both"/>
      </w:pPr>
      <w:r w:rsidRPr="00C54A0F">
        <w:t xml:space="preserve">Outlining an evaluation plan to measure the impact of MCP integration on </w:t>
      </w:r>
      <w:proofErr w:type="spellStart"/>
      <w:r w:rsidRPr="00C54A0F">
        <w:t>ClimateGPT’s</w:t>
      </w:r>
      <w:proofErr w:type="spellEnd"/>
      <w:r w:rsidR="00917DD6">
        <w:t xml:space="preserve"> </w:t>
      </w:r>
      <w:r w:rsidRPr="00C54A0F">
        <w:t>performance.</w:t>
      </w:r>
    </w:p>
    <w:p w14:paraId="27D973EE" w14:textId="064EFC99" w:rsidR="00233619" w:rsidRPr="00E80C06" w:rsidRDefault="00C54A0F" w:rsidP="00233619">
      <w:pPr>
        <w:jc w:val="both"/>
      </w:pPr>
      <w:r w:rsidRPr="00C54A0F">
        <w:t>These objectives provide direction without overreaching, ensuring that the project builds steadily toward meaningful results.</w:t>
      </w:r>
    </w:p>
    <w:p w14:paraId="7A7FCCC5" w14:textId="17A16A22" w:rsidR="003D6885" w:rsidRDefault="003D6885" w:rsidP="003D6885">
      <w:pPr>
        <w:pStyle w:val="Heading2"/>
        <w:rPr>
          <w:rFonts w:hint="eastAsia"/>
        </w:rPr>
      </w:pPr>
      <w:bookmarkStart w:id="46" w:name="_Toc198888027"/>
      <w:r w:rsidRPr="003D6885">
        <w:t>Scope</w:t>
      </w:r>
      <w:bookmarkEnd w:id="46"/>
    </w:p>
    <w:p w14:paraId="2922AA36" w14:textId="18C9FF6D" w:rsidR="00A7139D" w:rsidRDefault="00395702" w:rsidP="7C486D5F">
      <w:pPr>
        <w:jc w:val="both"/>
        <w:rPr>
          <w:rFonts w:eastAsia="Aptos"/>
        </w:rPr>
      </w:pPr>
      <w:r>
        <w:t xml:space="preserve">The scope of this project is to enhance </w:t>
      </w:r>
      <w:proofErr w:type="spellStart"/>
      <w:r>
        <w:t>ClimateGPT’s</w:t>
      </w:r>
      <w:proofErr w:type="spellEnd"/>
      <w:r>
        <w:t xml:space="preserve"> climate-domain specialization by enabling it to dynamically ingest and interpret structured external datasets through the Model Context Protocol (MCP). This work addresses core limitations of static training data and inconsistent data integration by providing ClimateGPT access to authoritative, high-resolution emissions data for more accurate, transparent, and </w:t>
      </w:r>
      <w:r>
        <w:lastRenderedPageBreak/>
        <w:t>scalable climate analytics. To accomplish this, the project integrates the full CO₂ emissions dataset from the Emissions Database for Global Atmospheric Research (EDGAR), covering seven major sectors: Agriculture, Buildings, Fuel Exploitation, Industry, Power, Transport, and Waste. The dataset spans 2000–2023 and provides global spatial coverage at 0.1° resolution, offering billions of high-quality, validated data points. This comprehensive sectoral representation enables detailed analysis of emissions trends, cross-sector interactions, and mitigation pathways—key components for informed climate policy and scientific assessment.</w:t>
      </w:r>
    </w:p>
    <w:p w14:paraId="3A3ED247" w14:textId="45F5EF35" w:rsidR="00464654" w:rsidRPr="00464654" w:rsidRDefault="00464654" w:rsidP="00464654">
      <w:pPr>
        <w:jc w:val="both"/>
        <w:rPr>
          <w:rFonts w:ascii="Aptos" w:eastAsia="Aptos" w:hAnsi="Aptos" w:cs="Aptos"/>
          <w:szCs w:val="22"/>
        </w:rPr>
      </w:pPr>
      <w:r w:rsidRPr="00464654">
        <w:rPr>
          <w:rFonts w:ascii="Aptos" w:eastAsia="Aptos" w:hAnsi="Aptos" w:cs="Aptos"/>
          <w:szCs w:val="22"/>
        </w:rPr>
        <w:t xml:space="preserve">The project proposes an MCP-enabled data pipeline that processes and harmonizes EDGAR emissions data before delivering it as structured context to ClimateGPT. </w:t>
      </w:r>
      <w:r w:rsidR="00CC53E3" w:rsidRPr="00CC53E3">
        <w:rPr>
          <w:rFonts w:ascii="Aptos" w:eastAsia="Aptos" w:hAnsi="Aptos" w:cs="Aptos"/>
          <w:szCs w:val="22"/>
        </w:rPr>
        <w:t>This pipeline is composed of four key layers. First, data collection and validation ensure completeness, consistency, and high data integrity. Next, metadata processing and harmonization align spatial, temporal, and sectoral attributes across the dataset, followed by semantic structuring and relationship mapping to capture sector linkages and temporal emissions dynamics. Finally, contextual delivery provides ClimateGPT with structured, high-quality inputs, enabling grounded, data-driven reasoning for sectoral diagnostics and policy scenario analysis.</w:t>
      </w:r>
      <w:r w:rsidR="00CC53E3">
        <w:rPr>
          <w:rFonts w:ascii="Aptos" w:eastAsia="Aptos" w:hAnsi="Aptos" w:cs="Aptos"/>
          <w:szCs w:val="22"/>
        </w:rPr>
        <w:t xml:space="preserve"> </w:t>
      </w:r>
      <w:r w:rsidRPr="00464654">
        <w:rPr>
          <w:rFonts w:ascii="Aptos" w:eastAsia="Aptos" w:hAnsi="Aptos" w:cs="Aptos"/>
          <w:szCs w:val="22"/>
        </w:rPr>
        <w:t>In parallel, the project surveys a range of modeling families</w:t>
      </w:r>
      <w:r w:rsidR="009B15BD">
        <w:rPr>
          <w:rFonts w:ascii="Aptos" w:eastAsia="Aptos" w:hAnsi="Aptos" w:cs="Aptos"/>
          <w:szCs w:val="22"/>
        </w:rPr>
        <w:t xml:space="preserve"> </w:t>
      </w:r>
      <w:r w:rsidRPr="00464654">
        <w:rPr>
          <w:rFonts w:ascii="Aptos" w:eastAsia="Aptos" w:hAnsi="Aptos" w:cs="Aptos"/>
          <w:szCs w:val="22"/>
        </w:rPr>
        <w:t xml:space="preserve">classical time-series approaches (ARIMA, SARIMA), machine learning methods (XGBoost, Random Forests), deep learning architectures (Transformers, CNNs, Autoencoders), spatiotemporal models (Graph Neural Networks, kriging), and risk analytics techniques (Bayesian networks, Monte Carlo simulations). Each introduces distinct strengths and constraints related to interpretability, scalability, uncertainty modeling, and data requirements. Evaluating these trade-offs establishes methodological boundaries and helps clarify which approaches best complement </w:t>
      </w:r>
      <w:proofErr w:type="spellStart"/>
      <w:r w:rsidRPr="00464654">
        <w:rPr>
          <w:rFonts w:ascii="Aptos" w:eastAsia="Aptos" w:hAnsi="Aptos" w:cs="Aptos"/>
          <w:szCs w:val="22"/>
        </w:rPr>
        <w:t>ClimateGPT’s</w:t>
      </w:r>
      <w:proofErr w:type="spellEnd"/>
      <w:r w:rsidRPr="00464654">
        <w:rPr>
          <w:rFonts w:ascii="Aptos" w:eastAsia="Aptos" w:hAnsi="Aptos" w:cs="Aptos"/>
          <w:szCs w:val="22"/>
        </w:rPr>
        <w:t xml:space="preserve"> analytical capabilities when paired with the EDGAR dataset.</w:t>
      </w:r>
    </w:p>
    <w:p w14:paraId="1715B87B" w14:textId="06E023E0" w:rsidR="00464654" w:rsidRPr="00464654" w:rsidRDefault="00464654" w:rsidP="00464654">
      <w:pPr>
        <w:jc w:val="both"/>
        <w:rPr>
          <w:rFonts w:ascii="Aptos" w:eastAsia="Aptos" w:hAnsi="Aptos" w:cs="Aptos"/>
          <w:szCs w:val="22"/>
        </w:rPr>
      </w:pPr>
      <w:r w:rsidRPr="00464654">
        <w:rPr>
          <w:rFonts w:ascii="Aptos" w:eastAsia="Aptos" w:hAnsi="Aptos" w:cs="Aptos"/>
          <w:szCs w:val="22"/>
        </w:rPr>
        <w:t xml:space="preserve">The project’s scope is clearly defined to maintain focus and feasibility. The work is limited to integrating, standardizing, and analyzing historical EDGAR CO₂ emissions data across all seven sectors. No additional datasets are created or incorporated beyond EDGAR. The objective is to enhance </w:t>
      </w:r>
      <w:proofErr w:type="spellStart"/>
      <w:r w:rsidRPr="00464654">
        <w:rPr>
          <w:rFonts w:ascii="Aptos" w:eastAsia="Aptos" w:hAnsi="Aptos" w:cs="Aptos"/>
          <w:szCs w:val="22"/>
        </w:rPr>
        <w:t>ClimateGPT’s</w:t>
      </w:r>
      <w:proofErr w:type="spellEnd"/>
      <w:r w:rsidRPr="00464654">
        <w:rPr>
          <w:rFonts w:ascii="Aptos" w:eastAsia="Aptos" w:hAnsi="Aptos" w:cs="Aptos"/>
          <w:szCs w:val="22"/>
        </w:rPr>
        <w:t xml:space="preserve"> analytical outputs</w:t>
      </w:r>
      <w:r w:rsidR="009B15BD">
        <w:rPr>
          <w:rFonts w:ascii="Aptos" w:eastAsia="Aptos" w:hAnsi="Aptos" w:cs="Aptos"/>
          <w:szCs w:val="22"/>
        </w:rPr>
        <w:t xml:space="preserve"> </w:t>
      </w:r>
      <w:r w:rsidRPr="00464654">
        <w:rPr>
          <w:rFonts w:ascii="Aptos" w:eastAsia="Aptos" w:hAnsi="Aptos" w:cs="Aptos"/>
          <w:szCs w:val="22"/>
        </w:rPr>
        <w:t>not to develop standalone end-user applications or deploy real-time monitoring systems. Real-time ingestion and continuous long-term emissions surveillance remain outside the scope of this project, which is centered on building a robust, reproducible foundation for data-driven climate intelligence using MCP.</w:t>
      </w:r>
    </w:p>
    <w:p w14:paraId="01078D74" w14:textId="76FACCD5" w:rsidR="005C6102" w:rsidRPr="00F338B9" w:rsidRDefault="00946D13" w:rsidP="00F338B9">
      <w:pPr>
        <w:pStyle w:val="Heading1"/>
        <w:jc w:val="both"/>
        <w:rPr>
          <w:rFonts w:hint="eastAsia"/>
        </w:rPr>
      </w:pPr>
      <w:r>
        <w:t>Research – Literature Review and Related Work from Practice</w:t>
      </w:r>
      <w:commentRangeStart w:id="47"/>
      <w:commentRangeStart w:id="48"/>
      <w:commentRangeStart w:id="49"/>
      <w:commentRangeStart w:id="50"/>
      <w:commentRangeStart w:id="51"/>
      <w:commentRangeEnd w:id="47"/>
      <w:r w:rsidRPr="00F338B9">
        <w:rPr>
          <w:rStyle w:val="CommentReference"/>
          <w:sz w:val="40"/>
          <w:szCs w:val="40"/>
        </w:rPr>
        <w:commentReference w:id="47"/>
      </w:r>
      <w:commentRangeEnd w:id="48"/>
      <w:r w:rsidRPr="00F338B9">
        <w:rPr>
          <w:rStyle w:val="CommentReference"/>
          <w:sz w:val="40"/>
          <w:szCs w:val="40"/>
        </w:rPr>
        <w:commentReference w:id="48"/>
      </w:r>
      <w:commentRangeEnd w:id="49"/>
      <w:r w:rsidRPr="00F338B9">
        <w:rPr>
          <w:rStyle w:val="CommentReference"/>
          <w:sz w:val="40"/>
          <w:szCs w:val="40"/>
        </w:rPr>
        <w:commentReference w:id="49"/>
      </w:r>
      <w:commentRangeEnd w:id="50"/>
      <w:r w:rsidRPr="00F338B9">
        <w:rPr>
          <w:rStyle w:val="CommentReference"/>
          <w:sz w:val="40"/>
          <w:szCs w:val="40"/>
        </w:rPr>
        <w:commentReference w:id="50"/>
      </w:r>
      <w:commentRangeEnd w:id="51"/>
      <w:r w:rsidR="004A74E3" w:rsidRPr="00F338B9">
        <w:rPr>
          <w:rStyle w:val="CommentReference"/>
          <w:sz w:val="40"/>
          <w:szCs w:val="40"/>
        </w:rPr>
        <w:commentReference w:id="51"/>
      </w:r>
    </w:p>
    <w:p w14:paraId="2D218C1D" w14:textId="379A45AA" w:rsidR="005C6102" w:rsidRDefault="005C6102" w:rsidP="00DF736A">
      <w:pPr>
        <w:pStyle w:val="Heading2"/>
        <w:rPr>
          <w:rFonts w:hint="eastAsia"/>
        </w:rPr>
      </w:pPr>
      <w:bookmarkStart w:id="52" w:name="_Toc198888029"/>
      <w:r>
        <w:t>Academic Background</w:t>
      </w:r>
      <w:bookmarkEnd w:id="52"/>
    </w:p>
    <w:p w14:paraId="6C99CA76" w14:textId="610AE2F3" w:rsidR="00FC3EB2" w:rsidRPr="00EB249F" w:rsidRDefault="482A3845" w:rsidP="006066ED">
      <w:pPr>
        <w:spacing w:before="240" w:after="240" w:line="240" w:lineRule="auto"/>
        <w:jc w:val="both"/>
        <w:rPr>
          <w:rFonts w:eastAsiaTheme="minorEastAsia" w:cstheme="minorBidi"/>
          <w:lang w:val="en-IN"/>
        </w:rPr>
      </w:pPr>
      <w:r w:rsidRPr="7F137A58">
        <w:rPr>
          <w:rFonts w:eastAsiaTheme="minorEastAsia" w:cstheme="minorBidi"/>
          <w:lang w:val="en-IN"/>
        </w:rPr>
        <w:t xml:space="preserve">Artificial intelligence has emerged as a transformative tool in solving complex, data-driven problems across many domains. In climate science, researchers must </w:t>
      </w:r>
      <w:proofErr w:type="spellStart"/>
      <w:r w:rsidRPr="7F137A58">
        <w:rPr>
          <w:rFonts w:eastAsiaTheme="minorEastAsia" w:cstheme="minorBidi"/>
          <w:lang w:val="en-IN"/>
        </w:rPr>
        <w:t>analyze</w:t>
      </w:r>
      <w:proofErr w:type="spellEnd"/>
      <w:r w:rsidRPr="7F137A58">
        <w:rPr>
          <w:rFonts w:eastAsiaTheme="minorEastAsia" w:cstheme="minorBidi"/>
          <w:lang w:val="en-IN"/>
        </w:rPr>
        <w:t xml:space="preserve"> systems that are nonlinear, high-dimensional, and uncertain. Traditional methods are useful as benchmarks but cannot withstand the complexity and size of modern datasets. This has driven growing interest in AI techniques capable of integrating diverse sources of information and generating insights that are rigorous and accessible to decision-makers.</w:t>
      </w:r>
    </w:p>
    <w:p w14:paraId="394EE928" w14:textId="799D2503" w:rsidR="00FC3EB2" w:rsidRPr="00EB249F" w:rsidRDefault="482A3845" w:rsidP="006066ED">
      <w:pPr>
        <w:spacing w:before="240" w:after="240" w:line="240" w:lineRule="auto"/>
        <w:jc w:val="both"/>
        <w:rPr>
          <w:rFonts w:eastAsiaTheme="minorEastAsia" w:cstheme="minorBidi"/>
          <w:lang w:val="en-IN"/>
        </w:rPr>
      </w:pPr>
      <w:r w:rsidRPr="59058799">
        <w:rPr>
          <w:lang w:val="en-IN"/>
        </w:rPr>
        <w:t xml:space="preserve">Large language models (LLMs) have become especially promising in generating unstructured climate knowledge, such as technical reports, research articles, and policy documents. However, general-purpose LLMs are prone to </w:t>
      </w:r>
      <w:r w:rsidR="00853611">
        <w:rPr>
          <w:lang w:val="en-IN"/>
        </w:rPr>
        <w:t>hallucinating</w:t>
      </w:r>
      <w:r w:rsidRPr="59058799">
        <w:rPr>
          <w:lang w:val="en-IN"/>
        </w:rPr>
        <w:t xml:space="preserve"> and are not aligned with </w:t>
      </w:r>
      <w:r w:rsidR="00853611">
        <w:rPr>
          <w:lang w:val="en-IN"/>
        </w:rPr>
        <w:t>domain-specific</w:t>
      </w:r>
      <w:r w:rsidRPr="59058799">
        <w:rPr>
          <w:lang w:val="en-IN"/>
        </w:rPr>
        <w:t xml:space="preserve"> evidence. In response to this shortcoming, ClimateGPT is a model specializing in filtered climate data</w:t>
      </w:r>
      <w:sdt>
        <w:sdtPr>
          <w:rPr>
            <w:rFonts w:eastAsiaTheme="minorEastAsia" w:cstheme="minorBidi"/>
            <w:lang w:val="en-IN"/>
          </w:rPr>
          <w:id w:val="-1804998264"/>
          <w:citation/>
        </w:sdtPr>
        <w:sdtEndPr/>
        <w:sdtContent>
          <w:r w:rsidR="00E10495" w:rsidRPr="7F137A58">
            <w:rPr>
              <w:rFonts w:eastAsiaTheme="minorEastAsia" w:cstheme="minorBidi"/>
              <w:lang w:val="en-IN"/>
            </w:rPr>
            <w:fldChar w:fldCharType="begin"/>
          </w:r>
          <w:r w:rsidR="00E10495" w:rsidRPr="7F137A58">
            <w:rPr>
              <w:rFonts w:eastAsiaTheme="minorEastAsia" w:cstheme="minorBidi"/>
              <w:lang w:val="en-IN"/>
            </w:rPr>
            <w:instrText xml:space="preserve"> CITATION Thu241 \l 1033 </w:instrText>
          </w:r>
          <w:r w:rsidR="00E10495" w:rsidRPr="7F137A58">
            <w:rPr>
              <w:rFonts w:eastAsiaTheme="minorEastAsia" w:cstheme="minorBidi"/>
              <w:lang w:val="en-IN"/>
            </w:rPr>
            <w:fldChar w:fldCharType="separate"/>
          </w:r>
          <w:r w:rsidR="00AA662E">
            <w:rPr>
              <w:rFonts w:eastAsiaTheme="minorEastAsia" w:cstheme="minorBidi"/>
              <w:noProof/>
              <w:lang w:val="en-IN"/>
            </w:rPr>
            <w:t xml:space="preserve"> </w:t>
          </w:r>
          <w:r w:rsidR="00AA662E" w:rsidRPr="00AA662E">
            <w:rPr>
              <w:rFonts w:eastAsiaTheme="minorEastAsia" w:cstheme="minorBidi"/>
              <w:noProof/>
              <w:lang w:val="en-IN"/>
            </w:rPr>
            <w:t>[1]</w:t>
          </w:r>
          <w:r w:rsidR="00E10495" w:rsidRPr="7F137A58">
            <w:rPr>
              <w:rFonts w:eastAsiaTheme="minorEastAsia" w:cstheme="minorBidi"/>
              <w:lang w:val="en-IN"/>
            </w:rPr>
            <w:fldChar w:fldCharType="end"/>
          </w:r>
        </w:sdtContent>
      </w:sdt>
      <w:r w:rsidRPr="7F137A58">
        <w:rPr>
          <w:rFonts w:eastAsiaTheme="minorEastAsia" w:cstheme="minorBidi"/>
          <w:lang w:val="en-IN"/>
        </w:rPr>
        <w:t xml:space="preserve">. </w:t>
      </w:r>
      <w:r w:rsidRPr="59058799">
        <w:rPr>
          <w:lang w:val="en-IN"/>
        </w:rPr>
        <w:t xml:space="preserve">ClimateGPT increases the level of transparency and minimizes factual errors by implementing retrieval-augmented generation and fine-tuning on expert-reviewed instruction sets. Recent studies on ClimateGPT Faithful+ demonstrate that with </w:t>
      </w:r>
      <w:r w:rsidRPr="59058799">
        <w:rPr>
          <w:lang w:val="en-IN"/>
        </w:rPr>
        <w:lastRenderedPageBreak/>
        <w:t>proper training modifications, faithfulness of the model can be increased to 57% with high reliability in science and policy applications</w:t>
      </w:r>
      <w:sdt>
        <w:sdtPr>
          <w:rPr>
            <w:rFonts w:eastAsiaTheme="minorEastAsia" w:cstheme="minorBidi"/>
            <w:lang w:val="en-IN"/>
          </w:rPr>
          <w:id w:val="1939943962"/>
          <w:citation/>
        </w:sdtPr>
        <w:sdtEndPr/>
        <w:sdtContent>
          <w:r w:rsidR="00DF5980" w:rsidRPr="7F137A58">
            <w:rPr>
              <w:rFonts w:eastAsiaTheme="minorEastAsia" w:cstheme="minorBidi"/>
              <w:lang w:val="en-IN"/>
            </w:rPr>
            <w:fldChar w:fldCharType="begin"/>
          </w:r>
          <w:r w:rsidR="00DF5980" w:rsidRPr="7F137A58">
            <w:rPr>
              <w:rFonts w:eastAsiaTheme="minorEastAsia" w:cstheme="minorBidi"/>
              <w:lang w:val="en-IN"/>
            </w:rPr>
            <w:instrText xml:space="preserve"> CITATION Thu251 \l 1033 </w:instrText>
          </w:r>
          <w:r w:rsidR="00DF5980" w:rsidRPr="7F137A58">
            <w:rPr>
              <w:rFonts w:eastAsiaTheme="minorEastAsia" w:cstheme="minorBidi"/>
              <w:lang w:val="en-IN"/>
            </w:rPr>
            <w:fldChar w:fldCharType="separate"/>
          </w:r>
          <w:r w:rsidR="00AA662E">
            <w:rPr>
              <w:rFonts w:eastAsiaTheme="minorEastAsia" w:cstheme="minorBidi"/>
              <w:noProof/>
              <w:lang w:val="en-IN"/>
            </w:rPr>
            <w:t xml:space="preserve"> </w:t>
          </w:r>
          <w:r w:rsidR="00AA662E" w:rsidRPr="00AA662E">
            <w:rPr>
              <w:rFonts w:eastAsiaTheme="minorEastAsia" w:cstheme="minorBidi"/>
              <w:noProof/>
              <w:lang w:val="en-IN"/>
            </w:rPr>
            <w:t>[2]</w:t>
          </w:r>
          <w:r w:rsidR="00DF5980" w:rsidRPr="7F137A58">
            <w:rPr>
              <w:rFonts w:eastAsiaTheme="minorEastAsia" w:cstheme="minorBidi"/>
              <w:lang w:val="en-IN"/>
            </w:rPr>
            <w:fldChar w:fldCharType="end"/>
          </w:r>
        </w:sdtContent>
      </w:sdt>
      <w:r w:rsidRPr="59058799">
        <w:rPr>
          <w:lang w:val="en-IN"/>
        </w:rPr>
        <w:t>.</w:t>
      </w:r>
    </w:p>
    <w:p w14:paraId="4DF5F3D2" w14:textId="33340AF0" w:rsidR="00FC3EB2" w:rsidRPr="00EB249F" w:rsidRDefault="482A3845" w:rsidP="7F137A58">
      <w:pPr>
        <w:spacing w:before="240" w:after="240"/>
        <w:jc w:val="both"/>
        <w:rPr>
          <w:rFonts w:eastAsiaTheme="minorEastAsia" w:cstheme="minorBidi"/>
          <w:lang w:val="en-IN"/>
        </w:rPr>
      </w:pPr>
      <w:r w:rsidRPr="59058799">
        <w:rPr>
          <w:lang w:val="en-IN"/>
        </w:rPr>
        <w:t>In addition to this, Biswas (2023) outlines in a U.S. setting that ChatGPT could be applied to support climate research by analysing data, generating scenarios, communicating, and offering decision support, but cautions that this does not mean that a person should abandon conventional climatic modelling methods. Recognizing both the potential and limitations of general AI underscores the need for specialized tools like ClimateGPT in climate science</w:t>
      </w:r>
      <w:sdt>
        <w:sdtPr>
          <w:rPr>
            <w:rFonts w:eastAsiaTheme="minorEastAsia" w:cstheme="minorBidi"/>
            <w:lang w:val="en-IN"/>
          </w:rPr>
          <w:id w:val="-1822570924"/>
          <w:citation/>
        </w:sdtPr>
        <w:sdtEndPr/>
        <w:sdtContent>
          <w:r w:rsidR="00DF5980" w:rsidRPr="7F137A58">
            <w:rPr>
              <w:rFonts w:eastAsiaTheme="minorEastAsia" w:cstheme="minorBidi"/>
              <w:lang w:val="en-IN"/>
            </w:rPr>
            <w:fldChar w:fldCharType="begin"/>
          </w:r>
          <w:r w:rsidR="00DF5980" w:rsidRPr="7F137A58">
            <w:rPr>
              <w:rFonts w:eastAsiaTheme="minorEastAsia" w:cstheme="minorBidi"/>
              <w:lang w:val="en-IN"/>
            </w:rPr>
            <w:instrText xml:space="preserve"> CITATION Bis231 \l 1033 </w:instrText>
          </w:r>
          <w:r w:rsidR="00DF5980" w:rsidRPr="7F137A58">
            <w:rPr>
              <w:rFonts w:eastAsiaTheme="minorEastAsia" w:cstheme="minorBidi"/>
              <w:lang w:val="en-IN"/>
            </w:rPr>
            <w:fldChar w:fldCharType="separate"/>
          </w:r>
          <w:r w:rsidR="00AA662E">
            <w:rPr>
              <w:rFonts w:eastAsiaTheme="minorEastAsia" w:cstheme="minorBidi"/>
              <w:noProof/>
              <w:lang w:val="en-IN"/>
            </w:rPr>
            <w:t xml:space="preserve"> </w:t>
          </w:r>
          <w:r w:rsidR="00AA662E" w:rsidRPr="00AA662E">
            <w:rPr>
              <w:rFonts w:eastAsiaTheme="minorEastAsia" w:cstheme="minorBidi"/>
              <w:noProof/>
              <w:lang w:val="en-IN"/>
            </w:rPr>
            <w:t>[3]</w:t>
          </w:r>
          <w:r w:rsidR="00DF5980" w:rsidRPr="7F137A58">
            <w:rPr>
              <w:rFonts w:eastAsiaTheme="minorEastAsia" w:cstheme="minorBidi"/>
              <w:lang w:val="en-IN"/>
            </w:rPr>
            <w:fldChar w:fldCharType="end"/>
          </w:r>
        </w:sdtContent>
      </w:sdt>
      <w:r w:rsidRPr="7F137A58">
        <w:rPr>
          <w:rFonts w:eastAsiaTheme="minorEastAsia" w:cstheme="minorBidi"/>
          <w:lang w:val="en-IN"/>
        </w:rPr>
        <w:t>.</w:t>
      </w:r>
      <w:commentRangeStart w:id="53"/>
      <w:commentRangeStart w:id="54"/>
      <w:commentRangeEnd w:id="53"/>
      <w:r w:rsidRPr="00EB249F">
        <w:rPr>
          <w:rStyle w:val="CommentReference"/>
          <w:rFonts w:eastAsiaTheme="minorEastAsia" w:cstheme="minorBidi"/>
          <w:sz w:val="22"/>
          <w:szCs w:val="24"/>
          <w:lang w:val="en-IN"/>
        </w:rPr>
        <w:commentReference w:id="53"/>
      </w:r>
      <w:commentRangeEnd w:id="54"/>
      <w:r w:rsidRPr="00EB249F">
        <w:rPr>
          <w:rStyle w:val="CommentReference"/>
          <w:rFonts w:eastAsiaTheme="minorEastAsia" w:cstheme="minorBidi"/>
          <w:sz w:val="22"/>
          <w:szCs w:val="24"/>
          <w:lang w:val="en-IN"/>
        </w:rPr>
        <w:commentReference w:id="54"/>
      </w:r>
    </w:p>
    <w:p w14:paraId="2A845721" w14:textId="3B1EDC02" w:rsidR="00FC3EB2" w:rsidRPr="00EB249F" w:rsidRDefault="482A3845" w:rsidP="10D0E42A">
      <w:pPr>
        <w:spacing w:before="240" w:after="240"/>
        <w:jc w:val="both"/>
        <w:rPr>
          <w:rFonts w:eastAsiaTheme="minorEastAsia" w:cstheme="minorBidi"/>
          <w:szCs w:val="22"/>
          <w:lang w:val="en-IN"/>
        </w:rPr>
      </w:pPr>
      <w:r w:rsidRPr="00EB249F">
        <w:rPr>
          <w:szCs w:val="22"/>
          <w:lang w:val="en-IN"/>
        </w:rPr>
        <w:t>The urgency for such domain-specific systems is supported by the information on global emissions. According to the International Energy Agency (IEA)</w:t>
      </w:r>
      <w:r w:rsidR="00B33E7A">
        <w:rPr>
          <w:szCs w:val="22"/>
          <w:lang w:val="en-IN"/>
        </w:rPr>
        <w:t>,</w:t>
      </w:r>
      <w:r w:rsidRPr="00EB249F">
        <w:rPr>
          <w:szCs w:val="22"/>
          <w:lang w:val="en-IN"/>
        </w:rPr>
        <w:t xml:space="preserve"> CO2 emissions have been increasing and reached a record 37.4 Gt in 2023 and remained largely unchanged despite international commitments</w:t>
      </w:r>
      <w:r w:rsidR="00B33E7A">
        <w:rPr>
          <w:szCs w:val="22"/>
          <w:lang w:val="en-IN"/>
        </w:rPr>
        <w:t>.</w:t>
      </w:r>
      <w:sdt>
        <w:sdtPr>
          <w:rPr>
            <w:rFonts w:eastAsiaTheme="minorEastAsia" w:cstheme="minorBidi"/>
            <w:szCs w:val="22"/>
            <w:lang w:val="en-IN"/>
          </w:rPr>
          <w:id w:val="1784615405"/>
          <w:citation/>
        </w:sdtPr>
        <w:sdtEndPr/>
        <w:sdtContent>
          <w:r w:rsidR="00DA5CC8" w:rsidRPr="00EB249F">
            <w:rPr>
              <w:rFonts w:eastAsiaTheme="minorEastAsia" w:cstheme="minorBidi"/>
              <w:szCs w:val="22"/>
              <w:lang w:val="en-IN"/>
            </w:rPr>
            <w:fldChar w:fldCharType="begin"/>
          </w:r>
          <w:r w:rsidR="00DA5CC8" w:rsidRPr="00EB249F">
            <w:rPr>
              <w:szCs w:val="22"/>
            </w:rPr>
            <w:instrText xml:space="preserve"> CITATION Int241 \l 1033 </w:instrText>
          </w:r>
          <w:r w:rsidR="00DA5CC8" w:rsidRPr="00EB249F">
            <w:rPr>
              <w:rFonts w:eastAsiaTheme="minorEastAsia" w:cstheme="minorBidi"/>
              <w:szCs w:val="22"/>
              <w:lang w:val="en-IN"/>
            </w:rPr>
            <w:fldChar w:fldCharType="separate"/>
          </w:r>
          <w:r w:rsidR="00AA662E">
            <w:rPr>
              <w:noProof/>
              <w:szCs w:val="22"/>
            </w:rPr>
            <w:t xml:space="preserve"> </w:t>
          </w:r>
          <w:r w:rsidR="00AA662E" w:rsidRPr="00AA662E">
            <w:rPr>
              <w:noProof/>
              <w:szCs w:val="22"/>
            </w:rPr>
            <w:t>[4]</w:t>
          </w:r>
          <w:r w:rsidR="00DA5CC8" w:rsidRPr="00EB249F">
            <w:rPr>
              <w:rFonts w:eastAsiaTheme="minorEastAsia" w:cstheme="minorBidi"/>
              <w:szCs w:val="22"/>
              <w:lang w:val="en-IN"/>
            </w:rPr>
            <w:fldChar w:fldCharType="end"/>
          </w:r>
        </w:sdtContent>
      </w:sdt>
      <w:r w:rsidRPr="00EB249F">
        <w:rPr>
          <w:szCs w:val="22"/>
          <w:lang w:val="en-IN"/>
        </w:rPr>
        <w:t xml:space="preserve">. NOAA Research also identified no evidence of </w:t>
      </w:r>
      <w:r w:rsidR="00B33E7A">
        <w:rPr>
          <w:szCs w:val="22"/>
          <w:lang w:val="en-IN"/>
        </w:rPr>
        <w:t xml:space="preserve">a </w:t>
      </w:r>
      <w:r w:rsidRPr="00EB249F">
        <w:rPr>
          <w:szCs w:val="22"/>
          <w:lang w:val="en-IN"/>
        </w:rPr>
        <w:t xml:space="preserve">major decline in world </w:t>
      </w:r>
      <w:r w:rsidR="00B33E7A">
        <w:rPr>
          <w:szCs w:val="22"/>
          <w:lang w:val="en-IN"/>
        </w:rPr>
        <w:t>CO2</w:t>
      </w:r>
      <w:r w:rsidRPr="00EB249F">
        <w:rPr>
          <w:szCs w:val="22"/>
          <w:lang w:val="en-IN"/>
        </w:rPr>
        <w:t xml:space="preserve"> emissions, cautioning that the figures are still historically high</w:t>
      </w:r>
      <w:sdt>
        <w:sdtPr>
          <w:rPr>
            <w:rFonts w:eastAsiaTheme="minorEastAsia" w:cstheme="minorBidi"/>
            <w:szCs w:val="22"/>
            <w:lang w:val="en-IN"/>
          </w:rPr>
          <w:id w:val="-2120057617"/>
          <w:citation/>
        </w:sdtPr>
        <w:sdtEndPr/>
        <w:sdtContent>
          <w:r w:rsidR="000C3860" w:rsidRPr="00EB249F">
            <w:rPr>
              <w:rFonts w:eastAsiaTheme="minorEastAsia" w:cstheme="minorBidi"/>
              <w:szCs w:val="22"/>
              <w:lang w:val="en-IN"/>
            </w:rPr>
            <w:fldChar w:fldCharType="begin"/>
          </w:r>
          <w:r w:rsidR="000C3860" w:rsidRPr="00EB249F">
            <w:rPr>
              <w:szCs w:val="22"/>
            </w:rPr>
            <w:instrText xml:space="preserve"> CITATION NOA242 \l 1033 </w:instrText>
          </w:r>
          <w:r w:rsidR="000C3860" w:rsidRPr="00EB249F">
            <w:rPr>
              <w:rFonts w:eastAsiaTheme="minorEastAsia" w:cstheme="minorBidi"/>
              <w:szCs w:val="22"/>
              <w:lang w:val="en-IN"/>
            </w:rPr>
            <w:fldChar w:fldCharType="separate"/>
          </w:r>
          <w:r w:rsidR="00AA662E">
            <w:rPr>
              <w:noProof/>
              <w:szCs w:val="22"/>
            </w:rPr>
            <w:t xml:space="preserve"> </w:t>
          </w:r>
          <w:r w:rsidR="00AA662E" w:rsidRPr="00AA662E">
            <w:rPr>
              <w:noProof/>
              <w:szCs w:val="22"/>
            </w:rPr>
            <w:t>[5]</w:t>
          </w:r>
          <w:r w:rsidR="000C3860" w:rsidRPr="00EB249F">
            <w:rPr>
              <w:rFonts w:eastAsiaTheme="minorEastAsia" w:cstheme="minorBidi"/>
              <w:szCs w:val="22"/>
              <w:lang w:val="en-IN"/>
            </w:rPr>
            <w:fldChar w:fldCharType="end"/>
          </w:r>
        </w:sdtContent>
      </w:sdt>
      <w:r w:rsidRPr="00EB249F">
        <w:rPr>
          <w:szCs w:val="22"/>
          <w:lang w:val="en-IN"/>
        </w:rPr>
        <w:t>. The transport industry contributes significantly to emissions close to 8 Gt CO2 per year</w:t>
      </w:r>
      <w:r w:rsidR="00B33E7A">
        <w:rPr>
          <w:szCs w:val="22"/>
          <w:lang w:val="en-IN"/>
        </w:rPr>
        <w:t>,</w:t>
      </w:r>
      <w:r w:rsidRPr="00EB249F">
        <w:rPr>
          <w:szCs w:val="22"/>
          <w:lang w:val="en-IN"/>
        </w:rPr>
        <w:t xml:space="preserve"> and the aviation industry alone contributes 2.5-3.5 percent of the overall climatic effects as it emits at high altitudes</w:t>
      </w:r>
      <w:r w:rsidR="00B33E7A">
        <w:rPr>
          <w:szCs w:val="22"/>
          <w:lang w:val="en-IN"/>
        </w:rPr>
        <w:t>.</w:t>
      </w:r>
      <w:sdt>
        <w:sdtPr>
          <w:rPr>
            <w:rFonts w:eastAsiaTheme="minorEastAsia" w:cstheme="minorBidi"/>
            <w:szCs w:val="22"/>
            <w:lang w:val="en-IN"/>
          </w:rPr>
          <w:id w:val="-763994862"/>
          <w:citation/>
        </w:sdtPr>
        <w:sdtEndPr/>
        <w:sdtContent>
          <w:r w:rsidR="000C3860" w:rsidRPr="00EB249F">
            <w:rPr>
              <w:rFonts w:eastAsiaTheme="minorEastAsia" w:cstheme="minorBidi"/>
              <w:szCs w:val="22"/>
              <w:lang w:val="en-IN"/>
            </w:rPr>
            <w:fldChar w:fldCharType="begin"/>
          </w:r>
          <w:r w:rsidR="000C3860" w:rsidRPr="00EB249F">
            <w:rPr>
              <w:szCs w:val="22"/>
            </w:rPr>
            <w:instrText xml:space="preserve"> CITATION NOA201 \l 1033 </w:instrText>
          </w:r>
          <w:r w:rsidR="000C3860" w:rsidRPr="00EB249F">
            <w:rPr>
              <w:rFonts w:eastAsiaTheme="minorEastAsia" w:cstheme="minorBidi"/>
              <w:szCs w:val="22"/>
              <w:lang w:val="en-IN"/>
            </w:rPr>
            <w:fldChar w:fldCharType="separate"/>
          </w:r>
          <w:r w:rsidR="00AA662E">
            <w:rPr>
              <w:noProof/>
              <w:szCs w:val="22"/>
            </w:rPr>
            <w:t xml:space="preserve"> </w:t>
          </w:r>
          <w:r w:rsidR="00AA662E" w:rsidRPr="00AA662E">
            <w:rPr>
              <w:noProof/>
              <w:szCs w:val="22"/>
            </w:rPr>
            <w:t>[6]</w:t>
          </w:r>
          <w:r w:rsidR="000C3860" w:rsidRPr="00EB249F">
            <w:rPr>
              <w:rFonts w:eastAsiaTheme="minorEastAsia" w:cstheme="minorBidi"/>
              <w:szCs w:val="22"/>
              <w:lang w:val="en-IN"/>
            </w:rPr>
            <w:fldChar w:fldCharType="end"/>
          </w:r>
        </w:sdtContent>
      </w:sdt>
      <w:r w:rsidRPr="00EB249F">
        <w:rPr>
          <w:szCs w:val="22"/>
          <w:lang w:val="en-IN"/>
        </w:rPr>
        <w:t xml:space="preserve">. Another aspect that NOAA focuses on is the joint effects of urban emissions, air quality issues, and heat stress, which add to the risk </w:t>
      </w:r>
      <w:r w:rsidR="00B33E7A">
        <w:rPr>
          <w:szCs w:val="22"/>
          <w:lang w:val="en-IN"/>
        </w:rPr>
        <w:t>to</w:t>
      </w:r>
      <w:r w:rsidRPr="00EB249F">
        <w:rPr>
          <w:szCs w:val="22"/>
          <w:lang w:val="en-IN"/>
        </w:rPr>
        <w:t xml:space="preserve"> </w:t>
      </w:r>
      <w:r w:rsidR="00B33E7A">
        <w:rPr>
          <w:szCs w:val="22"/>
          <w:lang w:val="en-IN"/>
        </w:rPr>
        <w:t xml:space="preserve">the </w:t>
      </w:r>
      <w:r w:rsidRPr="00EB249F">
        <w:rPr>
          <w:szCs w:val="22"/>
          <w:lang w:val="en-IN"/>
        </w:rPr>
        <w:t>urban population and climate resilience</w:t>
      </w:r>
      <w:r w:rsidR="00B33E7A">
        <w:rPr>
          <w:szCs w:val="22"/>
          <w:lang w:val="en-IN"/>
        </w:rPr>
        <w:t>.</w:t>
      </w:r>
      <w:sdt>
        <w:sdtPr>
          <w:rPr>
            <w:rFonts w:eastAsiaTheme="minorEastAsia" w:cstheme="minorBidi"/>
            <w:szCs w:val="22"/>
            <w:lang w:val="en-IN"/>
          </w:rPr>
          <w:id w:val="85357307"/>
          <w:citation/>
        </w:sdtPr>
        <w:sdtEndPr/>
        <w:sdtContent>
          <w:r w:rsidR="000C3860" w:rsidRPr="00EB249F">
            <w:rPr>
              <w:rFonts w:eastAsiaTheme="minorEastAsia" w:cstheme="minorBidi"/>
              <w:szCs w:val="22"/>
              <w:lang w:val="en-IN"/>
            </w:rPr>
            <w:fldChar w:fldCharType="begin"/>
          </w:r>
          <w:r w:rsidR="000C3860" w:rsidRPr="00EB249F">
            <w:rPr>
              <w:szCs w:val="22"/>
            </w:rPr>
            <w:instrText xml:space="preserve"> CITATION NOA243 \l 1033 </w:instrText>
          </w:r>
          <w:r w:rsidR="000C3860" w:rsidRPr="00EB249F">
            <w:rPr>
              <w:rFonts w:eastAsiaTheme="minorEastAsia" w:cstheme="minorBidi"/>
              <w:szCs w:val="22"/>
              <w:lang w:val="en-IN"/>
            </w:rPr>
            <w:fldChar w:fldCharType="separate"/>
          </w:r>
          <w:r w:rsidR="00AA662E">
            <w:rPr>
              <w:noProof/>
              <w:szCs w:val="22"/>
            </w:rPr>
            <w:t xml:space="preserve"> </w:t>
          </w:r>
          <w:r w:rsidR="00AA662E" w:rsidRPr="00AA662E">
            <w:rPr>
              <w:noProof/>
              <w:szCs w:val="22"/>
            </w:rPr>
            <w:t>[7]</w:t>
          </w:r>
          <w:r w:rsidR="000C3860" w:rsidRPr="00EB249F">
            <w:rPr>
              <w:rFonts w:eastAsiaTheme="minorEastAsia" w:cstheme="minorBidi"/>
              <w:szCs w:val="22"/>
              <w:lang w:val="en-IN"/>
            </w:rPr>
            <w:fldChar w:fldCharType="end"/>
          </w:r>
        </w:sdtContent>
      </w:sdt>
      <w:r w:rsidRPr="00EB249F">
        <w:rPr>
          <w:rFonts w:eastAsiaTheme="minorEastAsia" w:cstheme="minorBidi"/>
          <w:szCs w:val="22"/>
          <w:lang w:val="en-IN"/>
        </w:rPr>
        <w:t>.</w:t>
      </w:r>
    </w:p>
    <w:p w14:paraId="37104C6B" w14:textId="223753BC" w:rsidR="00FC3EB2" w:rsidRPr="00416C5C" w:rsidRDefault="482A3845" w:rsidP="10D0E42A">
      <w:pPr>
        <w:spacing w:before="240" w:after="240"/>
        <w:jc w:val="both"/>
        <w:rPr>
          <w:rFonts w:eastAsiaTheme="minorEastAsia" w:cstheme="minorBidi"/>
          <w:szCs w:val="22"/>
          <w:lang w:val="en-IN"/>
        </w:rPr>
      </w:pPr>
      <w:r w:rsidRPr="00EB249F">
        <w:rPr>
          <w:rFonts w:eastAsiaTheme="minorEastAsia" w:cstheme="minorBidi"/>
          <w:szCs w:val="22"/>
          <w:lang w:val="en-IN"/>
        </w:rPr>
        <w:t xml:space="preserve"> In addition to the transport industry, energy and industry-related emissions still predominate the world totals</w:t>
      </w:r>
      <w:sdt>
        <w:sdtPr>
          <w:rPr>
            <w:rFonts w:eastAsiaTheme="minorEastAsia" w:cstheme="minorBidi"/>
            <w:szCs w:val="22"/>
            <w:lang w:val="en-IN"/>
          </w:rPr>
          <w:id w:val="1616866473"/>
          <w:citation/>
        </w:sdtPr>
        <w:sdtEndPr/>
        <w:sdtContent>
          <w:r w:rsidR="00147768">
            <w:rPr>
              <w:rFonts w:eastAsiaTheme="minorEastAsia" w:cstheme="minorBidi"/>
              <w:szCs w:val="22"/>
              <w:lang w:val="en-IN"/>
            </w:rPr>
            <w:fldChar w:fldCharType="begin"/>
          </w:r>
          <w:r w:rsidR="00147768">
            <w:rPr>
              <w:rFonts w:eastAsiaTheme="minorEastAsia" w:cstheme="minorBidi"/>
              <w:szCs w:val="22"/>
            </w:rPr>
            <w:instrText xml:space="preserve"> CITATION Int242 \l 1033 </w:instrText>
          </w:r>
          <w:r w:rsidR="00147768">
            <w:rPr>
              <w:rFonts w:eastAsiaTheme="minorEastAsia" w:cstheme="minorBidi"/>
              <w:szCs w:val="22"/>
              <w:lang w:val="en-IN"/>
            </w:rPr>
            <w:fldChar w:fldCharType="separate"/>
          </w:r>
          <w:r w:rsidR="00AA662E">
            <w:rPr>
              <w:rFonts w:eastAsiaTheme="minorEastAsia" w:cstheme="minorBidi"/>
              <w:noProof/>
              <w:szCs w:val="22"/>
            </w:rPr>
            <w:t xml:space="preserve"> </w:t>
          </w:r>
          <w:r w:rsidR="00AA662E" w:rsidRPr="00AA662E">
            <w:rPr>
              <w:rFonts w:eastAsiaTheme="minorEastAsia" w:cstheme="minorBidi"/>
              <w:noProof/>
              <w:szCs w:val="22"/>
            </w:rPr>
            <w:t>[8]</w:t>
          </w:r>
          <w:r w:rsidR="00147768">
            <w:rPr>
              <w:rFonts w:eastAsiaTheme="minorEastAsia" w:cstheme="minorBidi"/>
              <w:szCs w:val="22"/>
              <w:lang w:val="en-IN"/>
            </w:rPr>
            <w:fldChar w:fldCharType="end"/>
          </w:r>
        </w:sdtContent>
      </w:sdt>
      <w:sdt>
        <w:sdtPr>
          <w:rPr>
            <w:rFonts w:eastAsiaTheme="minorEastAsia" w:cstheme="minorBidi"/>
            <w:szCs w:val="22"/>
            <w:lang w:val="en-IN"/>
          </w:rPr>
          <w:id w:val="960389757"/>
          <w:citation/>
        </w:sdtPr>
        <w:sdtEndPr/>
        <w:sdtContent>
          <w:r w:rsidR="00C12D69">
            <w:rPr>
              <w:rFonts w:eastAsiaTheme="minorEastAsia" w:cstheme="minorBidi"/>
              <w:szCs w:val="22"/>
              <w:lang w:val="en-IN"/>
            </w:rPr>
            <w:fldChar w:fldCharType="begin"/>
          </w:r>
          <w:r w:rsidR="00C12D69">
            <w:rPr>
              <w:rFonts w:eastAsiaTheme="minorEastAsia" w:cstheme="minorBidi"/>
              <w:szCs w:val="22"/>
            </w:rPr>
            <w:instrText xml:space="preserve"> CITATION Int22 \l 1033 </w:instrText>
          </w:r>
          <w:r w:rsidR="00C12D69">
            <w:rPr>
              <w:rFonts w:eastAsiaTheme="minorEastAsia" w:cstheme="minorBidi"/>
              <w:szCs w:val="22"/>
              <w:lang w:val="en-IN"/>
            </w:rPr>
            <w:fldChar w:fldCharType="separate"/>
          </w:r>
          <w:r w:rsidR="00AA662E">
            <w:rPr>
              <w:rFonts w:eastAsiaTheme="minorEastAsia" w:cstheme="minorBidi"/>
              <w:noProof/>
              <w:szCs w:val="22"/>
            </w:rPr>
            <w:t xml:space="preserve"> </w:t>
          </w:r>
          <w:r w:rsidR="00AA662E" w:rsidRPr="00AA662E">
            <w:rPr>
              <w:rFonts w:eastAsiaTheme="minorEastAsia" w:cstheme="minorBidi"/>
              <w:noProof/>
              <w:szCs w:val="22"/>
            </w:rPr>
            <w:t>[9]</w:t>
          </w:r>
          <w:r w:rsidR="00C12D69">
            <w:rPr>
              <w:rFonts w:eastAsiaTheme="minorEastAsia" w:cstheme="minorBidi"/>
              <w:szCs w:val="22"/>
              <w:lang w:val="en-IN"/>
            </w:rPr>
            <w:fldChar w:fldCharType="end"/>
          </w:r>
        </w:sdtContent>
      </w:sdt>
      <w:sdt>
        <w:sdtPr>
          <w:rPr>
            <w:rFonts w:eastAsiaTheme="minorEastAsia" w:cstheme="minorBidi"/>
            <w:szCs w:val="22"/>
            <w:lang w:val="en-IN"/>
          </w:rPr>
          <w:id w:val="-524637835"/>
          <w:citation/>
        </w:sdtPr>
        <w:sdtEndPr/>
        <w:sdtContent>
          <w:r w:rsidR="00F031D6">
            <w:rPr>
              <w:rFonts w:eastAsiaTheme="minorEastAsia" w:cstheme="minorBidi"/>
              <w:szCs w:val="22"/>
              <w:lang w:val="en-IN"/>
            </w:rPr>
            <w:fldChar w:fldCharType="begin"/>
          </w:r>
          <w:r w:rsidR="00F031D6">
            <w:rPr>
              <w:rFonts w:eastAsiaTheme="minorEastAsia" w:cstheme="minorBidi"/>
              <w:szCs w:val="22"/>
            </w:rPr>
            <w:instrText xml:space="preserve"> CITATION Eur24 \l 1033 </w:instrText>
          </w:r>
          <w:r w:rsidR="00F031D6">
            <w:rPr>
              <w:rFonts w:eastAsiaTheme="minorEastAsia" w:cstheme="minorBidi"/>
              <w:szCs w:val="22"/>
              <w:lang w:val="en-IN"/>
            </w:rPr>
            <w:fldChar w:fldCharType="separate"/>
          </w:r>
          <w:r w:rsidR="00AA662E">
            <w:rPr>
              <w:rFonts w:eastAsiaTheme="minorEastAsia" w:cstheme="minorBidi"/>
              <w:noProof/>
              <w:szCs w:val="22"/>
            </w:rPr>
            <w:t xml:space="preserve"> </w:t>
          </w:r>
          <w:r w:rsidR="00AA662E" w:rsidRPr="00AA662E">
            <w:rPr>
              <w:rFonts w:eastAsiaTheme="minorEastAsia" w:cstheme="minorBidi"/>
              <w:noProof/>
              <w:szCs w:val="22"/>
            </w:rPr>
            <w:t>[10]</w:t>
          </w:r>
          <w:r w:rsidR="00F031D6">
            <w:rPr>
              <w:rFonts w:eastAsiaTheme="minorEastAsia" w:cstheme="minorBidi"/>
              <w:szCs w:val="22"/>
              <w:lang w:val="en-IN"/>
            </w:rPr>
            <w:fldChar w:fldCharType="end"/>
          </w:r>
        </w:sdtContent>
      </w:sdt>
      <w:r w:rsidRPr="00EB249F">
        <w:rPr>
          <w:rFonts w:eastAsiaTheme="minorEastAsia" w:cstheme="minorBidi"/>
          <w:szCs w:val="22"/>
          <w:lang w:val="en-IN"/>
        </w:rPr>
        <w:t>. The combustion of fossil fuels to generate electricity and heat has proved to be the largest contributor of CO2, and coal contributes over 40 percent of the emissions associated with energy. Meanwhile, the greenhouse gas load caused by methane and nitrous oxide in the agricultural and waste sector are less easy to monitor and reduce</w:t>
      </w:r>
      <w:sdt>
        <w:sdtPr>
          <w:rPr>
            <w:rFonts w:eastAsiaTheme="minorEastAsia" w:cstheme="minorBidi"/>
            <w:szCs w:val="22"/>
            <w:lang w:val="en-IN"/>
          </w:rPr>
          <w:id w:val="2064052363"/>
          <w:citation/>
        </w:sdtPr>
        <w:sdtEndPr/>
        <w:sdtContent>
          <w:r w:rsidR="00F16CD8">
            <w:rPr>
              <w:rFonts w:eastAsiaTheme="minorEastAsia" w:cstheme="minorBidi"/>
              <w:szCs w:val="22"/>
              <w:lang w:val="en-IN"/>
            </w:rPr>
            <w:fldChar w:fldCharType="begin"/>
          </w:r>
          <w:r w:rsidR="00F16CD8">
            <w:rPr>
              <w:rFonts w:eastAsiaTheme="minorEastAsia" w:cstheme="minorBidi"/>
              <w:szCs w:val="22"/>
            </w:rPr>
            <w:instrText xml:space="preserve"> CITATION Foo23 \l 1033 </w:instrText>
          </w:r>
          <w:r w:rsidR="00F16CD8">
            <w:rPr>
              <w:rFonts w:eastAsiaTheme="minorEastAsia" w:cstheme="minorBidi"/>
              <w:szCs w:val="22"/>
              <w:lang w:val="en-IN"/>
            </w:rPr>
            <w:fldChar w:fldCharType="separate"/>
          </w:r>
          <w:r w:rsidR="00AA662E">
            <w:rPr>
              <w:rFonts w:eastAsiaTheme="minorEastAsia" w:cstheme="minorBidi"/>
              <w:noProof/>
              <w:szCs w:val="22"/>
            </w:rPr>
            <w:t xml:space="preserve"> </w:t>
          </w:r>
          <w:r w:rsidR="00AA662E" w:rsidRPr="00AA662E">
            <w:rPr>
              <w:rFonts w:eastAsiaTheme="minorEastAsia" w:cstheme="minorBidi"/>
              <w:noProof/>
              <w:szCs w:val="22"/>
            </w:rPr>
            <w:t>[11]</w:t>
          </w:r>
          <w:r w:rsidR="00F16CD8">
            <w:rPr>
              <w:rFonts w:eastAsiaTheme="minorEastAsia" w:cstheme="minorBidi"/>
              <w:szCs w:val="22"/>
              <w:lang w:val="en-IN"/>
            </w:rPr>
            <w:fldChar w:fldCharType="end"/>
          </w:r>
        </w:sdtContent>
      </w:sdt>
      <w:sdt>
        <w:sdtPr>
          <w:rPr>
            <w:rFonts w:eastAsiaTheme="minorEastAsia" w:cstheme="minorBidi"/>
            <w:szCs w:val="22"/>
            <w:lang w:val="en-IN"/>
          </w:rPr>
          <w:id w:val="775602148"/>
          <w:citation/>
        </w:sdtPr>
        <w:sdtEndPr/>
        <w:sdtContent>
          <w:r w:rsidR="009B6A72">
            <w:rPr>
              <w:rFonts w:eastAsiaTheme="minorEastAsia" w:cstheme="minorBidi"/>
              <w:szCs w:val="22"/>
              <w:lang w:val="en-IN"/>
            </w:rPr>
            <w:fldChar w:fldCharType="begin"/>
          </w:r>
          <w:r w:rsidR="009B6A72">
            <w:rPr>
              <w:rFonts w:eastAsiaTheme="minorEastAsia" w:cstheme="minorBidi"/>
              <w:szCs w:val="22"/>
            </w:rPr>
            <w:instrText xml:space="preserve"> CITATION Uni24 \l 1033 </w:instrText>
          </w:r>
          <w:r w:rsidR="009B6A72">
            <w:rPr>
              <w:rFonts w:eastAsiaTheme="minorEastAsia" w:cstheme="minorBidi"/>
              <w:szCs w:val="22"/>
              <w:lang w:val="en-IN"/>
            </w:rPr>
            <w:fldChar w:fldCharType="separate"/>
          </w:r>
          <w:r w:rsidR="00AA662E">
            <w:rPr>
              <w:rFonts w:eastAsiaTheme="minorEastAsia" w:cstheme="minorBidi"/>
              <w:noProof/>
              <w:szCs w:val="22"/>
            </w:rPr>
            <w:t xml:space="preserve"> </w:t>
          </w:r>
          <w:r w:rsidR="00AA662E" w:rsidRPr="00AA662E">
            <w:rPr>
              <w:rFonts w:eastAsiaTheme="minorEastAsia" w:cstheme="minorBidi"/>
              <w:noProof/>
              <w:szCs w:val="22"/>
            </w:rPr>
            <w:t>[12]</w:t>
          </w:r>
          <w:r w:rsidR="009B6A72">
            <w:rPr>
              <w:rFonts w:eastAsiaTheme="minorEastAsia" w:cstheme="minorBidi"/>
              <w:szCs w:val="22"/>
              <w:lang w:val="en-IN"/>
            </w:rPr>
            <w:fldChar w:fldCharType="end"/>
          </w:r>
        </w:sdtContent>
      </w:sdt>
      <w:r w:rsidRPr="00EB249F">
        <w:rPr>
          <w:rFonts w:eastAsiaTheme="minorEastAsia" w:cstheme="minorBidi"/>
          <w:szCs w:val="22"/>
          <w:lang w:val="en-IN"/>
        </w:rPr>
        <w:t xml:space="preserve">. NOAA studies demonstrate that the effects of urbanization and industrial agglomerations increase these issues, and emissions are concentrated in areas/regions that have a direct negative influence on human health and climate. </w:t>
      </w:r>
    </w:p>
    <w:p w14:paraId="4E1FBFC7" w14:textId="165640A5" w:rsidR="00FC3EB2" w:rsidRPr="00416C5C" w:rsidRDefault="482A3845" w:rsidP="064392BE">
      <w:pPr>
        <w:jc w:val="both"/>
        <w:rPr>
          <w:rFonts w:eastAsiaTheme="minorEastAsia" w:cstheme="minorBidi"/>
          <w:lang w:val="en-IN"/>
        </w:rPr>
      </w:pPr>
      <w:r w:rsidRPr="064392BE">
        <w:rPr>
          <w:rFonts w:eastAsiaTheme="minorEastAsia" w:cstheme="minorBidi"/>
          <w:lang w:val="en-IN"/>
        </w:rPr>
        <w:t xml:space="preserve">Collectively, these results underscore the need to have a strong emissions monitoring system and highly developed instruments with the potential to </w:t>
      </w:r>
      <w:proofErr w:type="spellStart"/>
      <w:r w:rsidRPr="064392BE">
        <w:rPr>
          <w:rFonts w:eastAsiaTheme="minorEastAsia" w:cstheme="minorBidi"/>
          <w:lang w:val="en-IN"/>
        </w:rPr>
        <w:t>analyze</w:t>
      </w:r>
      <w:proofErr w:type="spellEnd"/>
      <w:r w:rsidRPr="064392BE">
        <w:rPr>
          <w:rFonts w:eastAsiaTheme="minorEastAsia" w:cstheme="minorBidi"/>
          <w:lang w:val="en-IN"/>
        </w:rPr>
        <w:t xml:space="preserve"> sophisticated climate information. To meet this requirement, ClimateGPT will rely on established scientific sources and industry data to ensure its AI results are based on reliable sources, and it will provide more accurate analysis of emissions, climate change effects, and the means of adaptation. ClimateGPT demonstrates the ability of AI to shorten the time required to mitigate climate change and enhance resilience planning as climate risks continue to escalate, by translating complex technical information into accessible, high-quality insights without sacrificing quality</w:t>
      </w:r>
      <w:sdt>
        <w:sdtPr>
          <w:rPr>
            <w:rFonts w:eastAsiaTheme="minorEastAsia" w:cstheme="minorBidi"/>
            <w:lang w:val="en-IN"/>
          </w:rPr>
          <w:id w:val="777066117"/>
          <w:citation/>
        </w:sdtPr>
        <w:sdtEndPr/>
        <w:sdtContent>
          <w:r w:rsidR="007272AF">
            <w:rPr>
              <w:rFonts w:eastAsiaTheme="minorEastAsia" w:cstheme="minorBidi"/>
              <w:lang w:val="en-IN"/>
            </w:rPr>
            <w:fldChar w:fldCharType="begin"/>
          </w:r>
          <w:r w:rsidR="007272AF">
            <w:rPr>
              <w:rFonts w:eastAsiaTheme="minorEastAsia" w:cstheme="minorBidi"/>
            </w:rPr>
            <w:instrText xml:space="preserve"> CITATION Glo23 \l 1033 </w:instrText>
          </w:r>
          <w:r w:rsidR="007272AF">
            <w:rPr>
              <w:rFonts w:eastAsiaTheme="minorEastAsia" w:cstheme="minorBidi"/>
              <w:lang w:val="en-IN"/>
            </w:rPr>
            <w:fldChar w:fldCharType="separate"/>
          </w:r>
          <w:r w:rsidR="00AA662E">
            <w:rPr>
              <w:rFonts w:eastAsiaTheme="minorEastAsia" w:cstheme="minorBidi"/>
              <w:noProof/>
            </w:rPr>
            <w:t xml:space="preserve"> </w:t>
          </w:r>
          <w:r w:rsidR="00AA662E" w:rsidRPr="00AA662E">
            <w:rPr>
              <w:rFonts w:eastAsiaTheme="minorEastAsia" w:cstheme="minorBidi"/>
              <w:noProof/>
            </w:rPr>
            <w:t>[13]</w:t>
          </w:r>
          <w:r w:rsidR="007272AF">
            <w:rPr>
              <w:rFonts w:eastAsiaTheme="minorEastAsia" w:cstheme="minorBidi"/>
              <w:lang w:val="en-IN"/>
            </w:rPr>
            <w:fldChar w:fldCharType="end"/>
          </w:r>
        </w:sdtContent>
      </w:sdt>
      <w:r w:rsidR="1A04B7E4" w:rsidRPr="064392BE">
        <w:rPr>
          <w:rFonts w:eastAsiaTheme="minorEastAsia" w:cstheme="minorBidi"/>
          <w:lang w:val="en-IN"/>
        </w:rPr>
        <w:t>.</w:t>
      </w:r>
    </w:p>
    <w:p w14:paraId="14EE38B4" w14:textId="3FD5A0F6" w:rsidR="064392BE" w:rsidRDefault="582C26A3" w:rsidP="37C5EABC">
      <w:pPr>
        <w:jc w:val="both"/>
        <w:rPr>
          <w:rFonts w:eastAsiaTheme="minorEastAsia" w:cstheme="minorBidi"/>
          <w:lang w:val="en-IN"/>
        </w:rPr>
      </w:pPr>
      <w:r w:rsidRPr="37C5EABC">
        <w:rPr>
          <w:rFonts w:eastAsiaTheme="minorEastAsia" w:cstheme="minorBidi"/>
          <w:lang w:val="en-IN"/>
        </w:rPr>
        <w:t xml:space="preserve">Other areas of emission are also critical to the development of global carbon profile, not just the transport sector. The sources of global greenhouse gas emissions are the power, buildings, as well as industrial sectors which contribute a majority of the global emissions. The largest contributor, over 40 percent of the CO2 emissions in the world, is power generation largely fuels that are fossil fuels. The buildings industry, which emits approximately 6 Gt of CO2 a year, is also on the increase owing to increased energy requirements to heat, cool and light the buildings especially in urban </w:t>
      </w:r>
      <w:proofErr w:type="spellStart"/>
      <w:r w:rsidRPr="37C5EABC">
        <w:rPr>
          <w:rFonts w:eastAsiaTheme="minorEastAsia" w:cstheme="minorBidi"/>
          <w:lang w:val="en-IN"/>
        </w:rPr>
        <w:t>centers</w:t>
      </w:r>
      <w:proofErr w:type="spellEnd"/>
      <w:r w:rsidRPr="37C5EABC">
        <w:rPr>
          <w:rFonts w:eastAsiaTheme="minorEastAsia" w:cstheme="minorBidi"/>
          <w:lang w:val="en-IN"/>
        </w:rPr>
        <w:t xml:space="preserve"> with ineffective infrastructure</w:t>
      </w:r>
      <w:sdt>
        <w:sdtPr>
          <w:rPr>
            <w:rFonts w:eastAsiaTheme="minorEastAsia" w:cstheme="minorBidi"/>
            <w:lang w:val="en-IN"/>
          </w:rPr>
          <w:id w:val="-501975180"/>
          <w:citation/>
        </w:sdtPr>
        <w:sdtEndPr/>
        <w:sdtContent>
          <w:r w:rsidR="00C74B53">
            <w:rPr>
              <w:rFonts w:eastAsiaTheme="minorEastAsia" w:cstheme="minorBidi"/>
              <w:lang w:val="en-IN"/>
            </w:rPr>
            <w:fldChar w:fldCharType="begin"/>
          </w:r>
          <w:r w:rsidR="00C74B53">
            <w:rPr>
              <w:rFonts w:eastAsiaTheme="minorEastAsia" w:cstheme="minorBidi"/>
            </w:rPr>
            <w:instrText xml:space="preserve"> CITATION Uni23 \l 1033 </w:instrText>
          </w:r>
          <w:r w:rsidR="00C74B53">
            <w:rPr>
              <w:rFonts w:eastAsiaTheme="minorEastAsia" w:cstheme="minorBidi"/>
              <w:lang w:val="en-IN"/>
            </w:rPr>
            <w:fldChar w:fldCharType="separate"/>
          </w:r>
          <w:r w:rsidR="00AA662E">
            <w:rPr>
              <w:rFonts w:eastAsiaTheme="minorEastAsia" w:cstheme="minorBidi"/>
              <w:noProof/>
            </w:rPr>
            <w:t xml:space="preserve"> </w:t>
          </w:r>
          <w:r w:rsidR="00AA662E" w:rsidRPr="00AA662E">
            <w:rPr>
              <w:rFonts w:eastAsiaTheme="minorEastAsia" w:cstheme="minorBidi"/>
              <w:noProof/>
            </w:rPr>
            <w:t>[14]</w:t>
          </w:r>
          <w:r w:rsidR="00C74B53">
            <w:rPr>
              <w:rFonts w:eastAsiaTheme="minorEastAsia" w:cstheme="minorBidi"/>
              <w:lang w:val="en-IN"/>
            </w:rPr>
            <w:fldChar w:fldCharType="end"/>
          </w:r>
        </w:sdtContent>
      </w:sdt>
      <w:r w:rsidRPr="37C5EABC">
        <w:rPr>
          <w:rFonts w:eastAsiaTheme="minorEastAsia" w:cstheme="minorBidi"/>
          <w:lang w:val="en-IN"/>
        </w:rPr>
        <w:t>. Combustion and process-related emission of steel, cement and chemical manufacturing by the industrial sector contributes almost a quarter of the total global CO2. Besides, the activities of fuel exploitation including oil, gas, and coal mining contribute considerable amounts of methane by venting, flaring, and leakages. These sectors combined with each other demonstrate the pressing necessity of cleaner energy technologies, sustainable construction practices, and process innovation in heavy industry</w:t>
      </w:r>
      <w:sdt>
        <w:sdtPr>
          <w:rPr>
            <w:rFonts w:eastAsiaTheme="minorEastAsia" w:cstheme="minorBidi"/>
            <w:lang w:val="en-IN"/>
          </w:rPr>
          <w:id w:val="743680376"/>
          <w:citation/>
        </w:sdtPr>
        <w:sdtEndPr/>
        <w:sdtContent>
          <w:r w:rsidR="00AA662E">
            <w:rPr>
              <w:rFonts w:eastAsiaTheme="minorEastAsia" w:cstheme="minorBidi"/>
              <w:lang w:val="en-IN"/>
            </w:rPr>
            <w:fldChar w:fldCharType="begin"/>
          </w:r>
          <w:r w:rsidR="00AA662E">
            <w:rPr>
              <w:rFonts w:eastAsiaTheme="minorEastAsia" w:cstheme="minorBidi"/>
            </w:rPr>
            <w:instrText xml:space="preserve"> CITATION Int243 \l 1033 </w:instrText>
          </w:r>
          <w:r w:rsidR="00AA662E">
            <w:rPr>
              <w:rFonts w:eastAsiaTheme="minorEastAsia" w:cstheme="minorBidi"/>
              <w:lang w:val="en-IN"/>
            </w:rPr>
            <w:fldChar w:fldCharType="separate"/>
          </w:r>
          <w:r w:rsidR="00AA662E">
            <w:rPr>
              <w:rFonts w:eastAsiaTheme="minorEastAsia" w:cstheme="minorBidi"/>
              <w:noProof/>
            </w:rPr>
            <w:t xml:space="preserve"> </w:t>
          </w:r>
          <w:r w:rsidR="00AA662E" w:rsidRPr="00AA662E">
            <w:rPr>
              <w:rFonts w:eastAsiaTheme="minorEastAsia" w:cstheme="minorBidi"/>
              <w:noProof/>
            </w:rPr>
            <w:t>[15]</w:t>
          </w:r>
          <w:r w:rsidR="00AA662E">
            <w:rPr>
              <w:rFonts w:eastAsiaTheme="minorEastAsia" w:cstheme="minorBidi"/>
              <w:lang w:val="en-IN"/>
            </w:rPr>
            <w:fldChar w:fldCharType="end"/>
          </w:r>
        </w:sdtContent>
      </w:sdt>
      <w:r w:rsidRPr="37C5EABC">
        <w:rPr>
          <w:rFonts w:eastAsiaTheme="minorEastAsia" w:cstheme="minorBidi"/>
          <w:lang w:val="en-IN"/>
        </w:rPr>
        <w:t xml:space="preserve">. Having merged the data provided in EDGAR and IEA databases, it is possible to have ClimateGPT </w:t>
      </w:r>
      <w:proofErr w:type="spellStart"/>
      <w:r w:rsidRPr="37C5EABC">
        <w:rPr>
          <w:rFonts w:eastAsiaTheme="minorEastAsia" w:cstheme="minorBidi"/>
          <w:lang w:val="en-IN"/>
        </w:rPr>
        <w:lastRenderedPageBreak/>
        <w:t>analyze</w:t>
      </w:r>
      <w:proofErr w:type="spellEnd"/>
      <w:r w:rsidRPr="37C5EABC">
        <w:rPr>
          <w:rFonts w:eastAsiaTheme="minorEastAsia" w:cstheme="minorBidi"/>
          <w:lang w:val="en-IN"/>
        </w:rPr>
        <w:t xml:space="preserve"> the interdependencies of energy systems, industrial output, material efficiency, and offer transparent information about how countries are moving towards decarbonization.</w:t>
      </w:r>
    </w:p>
    <w:p w14:paraId="4C225B03" w14:textId="556AAA91" w:rsidR="064392BE" w:rsidRPr="00D80148" w:rsidRDefault="582C26A3" w:rsidP="37C5EABC">
      <w:pPr>
        <w:jc w:val="both"/>
        <w:rPr>
          <w:rFonts w:eastAsiaTheme="minorEastAsia" w:cstheme="minorBidi"/>
          <w:lang w:val="en-IN"/>
        </w:rPr>
      </w:pPr>
      <w:r w:rsidRPr="37C5EABC">
        <w:rPr>
          <w:rFonts w:eastAsiaTheme="minorEastAsia" w:cstheme="minorBidi"/>
          <w:lang w:val="en-IN"/>
        </w:rPr>
        <w:t>Similarly, there is an increasing challenge in the areas of agriculture, waste, and urban systems to reduce emissions and adapt to climate. There are high levels of methane and nitrous oxide emissions released into the air by agricultural activities, especially livestock, rice production, and the application of fertilizers, and the overall emission is estimated at 5-6 Gt CO2-equivalent each year. Although it is not commonly considered, the waste sector contributes to the global greenhouse gases by an extra 3 percent due to the landfill methane and treatment of wastewater. The urban systems, at the same time, increase the emissions of all other sectors, focusing the industrial activity, energy consumption, and transport systems, and increasing the risk of heat and air quality. AI powered tools such as ClimateGPT are capable of computing the spatial and temporal features of emission in these areas to aid comprehensive policy development. ClimateGPT allows data-driven scenario modelling to support decision-makers in developing sustainable mitigation policies, evaluating trade-offs and focusing investments that support long-term climate resilience targets through cross-sectoral analysis, i.e. the relationship between power, buildings, industry, agriculture, and waste.</w:t>
      </w:r>
    </w:p>
    <w:p w14:paraId="437C46C6" w14:textId="37491991" w:rsidR="005C6102" w:rsidRDefault="005C6102" w:rsidP="00DF736A">
      <w:pPr>
        <w:pStyle w:val="Heading2"/>
        <w:rPr>
          <w:rFonts w:hint="eastAsia"/>
        </w:rPr>
      </w:pPr>
      <w:bookmarkStart w:id="55" w:name="_Toc198888030"/>
      <w:r>
        <w:t>Industry Practice</w:t>
      </w:r>
      <w:bookmarkEnd w:id="55"/>
      <w:commentRangeStart w:id="56"/>
      <w:commentRangeStart w:id="57"/>
      <w:commentRangeStart w:id="58"/>
      <w:commentRangeStart w:id="59"/>
      <w:commentRangeEnd w:id="56"/>
      <w:r>
        <w:rPr>
          <w:rStyle w:val="CommentReference"/>
          <w:sz w:val="32"/>
          <w:szCs w:val="32"/>
        </w:rPr>
        <w:commentReference w:id="56"/>
      </w:r>
      <w:commentRangeEnd w:id="57"/>
      <w:r w:rsidR="009713CB">
        <w:rPr>
          <w:rStyle w:val="CommentReference"/>
          <w:sz w:val="32"/>
          <w:szCs w:val="32"/>
        </w:rPr>
        <w:commentReference w:id="57"/>
      </w:r>
      <w:commentRangeEnd w:id="58"/>
      <w:r>
        <w:rPr>
          <w:rStyle w:val="CommentReference"/>
          <w:sz w:val="32"/>
          <w:szCs w:val="32"/>
        </w:rPr>
        <w:commentReference w:id="58"/>
      </w:r>
      <w:commentRangeEnd w:id="59"/>
      <w:r w:rsidR="009B60C3">
        <w:rPr>
          <w:rStyle w:val="CommentReference"/>
          <w:sz w:val="32"/>
          <w:szCs w:val="32"/>
        </w:rPr>
        <w:commentReference w:id="59"/>
      </w:r>
    </w:p>
    <w:p w14:paraId="6FD265FB" w14:textId="68B1972C" w:rsidR="002F403A" w:rsidRPr="002F403A" w:rsidRDefault="002F403A" w:rsidP="002F403A">
      <w:pPr>
        <w:jc w:val="both"/>
      </w:pPr>
      <w:r w:rsidRPr="002F403A">
        <w:t xml:space="preserve">Artificial intelligence for climate and sustainability has transitioned from experimental research to </w:t>
      </w:r>
      <w:r w:rsidRPr="002F403A">
        <w:rPr>
          <w:b/>
          <w:bCs/>
        </w:rPr>
        <w:t>operational infrastructure</w:t>
      </w:r>
      <w:r w:rsidRPr="002F403A">
        <w:t xml:space="preserve"> across public and private sectors. </w:t>
      </w:r>
      <w:r w:rsidRPr="002F403A">
        <w:rPr>
          <w:b/>
          <w:bCs/>
        </w:rPr>
        <w:t>Public programs such as NOAA</w:t>
      </w:r>
      <w:r w:rsidRPr="002F403A">
        <w:t xml:space="preserve"> (e.g., </w:t>
      </w:r>
      <w:r w:rsidRPr="002F403A">
        <w:rPr>
          <w:i/>
          <w:iCs/>
        </w:rPr>
        <w:t>GFS</w:t>
      </w:r>
      <w:r w:rsidRPr="002F403A">
        <w:t xml:space="preserve"> ensemble systems) </w:t>
      </w:r>
      <w:r w:rsidRPr="002F403A">
        <w:rPr>
          <w:b/>
          <w:bCs/>
        </w:rPr>
        <w:t>and ECMWF/Copernicus</w:t>
      </w:r>
      <w:r w:rsidRPr="002F403A">
        <w:t xml:space="preserve"> (e.g., </w:t>
      </w:r>
      <w:r w:rsidRPr="002F403A">
        <w:rPr>
          <w:i/>
          <w:iCs/>
        </w:rPr>
        <w:t>IFS</w:t>
      </w:r>
      <w:r w:rsidRPr="002F403A">
        <w:t xml:space="preserve"> and the </w:t>
      </w:r>
      <w:r w:rsidRPr="002F403A">
        <w:rPr>
          <w:i/>
          <w:iCs/>
        </w:rPr>
        <w:t>Copernicus Climate Change Service – C3S</w:t>
      </w:r>
      <w:r w:rsidRPr="002F403A">
        <w:t>) underpin global climate prediction and reanalysis through large-scale ensemble modeling. These systems provide authoritative reference datasets used for adaptation, mitigation, and policy assessment worldwide.</w:t>
      </w:r>
    </w:p>
    <w:p w14:paraId="64B9AB55" w14:textId="78975602" w:rsidR="4592D8C7" w:rsidRDefault="002F403A" w:rsidP="4592D8C7">
      <w:pPr>
        <w:jc w:val="both"/>
      </w:pPr>
      <w:r w:rsidRPr="002F403A">
        <w:t>Complementing these efforts, private initiatives</w:t>
      </w:r>
      <w:r w:rsidR="002A79E8">
        <w:t xml:space="preserve"> </w:t>
      </w:r>
      <w:r w:rsidRPr="002F403A">
        <w:t>Google DeepMind’s nowcasting and GraphCast, Microsoft’s Azure Planetary Computer, NVIDIA’s Earth-2, and IBM’s GRAF</w:t>
      </w:r>
      <w:r w:rsidR="002A79E8">
        <w:t xml:space="preserve"> </w:t>
      </w:r>
      <w:r w:rsidRPr="002F403A">
        <w:t xml:space="preserve">demonstrate how deep learning and hybrid physics–ML architectures can accelerate prediction while optimizing computational efficiency. DeepMind’s GraphCast, for example, uses graph neural networks to outperform traditional numerical models in short- to medium-range forecasts, while NVIDIA’s Earth-2 and IBM GRAF integrate AI-driven parameterizations within physical simulations to deliver faster, higher-resolution outputs. These examples illustrate a broader shift toward </w:t>
      </w:r>
      <w:r w:rsidRPr="002F403A">
        <w:rPr>
          <w:i/>
          <w:iCs/>
        </w:rPr>
        <w:t>AI-augmented climate systems</w:t>
      </w:r>
      <w:r w:rsidRPr="002F403A">
        <w:t xml:space="preserve"> that combine physical reasoning with data-driven learning—an approach essential for scaling global climate intelligence.</w:t>
      </w:r>
    </w:p>
    <w:p w14:paraId="5495B218" w14:textId="0A22707E" w:rsidR="33318FE0" w:rsidRDefault="33318FE0" w:rsidP="3D639A6B">
      <w:pPr>
        <w:jc w:val="both"/>
        <w:rPr>
          <w:rFonts w:ascii="Aptos" w:eastAsia="Aptos" w:hAnsi="Aptos" w:cs="Aptos"/>
          <w:szCs w:val="22"/>
        </w:rPr>
      </w:pPr>
      <w:r w:rsidRPr="3D639A6B">
        <w:rPr>
          <w:rFonts w:ascii="Aptos" w:eastAsia="Aptos" w:hAnsi="Aptos" w:cs="Aptos"/>
          <w:szCs w:val="22"/>
        </w:rPr>
        <w:t xml:space="preserve">To assess their capabilities, several national meteorological agencies have started running AI models jointly with traditional NWP systems in recent years. For example, increased institutional confidence in hybrid ML–physics workflows are demonstrated by ECMWF's experimental deployment of </w:t>
      </w:r>
      <w:r w:rsidR="2B097BD7" w:rsidRPr="3D639A6B">
        <w:rPr>
          <w:rFonts w:ascii="Aptos" w:eastAsia="Aptos" w:hAnsi="Aptos" w:cs="Aptos"/>
          <w:szCs w:val="22"/>
        </w:rPr>
        <w:t>Graph Cast</w:t>
      </w:r>
      <w:r w:rsidRPr="3D639A6B">
        <w:rPr>
          <w:rFonts w:ascii="Aptos" w:eastAsia="Aptos" w:hAnsi="Aptos" w:cs="Aptos"/>
          <w:szCs w:val="22"/>
        </w:rPr>
        <w:t xml:space="preserve"> alongside its IFS model, particularly for extreme weather prediction and uncertainty-aware ensemble </w:t>
      </w:r>
      <w:r w:rsidR="0022C1AB" w:rsidRPr="3D639A6B">
        <w:rPr>
          <w:rFonts w:ascii="Aptos" w:eastAsia="Aptos" w:hAnsi="Aptos" w:cs="Aptos"/>
          <w:szCs w:val="22"/>
        </w:rPr>
        <w:t>forecasting. Initiatives</w:t>
      </w:r>
      <w:r w:rsidR="5BEDA2C0" w:rsidRPr="3D639A6B">
        <w:rPr>
          <w:rFonts w:ascii="Aptos" w:eastAsia="Aptos" w:hAnsi="Aptos" w:cs="Aptos"/>
          <w:szCs w:val="22"/>
        </w:rPr>
        <w:t xml:space="preserve"> that integrated satellite observations, reanalysis products, and AI inference pipelines to lower latency in climate data assimilation have also increased public-private collaboration.</w:t>
      </w:r>
      <w:r w:rsidR="0E61CAC9" w:rsidRPr="3D639A6B">
        <w:rPr>
          <w:rFonts w:ascii="Aptos" w:eastAsia="Aptos" w:hAnsi="Aptos" w:cs="Aptos"/>
          <w:szCs w:val="22"/>
        </w:rPr>
        <w:t xml:space="preserve"> This highlights an industry-wide initiative to use AI-powered components to update climate services. [8], [12]</w:t>
      </w:r>
    </w:p>
    <w:p w14:paraId="69809E4E" w14:textId="77777777" w:rsidR="002F403A" w:rsidRPr="002F403A" w:rsidRDefault="002F403A" w:rsidP="002F403A">
      <w:pPr>
        <w:jc w:val="both"/>
      </w:pPr>
      <w:r w:rsidRPr="002F403A">
        <w:t xml:space="preserve">To operationalize such systems responsibly, leading institutions employ a </w:t>
      </w:r>
      <w:r w:rsidRPr="002F403A">
        <w:rPr>
          <w:b/>
          <w:bCs/>
        </w:rPr>
        <w:t>codified set of industry practices</w:t>
      </w:r>
      <w:r w:rsidRPr="002F403A">
        <w:t xml:space="preserve"> that move beyond conventional “best practice” rhetoric:</w:t>
      </w:r>
    </w:p>
    <w:p w14:paraId="0646078E" w14:textId="77777777" w:rsidR="002F403A" w:rsidRPr="002F403A" w:rsidRDefault="002F403A" w:rsidP="00D77336">
      <w:pPr>
        <w:numPr>
          <w:ilvl w:val="0"/>
          <w:numId w:val="24"/>
        </w:numPr>
        <w:jc w:val="both"/>
      </w:pPr>
      <w:r w:rsidRPr="002F403A">
        <w:rPr>
          <w:b/>
          <w:bCs/>
        </w:rPr>
        <w:t>Reproducibility &amp; Provenance:</w:t>
      </w:r>
      <w:r w:rsidRPr="002F403A">
        <w:t xml:space="preserve"> version-controlled datasets, data/model lineage (e.g., DVC, </w:t>
      </w:r>
      <w:proofErr w:type="spellStart"/>
      <w:r w:rsidRPr="002F403A">
        <w:t>MLflow</w:t>
      </w:r>
      <w:proofErr w:type="spellEnd"/>
      <w:r w:rsidRPr="002F403A">
        <w:t>), schema contracts, and signed artifacts for transparent traceability.</w:t>
      </w:r>
    </w:p>
    <w:p w14:paraId="479C97AB" w14:textId="77777777" w:rsidR="002F403A" w:rsidRPr="002F403A" w:rsidRDefault="002F403A" w:rsidP="00D77336">
      <w:pPr>
        <w:numPr>
          <w:ilvl w:val="0"/>
          <w:numId w:val="24"/>
        </w:numPr>
        <w:jc w:val="both"/>
      </w:pPr>
      <w:proofErr w:type="spellStart"/>
      <w:r w:rsidRPr="002F403A">
        <w:rPr>
          <w:b/>
          <w:bCs/>
        </w:rPr>
        <w:t>MLOps</w:t>
      </w:r>
      <w:proofErr w:type="spellEnd"/>
      <w:r w:rsidRPr="002F403A">
        <w:rPr>
          <w:b/>
          <w:bCs/>
        </w:rPr>
        <w:t xml:space="preserve"> &amp; </w:t>
      </w:r>
      <w:proofErr w:type="spellStart"/>
      <w:r w:rsidRPr="002F403A">
        <w:rPr>
          <w:b/>
          <w:bCs/>
        </w:rPr>
        <w:t>Deployability</w:t>
      </w:r>
      <w:proofErr w:type="spellEnd"/>
      <w:r w:rsidRPr="002F403A">
        <w:rPr>
          <w:b/>
          <w:bCs/>
        </w:rPr>
        <w:t>:</w:t>
      </w:r>
      <w:r w:rsidRPr="002F403A">
        <w:t xml:space="preserve"> containerized, pinned environments; CI/CD/CT pipelines; canary and shadow deployments; automated rollback for safety and reliability.</w:t>
      </w:r>
    </w:p>
    <w:p w14:paraId="5D736717" w14:textId="77777777" w:rsidR="002F403A" w:rsidRPr="002F403A" w:rsidRDefault="002F403A" w:rsidP="00D77336">
      <w:pPr>
        <w:numPr>
          <w:ilvl w:val="0"/>
          <w:numId w:val="24"/>
        </w:numPr>
        <w:jc w:val="both"/>
      </w:pPr>
      <w:r w:rsidRPr="002F403A">
        <w:rPr>
          <w:b/>
          <w:bCs/>
        </w:rPr>
        <w:lastRenderedPageBreak/>
        <w:t>Evaluation &amp; Reliability:</w:t>
      </w:r>
      <w:r w:rsidRPr="002F403A">
        <w:t xml:space="preserve"> benchmark testing (e.g., </w:t>
      </w:r>
      <w:proofErr w:type="spellStart"/>
      <w:r w:rsidRPr="002F403A">
        <w:rPr>
          <w:i/>
          <w:iCs/>
        </w:rPr>
        <w:t>WeatherBench</w:t>
      </w:r>
      <w:proofErr w:type="spellEnd"/>
      <w:r w:rsidRPr="002F403A">
        <w:t xml:space="preserve">, </w:t>
      </w:r>
      <w:proofErr w:type="spellStart"/>
      <w:r w:rsidRPr="002F403A">
        <w:rPr>
          <w:i/>
          <w:iCs/>
        </w:rPr>
        <w:t>ClimateBench</w:t>
      </w:r>
      <w:proofErr w:type="spellEnd"/>
      <w:r w:rsidRPr="002F403A">
        <w:t>), WMO verification scores, uncertainty quantification (UQ), calibration, and drift detection to maintain validity under non-stationarity.</w:t>
      </w:r>
    </w:p>
    <w:p w14:paraId="2F46D3BE" w14:textId="77777777" w:rsidR="002F403A" w:rsidRPr="002F403A" w:rsidRDefault="002F403A" w:rsidP="00D77336">
      <w:pPr>
        <w:numPr>
          <w:ilvl w:val="0"/>
          <w:numId w:val="24"/>
        </w:numPr>
        <w:jc w:val="both"/>
      </w:pPr>
      <w:r w:rsidRPr="002F403A">
        <w:rPr>
          <w:b/>
          <w:bCs/>
        </w:rPr>
        <w:t>Governance &amp; Ethics:</w:t>
      </w:r>
      <w:r w:rsidRPr="002F403A">
        <w:t xml:space="preserve"> adherence to FAIR and TRUST principles, documentation via Datasheets for Datasets and Model Cards, ethical review using CARE where relevant, and well-defined access and licensing controls.</w:t>
      </w:r>
    </w:p>
    <w:p w14:paraId="70B3E579" w14:textId="53664AAB" w:rsidR="002F403A" w:rsidRPr="002F403A" w:rsidRDefault="002F403A" w:rsidP="00D77336">
      <w:pPr>
        <w:numPr>
          <w:ilvl w:val="0"/>
          <w:numId w:val="24"/>
        </w:numPr>
        <w:jc w:val="both"/>
      </w:pPr>
      <w:r w:rsidRPr="002F403A">
        <w:rPr>
          <w:b/>
          <w:bCs/>
        </w:rPr>
        <w:t>Sustainability Accounting:</w:t>
      </w:r>
      <w:r w:rsidRPr="002F403A">
        <w:t xml:space="preserve"> experiment-level energy/CO₂ tracking and efficiency benchmarking to prevent disproportionate computational emissions.</w:t>
      </w:r>
    </w:p>
    <w:p w14:paraId="3965842E" w14:textId="0FB5AA3D" w:rsidR="002F403A" w:rsidRPr="002F403A" w:rsidRDefault="41844DBB" w:rsidP="002F403A">
      <w:pPr>
        <w:jc w:val="both"/>
        <w:rPr>
          <w:b/>
        </w:rPr>
      </w:pPr>
      <w:r w:rsidRPr="3D639A6B">
        <w:rPr>
          <w:rFonts w:ascii="Aptos" w:eastAsia="Aptos" w:hAnsi="Aptos" w:cs="Aptos"/>
          <w:szCs w:val="22"/>
        </w:rPr>
        <w:t xml:space="preserve">These procedures </w:t>
      </w:r>
      <w:r w:rsidR="7F68D5F3" w:rsidRPr="3D639A6B">
        <w:rPr>
          <w:rFonts w:ascii="Aptos" w:eastAsia="Aptos" w:hAnsi="Aptos" w:cs="Aptos"/>
          <w:szCs w:val="22"/>
        </w:rPr>
        <w:t xml:space="preserve">are </w:t>
      </w:r>
      <w:r w:rsidRPr="3D639A6B">
        <w:rPr>
          <w:rFonts w:ascii="Aptos" w:eastAsia="Aptos" w:hAnsi="Aptos" w:cs="Aptos"/>
          <w:szCs w:val="22"/>
        </w:rPr>
        <w:t xml:space="preserve">developed </w:t>
      </w:r>
      <w:proofErr w:type="gramStart"/>
      <w:r w:rsidRPr="3D639A6B">
        <w:rPr>
          <w:rFonts w:ascii="Aptos" w:eastAsia="Aptos" w:hAnsi="Aptos" w:cs="Aptos"/>
          <w:szCs w:val="22"/>
        </w:rPr>
        <w:t>as a result of</w:t>
      </w:r>
      <w:proofErr w:type="gramEnd"/>
      <w:r w:rsidRPr="3D639A6B">
        <w:rPr>
          <w:rFonts w:ascii="Aptos" w:eastAsia="Aptos" w:hAnsi="Aptos" w:cs="Aptos"/>
          <w:szCs w:val="22"/>
        </w:rPr>
        <w:t xml:space="preserve"> climate-modeling firms realizing that AI systems have an impact on critical choices associated with long-term planning, infrastructure, agriculture, and disaster management. Because of this, industry associations are requiring AI-generated outputs to include source traceability, confidence scores, and explicit disclosures of assumptions—particularly when the underlying data come from observational datasets curated by NOAA and WMO or emissions inventories like EDGAR. </w:t>
      </w:r>
      <w:r w:rsidR="002F403A" w:rsidRPr="002F403A">
        <w:t xml:space="preserve">These practices ensure that AI systems used in climate and emissions applications are </w:t>
      </w:r>
      <w:r w:rsidR="002F403A" w:rsidRPr="002F403A">
        <w:rPr>
          <w:b/>
          <w:bCs/>
        </w:rPr>
        <w:t>reproducible, auditable, and aligned with enterprise sustainability and compliance standards</w:t>
      </w:r>
      <w:r w:rsidR="002F403A" w:rsidRPr="3D639A6B">
        <w:rPr>
          <w:b/>
        </w:rPr>
        <w:t>.</w:t>
      </w:r>
      <w:r w:rsidR="43FAB3EC" w:rsidRPr="3D639A6B">
        <w:rPr>
          <w:b/>
          <w:bCs/>
        </w:rPr>
        <w:t xml:space="preserve"> </w:t>
      </w:r>
      <w:r w:rsidR="43FAB3EC" w:rsidRPr="3D639A6B">
        <w:rPr>
          <w:rFonts w:ascii="Aptos" w:eastAsia="Aptos" w:hAnsi="Aptos" w:cs="Aptos"/>
          <w:szCs w:val="22"/>
        </w:rPr>
        <w:t>[5], [11], [12]</w:t>
      </w:r>
    </w:p>
    <w:p w14:paraId="5FB5F0DE" w14:textId="73010624" w:rsidR="002F403A" w:rsidRPr="002F403A" w:rsidRDefault="002F403A" w:rsidP="002F403A">
      <w:pPr>
        <w:jc w:val="both"/>
      </w:pPr>
      <w:r w:rsidRPr="002F403A">
        <w:t xml:space="preserve">Industry deployments now extend beyond forecasting into </w:t>
      </w:r>
      <w:r w:rsidRPr="002F403A">
        <w:rPr>
          <w:b/>
          <w:bCs/>
        </w:rPr>
        <w:t>end-to-end emissions management</w:t>
      </w:r>
      <w:r w:rsidRPr="002F403A">
        <w:t xml:space="preserve">. Corporations employ AI-driven pipelines for monitoring, forecasting, and optimization, integrating them with standardized frameworks like the </w:t>
      </w:r>
      <w:r w:rsidRPr="002F403A">
        <w:rPr>
          <w:b/>
          <w:bCs/>
        </w:rPr>
        <w:t>Greenhouse Gas (GHG) Protocol</w:t>
      </w:r>
      <w:r w:rsidRPr="002F403A">
        <w:t xml:space="preserve">—covering </w:t>
      </w:r>
      <w:r w:rsidRPr="002F403A">
        <w:rPr>
          <w:b/>
          <w:bCs/>
        </w:rPr>
        <w:t>Scope 1 (direct)</w:t>
      </w:r>
      <w:r w:rsidRPr="002F403A">
        <w:t xml:space="preserve">, </w:t>
      </w:r>
      <w:r w:rsidRPr="002F403A">
        <w:rPr>
          <w:b/>
          <w:bCs/>
        </w:rPr>
        <w:t>Scope 2 (purchased energy)</w:t>
      </w:r>
      <w:r w:rsidRPr="002F403A">
        <w:t xml:space="preserve">, and </w:t>
      </w:r>
      <w:r w:rsidRPr="002F403A">
        <w:rPr>
          <w:b/>
          <w:bCs/>
        </w:rPr>
        <w:t>Scope 3 (value-chain)</w:t>
      </w:r>
      <w:r w:rsidRPr="002F403A">
        <w:t xml:space="preserve"> emissions. Advanced reporting aligns these with </w:t>
      </w:r>
      <w:r w:rsidRPr="002F403A">
        <w:rPr>
          <w:b/>
          <w:bCs/>
        </w:rPr>
        <w:t>ISO 14064/14067</w:t>
      </w:r>
      <w:r w:rsidRPr="002F403A">
        <w:t xml:space="preserve"> standards, </w:t>
      </w:r>
      <w:r w:rsidRPr="002F403A">
        <w:rPr>
          <w:b/>
          <w:bCs/>
        </w:rPr>
        <w:t>MRV (Measurement, Reporting, Verification)</w:t>
      </w:r>
      <w:r w:rsidRPr="002F403A">
        <w:t xml:space="preserve"> procedures, and disclosure systems such as </w:t>
      </w:r>
      <w:r w:rsidRPr="002F403A">
        <w:rPr>
          <w:b/>
          <w:bCs/>
        </w:rPr>
        <w:t>CDP</w:t>
      </w:r>
      <w:r w:rsidRPr="002F403A">
        <w:t xml:space="preserve"> and </w:t>
      </w:r>
      <w:r w:rsidRPr="002F403A">
        <w:rPr>
          <w:b/>
          <w:bCs/>
        </w:rPr>
        <w:t>TCFD/ISSB</w:t>
      </w:r>
      <w:r w:rsidRPr="002F403A">
        <w:t xml:space="preserve">. Companies increasingly distinguish </w:t>
      </w:r>
      <w:r w:rsidRPr="002F403A">
        <w:rPr>
          <w:i/>
          <w:iCs/>
        </w:rPr>
        <w:t>Scope 2 location- vs. market-based emissions</w:t>
      </w:r>
      <w:r w:rsidRPr="002F403A">
        <w:t xml:space="preserve"> and expand </w:t>
      </w:r>
      <w:r w:rsidRPr="002F403A">
        <w:rPr>
          <w:i/>
          <w:iCs/>
        </w:rPr>
        <w:t>Scope 3 category coverage</w:t>
      </w:r>
      <w:r w:rsidRPr="002F403A">
        <w:t xml:space="preserve"> using AI-assisted data collection and modeling to fill gaps in supplier and logistics data. Production systems embed </w:t>
      </w:r>
      <w:r w:rsidRPr="002F403A">
        <w:rPr>
          <w:b/>
          <w:bCs/>
        </w:rPr>
        <w:t>UQ-aware decision thresholds</w:t>
      </w:r>
      <w:r w:rsidRPr="002F403A">
        <w:t>, drift monitoring, and anomaly detection to maintain trust and interpretability across reporting cycles.</w:t>
      </w:r>
    </w:p>
    <w:p w14:paraId="0C728352" w14:textId="6F67D2D8" w:rsidR="5F36DBA7" w:rsidRDefault="5F36DBA7" w:rsidP="3D639A6B">
      <w:pPr>
        <w:jc w:val="both"/>
      </w:pPr>
      <w:r w:rsidRPr="3D639A6B">
        <w:rPr>
          <w:rFonts w:ascii="Aptos" w:eastAsia="Aptos" w:hAnsi="Aptos" w:cs="Aptos"/>
          <w:szCs w:val="22"/>
        </w:rPr>
        <w:t>Additionally, big businesses now utilize anomaly-detection models for automatic quality checks on emissions data to identify missing values or abnormalities. This method was inspired by industrial anomaly detection systems used in the transportation, electricity, and aviation industries. Confidence intervals for reporting structures are also communicated using AI-enabled uncertainty estimation, ensuring compliance with the transparency requirements of regulatory organizations like the ISSB/TCFD.</w:t>
      </w:r>
      <w:r w:rsidR="499DAC73" w:rsidRPr="3D639A6B">
        <w:rPr>
          <w:rFonts w:ascii="Aptos" w:eastAsia="Aptos" w:hAnsi="Aptos" w:cs="Aptos"/>
          <w:szCs w:val="22"/>
        </w:rPr>
        <w:t xml:space="preserve"> [6], [7]</w:t>
      </w:r>
    </w:p>
    <w:p w14:paraId="61E64E69" w14:textId="77777777" w:rsidR="002F403A" w:rsidRPr="002F403A" w:rsidRDefault="002F403A" w:rsidP="002F403A">
      <w:pPr>
        <w:jc w:val="both"/>
      </w:pPr>
      <w:r w:rsidRPr="002F403A">
        <w:rPr>
          <w:b/>
          <w:bCs/>
        </w:rPr>
        <w:t>Relevance to ClimateGPT Fusion.</w:t>
      </w:r>
    </w:p>
    <w:p w14:paraId="7B986DAD" w14:textId="77777777" w:rsidR="005A5821" w:rsidRDefault="002F403A" w:rsidP="002F403A">
      <w:pPr>
        <w:jc w:val="both"/>
      </w:pPr>
      <w:r w:rsidRPr="002F403A">
        <w:t xml:space="preserve">The ClimateGPT Fusion project directly implements these industrial principles: </w:t>
      </w:r>
    </w:p>
    <w:p w14:paraId="231136B2" w14:textId="666C0DA6" w:rsidR="005A5821" w:rsidRDefault="002F403A" w:rsidP="00D77336">
      <w:pPr>
        <w:pStyle w:val="ListParagraph"/>
        <w:numPr>
          <w:ilvl w:val="0"/>
          <w:numId w:val="25"/>
        </w:numPr>
        <w:jc w:val="both"/>
      </w:pPr>
      <w:r w:rsidRPr="002F403A">
        <w:t xml:space="preserve">fusing physical priors with </w:t>
      </w:r>
      <w:r w:rsidRPr="002F403A">
        <w:rPr>
          <w:b/>
          <w:bCs/>
        </w:rPr>
        <w:t>LLM-based retrieval and reasoning</w:t>
      </w:r>
      <w:r w:rsidRPr="002F403A">
        <w:t xml:space="preserve"> over vetted emissions datasets (e.g., </w:t>
      </w:r>
      <w:r w:rsidRPr="002F403A">
        <w:rPr>
          <w:i/>
          <w:iCs/>
        </w:rPr>
        <w:t>EDGAR Transport</w:t>
      </w:r>
      <w:r w:rsidRPr="002F403A">
        <w:t xml:space="preserve">), </w:t>
      </w:r>
    </w:p>
    <w:p w14:paraId="5DC75211" w14:textId="77777777" w:rsidR="00983226" w:rsidRDefault="002F403A" w:rsidP="00D77336">
      <w:pPr>
        <w:pStyle w:val="ListParagraph"/>
        <w:numPr>
          <w:ilvl w:val="0"/>
          <w:numId w:val="25"/>
        </w:numPr>
        <w:jc w:val="both"/>
      </w:pPr>
      <w:r w:rsidRPr="002F403A">
        <w:t xml:space="preserve">enforcing </w:t>
      </w:r>
      <w:r w:rsidRPr="002F403A">
        <w:rPr>
          <w:b/>
          <w:bCs/>
        </w:rPr>
        <w:t>data/model versioning, lineage, and environment pinning</w:t>
      </w:r>
      <w:r w:rsidRPr="002F403A">
        <w:t xml:space="preserve"> for reproducibility, </w:t>
      </w:r>
    </w:p>
    <w:p w14:paraId="79F30A37" w14:textId="77777777" w:rsidR="00983226" w:rsidRDefault="002F403A" w:rsidP="00D77336">
      <w:pPr>
        <w:pStyle w:val="ListParagraph"/>
        <w:numPr>
          <w:ilvl w:val="0"/>
          <w:numId w:val="25"/>
        </w:numPr>
        <w:jc w:val="both"/>
      </w:pPr>
      <w:r w:rsidRPr="002F403A">
        <w:t xml:space="preserve">integrating </w:t>
      </w:r>
      <w:r w:rsidRPr="002F403A">
        <w:rPr>
          <w:b/>
          <w:bCs/>
        </w:rPr>
        <w:t>continuous evaluation</w:t>
      </w:r>
      <w:r w:rsidRPr="002F403A">
        <w:t xml:space="preserve"> through benchmark comparisons, UQ, and red-team testing, and </w:t>
      </w:r>
    </w:p>
    <w:p w14:paraId="4D970C21" w14:textId="0EC95E1D" w:rsidR="002F403A" w:rsidRPr="002F403A" w:rsidRDefault="002F403A" w:rsidP="00D77336">
      <w:pPr>
        <w:pStyle w:val="ListParagraph"/>
        <w:numPr>
          <w:ilvl w:val="0"/>
          <w:numId w:val="25"/>
        </w:numPr>
        <w:jc w:val="both"/>
      </w:pPr>
      <w:r w:rsidRPr="002F403A">
        <w:t xml:space="preserve">generating </w:t>
      </w:r>
      <w:r w:rsidRPr="002F403A">
        <w:rPr>
          <w:b/>
          <w:bCs/>
        </w:rPr>
        <w:t>audit-ready outputs</w:t>
      </w:r>
      <w:r w:rsidRPr="002F403A">
        <w:t xml:space="preserve">—including provenance, uncertainty bounds, and assumptions—that align with </w:t>
      </w:r>
      <w:r w:rsidRPr="002F403A">
        <w:rPr>
          <w:b/>
          <w:bCs/>
        </w:rPr>
        <w:t>MRV</w:t>
      </w:r>
      <w:r w:rsidRPr="002F403A">
        <w:t xml:space="preserve">, </w:t>
      </w:r>
      <w:r w:rsidRPr="002F403A">
        <w:rPr>
          <w:b/>
          <w:bCs/>
        </w:rPr>
        <w:t>ISO 14064</w:t>
      </w:r>
      <w:r w:rsidRPr="002F403A">
        <w:t xml:space="preserve">, and </w:t>
      </w:r>
      <w:r w:rsidRPr="002F403A">
        <w:rPr>
          <w:b/>
          <w:bCs/>
        </w:rPr>
        <w:t>GHG Protocol</w:t>
      </w:r>
      <w:r w:rsidRPr="002F403A">
        <w:t xml:space="preserve"> reporting.</w:t>
      </w:r>
    </w:p>
    <w:p w14:paraId="4582ABED" w14:textId="68106DD8" w:rsidR="00E13F93" w:rsidRDefault="06F61A84" w:rsidP="47BDBDCF">
      <w:pPr>
        <w:jc w:val="both"/>
      </w:pPr>
      <w:r w:rsidRPr="47BDBDCF">
        <w:rPr>
          <w:rFonts w:ascii="Aptos" w:eastAsia="Aptos" w:hAnsi="Aptos" w:cs="Aptos"/>
          <w:szCs w:val="22"/>
        </w:rPr>
        <w:t>B</w:t>
      </w:r>
      <w:r w:rsidRPr="47BDBDCF">
        <w:rPr>
          <w:rFonts w:ascii="Aptos" w:eastAsia="Aptos" w:hAnsi="Aptos" w:cs="Aptos"/>
        </w:rPr>
        <w:t xml:space="preserve">y positioning MCP between ClimateGPT and DuckDB </w:t>
      </w:r>
      <w:r w:rsidR="0EDBB6B2" w:rsidRPr="47BDBDCF">
        <w:rPr>
          <w:rFonts w:ascii="Aptos" w:eastAsia="Aptos" w:hAnsi="Aptos" w:cs="Aptos"/>
        </w:rPr>
        <w:t>t</w:t>
      </w:r>
      <w:r w:rsidRPr="47BDBDCF">
        <w:rPr>
          <w:rFonts w:ascii="Aptos" w:eastAsia="Aptos" w:hAnsi="Aptos" w:cs="Aptos"/>
          <w:szCs w:val="22"/>
        </w:rPr>
        <w:t>he system ensures that each numerical response is based on a verifiable dataset layer</w:t>
      </w:r>
      <w:r w:rsidR="73D296B2" w:rsidRPr="47BDBDCF">
        <w:rPr>
          <w:rFonts w:ascii="Aptos" w:eastAsia="Aptos" w:hAnsi="Aptos" w:cs="Aptos"/>
          <w:szCs w:val="22"/>
        </w:rPr>
        <w:t>. This prevents hallucinated values, a problem that has been identified in recent research for general</w:t>
      </w:r>
      <w:r w:rsidR="6160006C" w:rsidRPr="47BDBDCF">
        <w:rPr>
          <w:rFonts w:ascii="Aptos" w:eastAsia="Aptos" w:hAnsi="Aptos" w:cs="Aptos"/>
          <w:szCs w:val="22"/>
        </w:rPr>
        <w:t xml:space="preserve"> </w:t>
      </w:r>
      <w:r w:rsidR="73D296B2" w:rsidRPr="47BDBDCF">
        <w:rPr>
          <w:rFonts w:ascii="Aptos" w:eastAsia="Aptos" w:hAnsi="Aptos" w:cs="Aptos"/>
          <w:szCs w:val="22"/>
        </w:rPr>
        <w:t xml:space="preserve">purpose models. This concept is </w:t>
      </w:r>
      <w:proofErr w:type="gramStart"/>
      <w:r w:rsidR="73D296B2" w:rsidRPr="47BDBDCF">
        <w:rPr>
          <w:rFonts w:ascii="Aptos" w:eastAsia="Aptos" w:hAnsi="Aptos" w:cs="Aptos"/>
          <w:szCs w:val="22"/>
        </w:rPr>
        <w:t>similar to</w:t>
      </w:r>
      <w:proofErr w:type="gramEnd"/>
      <w:r w:rsidR="73D296B2" w:rsidRPr="47BDBDCF">
        <w:rPr>
          <w:rFonts w:ascii="Aptos" w:eastAsia="Aptos" w:hAnsi="Aptos" w:cs="Aptos"/>
          <w:szCs w:val="22"/>
        </w:rPr>
        <w:t xml:space="preserve"> industry-standard climate platforms </w:t>
      </w:r>
      <w:r w:rsidR="73D296B2" w:rsidRPr="47BDBDCF">
        <w:rPr>
          <w:rFonts w:ascii="Aptos" w:eastAsia="Aptos" w:hAnsi="Aptos" w:cs="Aptos"/>
          <w:szCs w:val="22"/>
        </w:rPr>
        <w:lastRenderedPageBreak/>
        <w:t>that integrate deterministic, database-backed quantitative outputs with narrative insights produced by AI. [3]</w:t>
      </w:r>
    </w:p>
    <w:p w14:paraId="4777285F" w14:textId="3CD8B3E6" w:rsidR="00E13F93" w:rsidRDefault="06F61A84" w:rsidP="009148DA">
      <w:pPr>
        <w:jc w:val="both"/>
      </w:pPr>
      <w:r w:rsidRPr="47BDBDCF">
        <w:rPr>
          <w:rFonts w:ascii="Aptos" w:eastAsia="Aptos" w:hAnsi="Aptos" w:cs="Aptos"/>
          <w:szCs w:val="22"/>
        </w:rPr>
        <w:t xml:space="preserve"> </w:t>
      </w:r>
      <w:r w:rsidR="002F403A" w:rsidRPr="002F403A">
        <w:t>Through this alignment, ClimateGPT Fusion bridges academic innovation and enterprise-grade practice—demonstrating how modern LLM systems can operate within the same governance, reliability, and sustainability frameworks that define today’s industrial climate AI ecosystem.</w:t>
      </w:r>
    </w:p>
    <w:p w14:paraId="168E90A3" w14:textId="50A96663" w:rsidR="009148DA" w:rsidRPr="00CC6A73" w:rsidRDefault="009148DA" w:rsidP="00B055AD">
      <w:pPr>
        <w:pStyle w:val="Heading3"/>
        <w:rPr>
          <w:rFonts w:hint="eastAsia"/>
        </w:rPr>
      </w:pPr>
      <w:r>
        <w:t>AI Techniques for Emissions Forecasting and Management</w:t>
      </w:r>
      <w:commentRangeStart w:id="60"/>
      <w:commentRangeStart w:id="61"/>
      <w:commentRangeStart w:id="62"/>
      <w:commentRangeEnd w:id="60"/>
      <w:r w:rsidRPr="00CC6A73">
        <w:rPr>
          <w:rStyle w:val="CommentReference"/>
          <w:sz w:val="28"/>
          <w:szCs w:val="28"/>
        </w:rPr>
        <w:commentReference w:id="60"/>
      </w:r>
      <w:commentRangeEnd w:id="61"/>
      <w:r w:rsidR="00322326" w:rsidRPr="00CC6A73">
        <w:rPr>
          <w:rStyle w:val="CommentReference"/>
          <w:sz w:val="28"/>
          <w:szCs w:val="28"/>
        </w:rPr>
        <w:commentReference w:id="61"/>
      </w:r>
      <w:commentRangeEnd w:id="62"/>
      <w:r w:rsidRPr="00CC6A73">
        <w:rPr>
          <w:rStyle w:val="CommentReference"/>
          <w:sz w:val="28"/>
          <w:szCs w:val="28"/>
        </w:rPr>
        <w:commentReference w:id="62"/>
      </w:r>
    </w:p>
    <w:p w14:paraId="30778241" w14:textId="5F961409" w:rsidR="00C8199B" w:rsidRPr="00C8199B" w:rsidRDefault="00C8199B" w:rsidP="00C8199B">
      <w:pPr>
        <w:jc w:val="both"/>
      </w:pPr>
      <w:r w:rsidRPr="00C8199B">
        <w:t>Leading tech firms and research collaborations are transforming climate forecasting with AI models. These systems predict and manage weather and climate variables with greater speed and accuracy than traditional methods.</w:t>
      </w:r>
    </w:p>
    <w:p w14:paraId="73CCCEFA" w14:textId="77777777" w:rsidR="00C8199B" w:rsidRPr="00C8199B" w:rsidRDefault="00C8199B" w:rsidP="00C8199B">
      <w:pPr>
        <w:jc w:val="both"/>
      </w:pPr>
      <w:r w:rsidRPr="00C8199B">
        <w:rPr>
          <w:b/>
          <w:bCs/>
        </w:rPr>
        <w:t>AI Models for Climate Forecasting</w:t>
      </w:r>
      <w:r w:rsidRPr="00C8199B">
        <w:t xml:space="preserve">  </w:t>
      </w:r>
    </w:p>
    <w:p w14:paraId="4ABFFEA2" w14:textId="78A23097" w:rsidR="00C8199B" w:rsidRPr="00C8199B" w:rsidRDefault="00C8199B" w:rsidP="00C8199B">
      <w:pPr>
        <w:jc w:val="both"/>
      </w:pPr>
      <w:r w:rsidRPr="00C8199B">
        <w:t xml:space="preserve">Google DeepMind developed </w:t>
      </w:r>
      <w:r w:rsidRPr="00C8199B">
        <w:rPr>
          <w:b/>
          <w:bCs/>
        </w:rPr>
        <w:t>GraphCast</w:t>
      </w:r>
      <w:r w:rsidRPr="00C8199B">
        <w:t>, a graph neural network that generates 10</w:t>
      </w:r>
      <w:r w:rsidRPr="00C8199B">
        <w:rPr>
          <w:rFonts w:ascii="Cambria Math" w:hAnsi="Cambria Math" w:cs="Cambria Math"/>
        </w:rPr>
        <w:t>‑</w:t>
      </w:r>
      <w:r w:rsidRPr="00C8199B">
        <w:t>day global forecasts faster and more accurately than the European Centre for Medium</w:t>
      </w:r>
      <w:r w:rsidRPr="00C8199B">
        <w:rPr>
          <w:rFonts w:ascii="Cambria Math" w:hAnsi="Cambria Math" w:cs="Cambria Math"/>
        </w:rPr>
        <w:t>‑</w:t>
      </w:r>
      <w:r w:rsidRPr="00C8199B">
        <w:t xml:space="preserve">Range Weather Forecasts (ECMWF) system. Trained on decades of reanalysis data like ERA5, GraphCast learns atmospheric dynamics through machine learning rather than explicit physics. In late 2024, DeepMind introduced </w:t>
      </w:r>
      <w:proofErr w:type="spellStart"/>
      <w:r w:rsidRPr="00C8199B">
        <w:rPr>
          <w:b/>
          <w:bCs/>
        </w:rPr>
        <w:t>GenCast</w:t>
      </w:r>
      <w:proofErr w:type="spellEnd"/>
      <w:r w:rsidRPr="00C8199B">
        <w:t>, an ensemble of 50 neural networks that improved medium</w:t>
      </w:r>
      <w:r w:rsidRPr="00C8199B">
        <w:rPr>
          <w:rFonts w:ascii="Cambria Math" w:hAnsi="Cambria Math" w:cs="Cambria Math"/>
        </w:rPr>
        <w:t>‑</w:t>
      </w:r>
      <w:r w:rsidRPr="00C8199B">
        <w:t>range forecast accuracy by up to 20% versus ECMWF benchmarks.</w:t>
      </w:r>
      <w:r w:rsidR="3DB0BC72">
        <w:t xml:space="preserve"> [8]</w:t>
      </w:r>
    </w:p>
    <w:p w14:paraId="6EDBA11D" w14:textId="5C297E53" w:rsidR="00C8199B" w:rsidRPr="00C8199B" w:rsidRDefault="00C8199B" w:rsidP="00C8199B">
      <w:pPr>
        <w:jc w:val="both"/>
      </w:pPr>
      <w:r w:rsidRPr="00C8199B">
        <w:t>Hybrid AI models combine neural networks with physics</w:t>
      </w:r>
      <w:r w:rsidRPr="00C8199B">
        <w:rPr>
          <w:rFonts w:ascii="Cambria Math" w:hAnsi="Cambria Math" w:cs="Cambria Math"/>
        </w:rPr>
        <w:t>‑</w:t>
      </w:r>
      <w:r w:rsidRPr="00C8199B">
        <w:t xml:space="preserve">based simulations. Google’s </w:t>
      </w:r>
      <w:proofErr w:type="spellStart"/>
      <w:r w:rsidRPr="00C8199B">
        <w:rPr>
          <w:b/>
          <w:bCs/>
        </w:rPr>
        <w:t>NeuralGCM</w:t>
      </w:r>
      <w:proofErr w:type="spellEnd"/>
      <w:r w:rsidRPr="00C8199B">
        <w:t xml:space="preserve"> integrates learned components into traditional climate simulations, enhancing long</w:t>
      </w:r>
      <w:r w:rsidRPr="00C8199B">
        <w:rPr>
          <w:rFonts w:ascii="Cambria Math" w:hAnsi="Cambria Math" w:cs="Cambria Math"/>
        </w:rPr>
        <w:t>‑</w:t>
      </w:r>
      <w:r w:rsidRPr="00C8199B">
        <w:t xml:space="preserve">range prediction accuracy. IBM and NASA follow a similar approach. IBM’s </w:t>
      </w:r>
      <w:r w:rsidRPr="00C8199B">
        <w:rPr>
          <w:b/>
          <w:bCs/>
        </w:rPr>
        <w:t xml:space="preserve">Prithvi </w:t>
      </w:r>
      <w:proofErr w:type="spellStart"/>
      <w:r w:rsidRPr="00C8199B">
        <w:rPr>
          <w:b/>
          <w:bCs/>
        </w:rPr>
        <w:t>WxC</w:t>
      </w:r>
      <w:proofErr w:type="spellEnd"/>
      <w:r w:rsidRPr="00C8199B">
        <w:t>, released in 2024, is an open</w:t>
      </w:r>
      <w:r w:rsidRPr="00C8199B">
        <w:rPr>
          <w:rFonts w:ascii="Cambria Math" w:hAnsi="Cambria Math" w:cs="Cambria Math"/>
        </w:rPr>
        <w:t>‑</w:t>
      </w:r>
      <w:r w:rsidRPr="00C8199B">
        <w:t>source foundation model using a vision transformer and masked autoencoder trained on 40 years of NASA MERRA</w:t>
      </w:r>
      <w:r w:rsidRPr="00C8199B">
        <w:rPr>
          <w:rFonts w:ascii="Cambria Math" w:hAnsi="Cambria Math" w:cs="Cambria Math"/>
        </w:rPr>
        <w:t>‑</w:t>
      </w:r>
      <w:r w:rsidRPr="00C8199B">
        <w:t>2 climate data. It supports applications like high</w:t>
      </w:r>
      <w:r w:rsidRPr="00C8199B">
        <w:rPr>
          <w:rFonts w:ascii="Cambria Math" w:hAnsi="Cambria Math" w:cs="Cambria Math"/>
        </w:rPr>
        <w:t>‑</w:t>
      </w:r>
      <w:r w:rsidRPr="00C8199B">
        <w:t>resolution downscaling, hurricane track prediction, and precipitation nowcasting.</w:t>
      </w:r>
      <w:r w:rsidR="735C3C0A">
        <w:t xml:space="preserve"> [9]</w:t>
      </w:r>
    </w:p>
    <w:p w14:paraId="6BDEACB6" w14:textId="2FAF2761" w:rsidR="5E36D6D6" w:rsidRDefault="5E36D6D6" w:rsidP="47BDBDCF">
      <w:pPr>
        <w:jc w:val="both"/>
      </w:pPr>
      <w:r w:rsidRPr="47BDBDCF">
        <w:rPr>
          <w:rFonts w:ascii="Aptos" w:eastAsia="Aptos" w:hAnsi="Aptos" w:cs="Aptos"/>
          <w:szCs w:val="22"/>
        </w:rPr>
        <w:t xml:space="preserve">Integrating AI models into operational forecasting cycles rather than just research contexts is a significant industrial trend. </w:t>
      </w:r>
      <w:bookmarkStart w:id="63" w:name="_Int_Aj4vKuNv"/>
      <w:proofErr w:type="gramStart"/>
      <w:r w:rsidRPr="47BDBDCF">
        <w:rPr>
          <w:rFonts w:ascii="Aptos" w:eastAsia="Aptos" w:hAnsi="Aptos" w:cs="Aptos"/>
          <w:szCs w:val="22"/>
        </w:rPr>
        <w:t>In order to</w:t>
      </w:r>
      <w:bookmarkEnd w:id="63"/>
      <w:proofErr w:type="gramEnd"/>
      <w:r w:rsidRPr="47BDBDCF">
        <w:rPr>
          <w:rFonts w:ascii="Aptos" w:eastAsia="Aptos" w:hAnsi="Aptos" w:cs="Aptos"/>
          <w:szCs w:val="22"/>
        </w:rPr>
        <w:t xml:space="preserve"> build confidence and pinpoint weather regimes (such as tropical cyclones, rapid intensification occurrences, or atmospheric rivers) where AI excels, national meteorological organizations now conduct side-by-side comparisons between physics-only models and ML-enhanced systems</w:t>
      </w:r>
      <w:r w:rsidR="3A055962" w:rsidRPr="47BDBDCF">
        <w:rPr>
          <w:rFonts w:ascii="Aptos" w:eastAsia="Aptos" w:hAnsi="Aptos" w:cs="Aptos"/>
          <w:szCs w:val="22"/>
        </w:rPr>
        <w:t>. AI models are especially good at identifying fine-scale anomalies that coarse-resolution NWP grids do not explicitly address, which is compatible with new international initiatives to remedy forecasting gaps that the WMO has discovered. [12]</w:t>
      </w:r>
    </w:p>
    <w:p w14:paraId="7AC0BDAF" w14:textId="77777777" w:rsidR="00C8199B" w:rsidRPr="00C8199B" w:rsidRDefault="00C8199B" w:rsidP="00C8199B">
      <w:pPr>
        <w:jc w:val="both"/>
      </w:pPr>
      <w:r w:rsidRPr="00C8199B">
        <w:rPr>
          <w:b/>
          <w:bCs/>
        </w:rPr>
        <w:t>Industry Applications</w:t>
      </w:r>
      <w:r w:rsidRPr="00C8199B">
        <w:t xml:space="preserve">  </w:t>
      </w:r>
    </w:p>
    <w:p w14:paraId="77C12070" w14:textId="6B2E09E5" w:rsidR="00C8199B" w:rsidRPr="00C8199B" w:rsidRDefault="00C8199B" w:rsidP="00C8199B">
      <w:pPr>
        <w:jc w:val="both"/>
      </w:pPr>
      <w:r w:rsidRPr="00C8199B">
        <w:t>Private companies deploy these models to improve operations and sustainability. DeepMind’s AI cut data</w:t>
      </w:r>
      <w:r w:rsidRPr="00C8199B">
        <w:rPr>
          <w:rFonts w:ascii="Cambria Math" w:hAnsi="Cambria Math" w:cs="Cambria Math"/>
        </w:rPr>
        <w:t>‑</w:t>
      </w:r>
      <w:r w:rsidRPr="00C8199B">
        <w:t>center cooling energy by 40%, improving power usage efficiency by 15% and reducing CO₂ emissions. Google also uses ML to predict wind power output 36 hours in advance, boosting wind farm economic value by about 20% through better energy scheduling.</w:t>
      </w:r>
    </w:p>
    <w:p w14:paraId="5A7A3571" w14:textId="5EB935E5" w:rsidR="00C8199B" w:rsidRPr="00C8199B" w:rsidRDefault="00C8199B" w:rsidP="00C8199B">
      <w:pPr>
        <w:jc w:val="both"/>
      </w:pPr>
      <w:r w:rsidRPr="00C8199B">
        <w:t xml:space="preserve">These models scale efficiently. </w:t>
      </w:r>
      <w:proofErr w:type="spellStart"/>
      <w:r w:rsidRPr="00C8199B">
        <w:t>GenCast</w:t>
      </w:r>
      <w:proofErr w:type="spellEnd"/>
      <w:r w:rsidRPr="00C8199B">
        <w:t xml:space="preserve"> can generate a 15</w:t>
      </w:r>
      <w:r w:rsidRPr="00C8199B">
        <w:rPr>
          <w:rFonts w:ascii="Cambria Math" w:hAnsi="Cambria Math" w:cs="Cambria Math"/>
        </w:rPr>
        <w:t>‑</w:t>
      </w:r>
      <w:r w:rsidRPr="00C8199B">
        <w:t>day global forecast in 8 minutes on a single TPU, far faster than traditional supercomputers. This speed enables real</w:t>
      </w:r>
      <w:r w:rsidRPr="00C8199B">
        <w:rPr>
          <w:rFonts w:ascii="Cambria Math" w:hAnsi="Cambria Math" w:cs="Cambria Math"/>
        </w:rPr>
        <w:t>‑</w:t>
      </w:r>
      <w:r w:rsidRPr="00C8199B">
        <w:t>time decision support for grid management, disaster alerts, and corporate energy optimization.</w:t>
      </w:r>
    </w:p>
    <w:p w14:paraId="1D610C37" w14:textId="77777777" w:rsidR="00C8199B" w:rsidRPr="00C8199B" w:rsidRDefault="00C8199B" w:rsidP="00C8199B">
      <w:pPr>
        <w:jc w:val="both"/>
      </w:pPr>
      <w:r w:rsidRPr="00C8199B">
        <w:rPr>
          <w:b/>
          <w:bCs/>
        </w:rPr>
        <w:t>Government and Public</w:t>
      </w:r>
      <w:r w:rsidRPr="00C8199B">
        <w:rPr>
          <w:rFonts w:ascii="Cambria Math" w:hAnsi="Cambria Math" w:cs="Cambria Math"/>
          <w:b/>
          <w:bCs/>
        </w:rPr>
        <w:t>‑</w:t>
      </w:r>
      <w:r w:rsidRPr="00C8199B">
        <w:rPr>
          <w:b/>
          <w:bCs/>
        </w:rPr>
        <w:t>Sector Use</w:t>
      </w:r>
      <w:r w:rsidRPr="00C8199B">
        <w:t xml:space="preserve">  </w:t>
      </w:r>
    </w:p>
    <w:p w14:paraId="3AF57780" w14:textId="0E3B9DC1" w:rsidR="00C8199B" w:rsidRPr="00C8199B" w:rsidRDefault="00C8199B" w:rsidP="00C8199B">
      <w:pPr>
        <w:jc w:val="both"/>
      </w:pPr>
      <w:r w:rsidRPr="00C8199B">
        <w:t xml:space="preserve">Agencies use AI to monitor emissions and improve forecasts. </w:t>
      </w:r>
      <w:r w:rsidRPr="00C8199B">
        <w:rPr>
          <w:b/>
          <w:bCs/>
        </w:rPr>
        <w:t>Climate TRACE</w:t>
      </w:r>
      <w:r w:rsidRPr="00C8199B">
        <w:t xml:space="preserve">, an international coalition, applies AI to satellite data to estimate greenhouse gas emissions at facility and city levels. Johns Hopkins </w:t>
      </w:r>
      <w:r w:rsidRPr="00C8199B">
        <w:lastRenderedPageBreak/>
        <w:t>APL developed an AI system that infers traffic emissions per road segment, feeding into Climate TRACE’s global database of over 81,000 sources.</w:t>
      </w:r>
      <w:r w:rsidR="28A04EA6">
        <w:t xml:space="preserve"> [11]</w:t>
      </w:r>
    </w:p>
    <w:p w14:paraId="03823248" w14:textId="5A41942D" w:rsidR="00C8199B" w:rsidRPr="00C8199B" w:rsidRDefault="00C8199B" w:rsidP="00C8199B">
      <w:pPr>
        <w:jc w:val="both"/>
      </w:pPr>
      <w:r w:rsidRPr="00C8199B">
        <w:t>National meteorological services are also adopting AI. Canada’s Environment and Climate Change department is working with IBM to adapt Prithvi for high</w:t>
      </w:r>
      <w:r w:rsidRPr="00C8199B">
        <w:rPr>
          <w:rFonts w:ascii="Cambria Math" w:hAnsi="Cambria Math" w:cs="Cambria Math"/>
        </w:rPr>
        <w:t>‑</w:t>
      </w:r>
      <w:r w:rsidRPr="00C8199B">
        <w:t>resolution rainfall nowcasts to better predict floods. ECMWF is experimentally running GraphCast alongside its operational forecasts to enhance extreme weather predictions.</w:t>
      </w:r>
      <w:r w:rsidR="38771F48">
        <w:t xml:space="preserve"> [12]</w:t>
      </w:r>
    </w:p>
    <w:p w14:paraId="34CFA72F" w14:textId="77777777" w:rsidR="00C8199B" w:rsidRPr="00C8199B" w:rsidRDefault="00C8199B" w:rsidP="00C8199B">
      <w:pPr>
        <w:jc w:val="both"/>
      </w:pPr>
      <w:r w:rsidRPr="00C8199B">
        <w:rPr>
          <w:b/>
          <w:bCs/>
        </w:rPr>
        <w:t>The Shift Ahead</w:t>
      </w:r>
      <w:r w:rsidRPr="00C8199B">
        <w:t xml:space="preserve">  </w:t>
      </w:r>
    </w:p>
    <w:p w14:paraId="65BDFD07" w14:textId="08BA6D82" w:rsidR="00C8199B" w:rsidRDefault="00C8199B" w:rsidP="00C8199B">
      <w:pPr>
        <w:jc w:val="both"/>
      </w:pPr>
      <w:r w:rsidRPr="00C8199B">
        <w:t>Experts see a fundamental change in weather and climate modeling. AI offers speed and precision, while hybrid approaches ensure physical realism. The combination promises more accurate predictions, better emissions tracking, and actionable insights for climate resilience.</w:t>
      </w:r>
      <w:r w:rsidR="00050066">
        <w:t xml:space="preserve"> </w:t>
      </w:r>
      <w:r w:rsidR="7AE3BFB3" w:rsidRPr="562E93A4">
        <w:rPr>
          <w:rFonts w:ascii="Aptos" w:eastAsia="Aptos" w:hAnsi="Aptos" w:cs="Aptos"/>
          <w:szCs w:val="22"/>
        </w:rPr>
        <w:t xml:space="preserve">As data gaps prevent reliable monitoring of emissions and atmospheric changes, NOAA and WMO have highlighted the global need for early detection of climate extremes, which AI forecasting systems are more aligned with [5], [12]. ML models </w:t>
      </w:r>
      <w:proofErr w:type="gramStart"/>
      <w:r w:rsidR="7AE3BFB3" w:rsidRPr="562E93A4">
        <w:rPr>
          <w:rFonts w:ascii="Aptos" w:eastAsia="Aptos" w:hAnsi="Aptos" w:cs="Aptos"/>
          <w:szCs w:val="22"/>
        </w:rPr>
        <w:t>are able to</w:t>
      </w:r>
      <w:proofErr w:type="gramEnd"/>
      <w:r w:rsidR="7AE3BFB3" w:rsidRPr="562E93A4">
        <w:rPr>
          <w:rFonts w:ascii="Aptos" w:eastAsia="Aptos" w:hAnsi="Aptos" w:cs="Aptos"/>
          <w:szCs w:val="22"/>
        </w:rPr>
        <w:t xml:space="preserve"> identify small abnormalities that traditional models can miss, like abrupt urban heat surges or the emergence of drought conditions. This feature is particularly important for the transportation industry, which, according to EDGAR Fast-Track inventories, continues to contribute significantly to global CO2 emissions [11]. The capacity to simulate emissions under various activity levels (such as decreased road or aviation traffic) also reflects actual fluctuations seen during significant events like the 2020 pandemic.</w:t>
      </w:r>
    </w:p>
    <w:p w14:paraId="2E007EC4" w14:textId="420C5709" w:rsidR="0725B85A" w:rsidRDefault="0725B85A" w:rsidP="47BDBDCF">
      <w:pPr>
        <w:jc w:val="both"/>
      </w:pPr>
      <w:r w:rsidRPr="47BDBDCF">
        <w:rPr>
          <w:rFonts w:ascii="Aptos" w:eastAsia="Aptos" w:hAnsi="Aptos" w:cs="Aptos"/>
          <w:szCs w:val="22"/>
        </w:rPr>
        <w:t xml:space="preserve">In </w:t>
      </w:r>
      <w:r w:rsidR="1BDA9633" w:rsidRPr="47BDBDCF">
        <w:rPr>
          <w:rFonts w:ascii="Aptos" w:eastAsia="Aptos" w:hAnsi="Aptos" w:cs="Aptos"/>
          <w:szCs w:val="22"/>
        </w:rPr>
        <w:t>agreement</w:t>
      </w:r>
      <w:r w:rsidRPr="47BDBDCF">
        <w:rPr>
          <w:rFonts w:ascii="Aptos" w:eastAsia="Aptos" w:hAnsi="Aptos" w:cs="Aptos"/>
          <w:szCs w:val="22"/>
        </w:rPr>
        <w:t xml:space="preserve"> with the WMO's request to close global data gaps and improve forecasting infrastructure, these developments collectively show a move toward real-time climate </w:t>
      </w:r>
      <w:r w:rsidR="1529A8DC" w:rsidRPr="47BDBDCF">
        <w:rPr>
          <w:rFonts w:ascii="Aptos" w:eastAsia="Aptos" w:hAnsi="Aptos" w:cs="Aptos"/>
          <w:szCs w:val="22"/>
        </w:rPr>
        <w:t>intelligence.</w:t>
      </w:r>
      <w:r w:rsidRPr="47BDBDCF">
        <w:rPr>
          <w:rFonts w:ascii="Aptos" w:eastAsia="Aptos" w:hAnsi="Aptos" w:cs="Aptos"/>
          <w:szCs w:val="22"/>
        </w:rPr>
        <w:t xml:space="preserve"> The effectiveness of these systems highlights the need for both </w:t>
      </w:r>
      <w:r w:rsidR="75F58C9E" w:rsidRPr="47BDBDCF">
        <w:rPr>
          <w:rFonts w:ascii="Aptos" w:eastAsia="Aptos" w:hAnsi="Aptos" w:cs="Aptos"/>
          <w:szCs w:val="22"/>
        </w:rPr>
        <w:t>state-of-the-art</w:t>
      </w:r>
      <w:r w:rsidRPr="47BDBDCF">
        <w:rPr>
          <w:rFonts w:ascii="Aptos" w:eastAsia="Aptos" w:hAnsi="Aptos" w:cs="Aptos"/>
          <w:szCs w:val="22"/>
        </w:rPr>
        <w:t xml:space="preserve"> AI and credible emissions statistics </w:t>
      </w:r>
      <w:proofErr w:type="gramStart"/>
      <w:r w:rsidRPr="47BDBDCF">
        <w:rPr>
          <w:rFonts w:ascii="Aptos" w:eastAsia="Aptos" w:hAnsi="Aptos" w:cs="Aptos"/>
          <w:szCs w:val="22"/>
        </w:rPr>
        <w:t>in order to</w:t>
      </w:r>
      <w:proofErr w:type="gramEnd"/>
      <w:r w:rsidRPr="47BDBDCF">
        <w:rPr>
          <w:rFonts w:ascii="Aptos" w:eastAsia="Aptos" w:hAnsi="Aptos" w:cs="Aptos"/>
          <w:szCs w:val="22"/>
        </w:rPr>
        <w:t xml:space="preserve"> generate trustworthy insights on contemporary climate platforms.</w:t>
      </w:r>
    </w:p>
    <w:p w14:paraId="5E7ABF21" w14:textId="0DC9B15F" w:rsidR="009148DA" w:rsidRPr="008E7B7D" w:rsidRDefault="009148DA" w:rsidP="00B055AD">
      <w:pPr>
        <w:pStyle w:val="Heading3"/>
        <w:rPr>
          <w:rFonts w:hint="eastAsia"/>
        </w:rPr>
      </w:pPr>
      <w:r>
        <w:t>Corporate Emissions Management and AI Solutions</w:t>
      </w:r>
      <w:commentRangeStart w:id="64"/>
      <w:commentRangeStart w:id="65"/>
      <w:commentRangeEnd w:id="64"/>
      <w:r w:rsidRPr="008E7B7D">
        <w:rPr>
          <w:rStyle w:val="CommentReference"/>
          <w:sz w:val="28"/>
          <w:szCs w:val="28"/>
        </w:rPr>
        <w:commentReference w:id="64"/>
      </w:r>
      <w:commentRangeEnd w:id="65"/>
      <w:r w:rsidR="00322326" w:rsidRPr="008E7B7D">
        <w:rPr>
          <w:rStyle w:val="CommentReference"/>
          <w:sz w:val="28"/>
          <w:szCs w:val="28"/>
        </w:rPr>
        <w:commentReference w:id="65"/>
      </w:r>
    </w:p>
    <w:p w14:paraId="34BB293E" w14:textId="383C31A9" w:rsidR="00330454" w:rsidRDefault="00330454" w:rsidP="00330454">
      <w:pPr>
        <w:jc w:val="both"/>
      </w:pPr>
      <w:r>
        <w:t xml:space="preserve">Private companies across sectors are deploying AI not only for forecasting but also for managing their own emissions and sustainability goals. A significant trend in industry practice is the integration of AI with Internet of Things (IoT) sensors – often termed </w:t>
      </w:r>
      <w:proofErr w:type="spellStart"/>
      <w:r>
        <w:t>AIoT</w:t>
      </w:r>
      <w:proofErr w:type="spellEnd"/>
      <w:r>
        <w:t xml:space="preserve"> – to optimize energy use and reduce carbon footprints in real time.</w:t>
      </w:r>
    </w:p>
    <w:p w14:paraId="63E1A70C" w14:textId="5477790D" w:rsidR="00330454" w:rsidRDefault="00330454" w:rsidP="00330454">
      <w:pPr>
        <w:jc w:val="both"/>
      </w:pPr>
      <w:r>
        <w:t>In smart buildings and factories, AI-driven control systems ingest data from IoT sensors (on temperature, occupancy, equipment status, etc.) and dynamically adjust operations to minimize energy waste. For instance, in government facilities and corporate campuses, AI algorithms now modulate lighting, heating, and cooling based on occupancy patterns and even weather forecasts, yielding substantial energy savings.</w:t>
      </w:r>
    </w:p>
    <w:p w14:paraId="39D81F52" w14:textId="65AA8524" w:rsidR="00330454" w:rsidRDefault="00330454" w:rsidP="00330454">
      <w:pPr>
        <w:jc w:val="both"/>
      </w:pPr>
      <w:r>
        <w:t xml:space="preserve">Traffic management and smart grid applications similarly use AI to smooth out inefficiencies: intelligent traffic signal systems reduce congestion (and hence vehicle emissions), while smart grids use AI forecasts to balance renewable energy supply with demand, reducing reliance on fossil-fuel </w:t>
      </w:r>
      <w:proofErr w:type="spellStart"/>
      <w:r>
        <w:t>peaker</w:t>
      </w:r>
      <w:proofErr w:type="spellEnd"/>
      <w:r>
        <w:t xml:space="preserve"> plants.</w:t>
      </w:r>
      <w:r w:rsidR="4DFE79BA">
        <w:t xml:space="preserve"> [7]</w:t>
      </w:r>
    </w:p>
    <w:p w14:paraId="47B30FAE" w14:textId="7F4F8FBE" w:rsidR="00330454" w:rsidRDefault="00330454" w:rsidP="00330454">
      <w:pPr>
        <w:jc w:val="both"/>
      </w:pPr>
      <w:r>
        <w:t xml:space="preserve">IBM highlights that </w:t>
      </w:r>
      <w:proofErr w:type="spellStart"/>
      <w:r>
        <w:t>AIoT</w:t>
      </w:r>
      <w:proofErr w:type="spellEnd"/>
      <w:r>
        <w:t xml:space="preserve"> solutions in manufacturing can pinpoint inefficiencies in production processes by analyzing sensor data, then suggest process improvements that cut fuel or electricity use. These measures not only lower direct emissions (Scope 1, like on-site fuel burning) but also indirect emissions via electricity savings (Scope 2) and extended equipment life.</w:t>
      </w:r>
      <w:r w:rsidR="520BE16B">
        <w:t xml:space="preserve"> [4], [11]</w:t>
      </w:r>
    </w:p>
    <w:p w14:paraId="6D586C69" w14:textId="630F1E90" w:rsidR="00330454" w:rsidRDefault="00330454" w:rsidP="00330454">
      <w:pPr>
        <w:jc w:val="both"/>
      </w:pPr>
      <w:r>
        <w:t>Notably, predictive maintenance powered by AI can prevent energy losses by fixing underperforming motors or HVAC systems before they waste energy. Many corporations also employ AI for scenario analysis in sustainability planning – for example, running "what-if" simulations on how different efficiency measures or technology upgrades could impact their future emissions and costs.</w:t>
      </w:r>
    </w:p>
    <w:p w14:paraId="6C95D75B" w14:textId="61AAA101" w:rsidR="00330454" w:rsidRDefault="00330454" w:rsidP="00330454">
      <w:pPr>
        <w:jc w:val="both"/>
      </w:pPr>
      <w:r>
        <w:lastRenderedPageBreak/>
        <w:t xml:space="preserve">This is exemplified by IBM's </w:t>
      </w:r>
      <w:proofErr w:type="spellStart"/>
      <w:r>
        <w:t>Envizi</w:t>
      </w:r>
      <w:proofErr w:type="spellEnd"/>
      <w:r>
        <w:t xml:space="preserve"> platform, an enterprise sustainability software that now integrates AI-driven planning analytics. In 2024, IBM announced new AI features for </w:t>
      </w:r>
      <w:proofErr w:type="spellStart"/>
      <w:r>
        <w:t>Envizi</w:t>
      </w:r>
      <w:proofErr w:type="spellEnd"/>
      <w:r>
        <w:t xml:space="preserve"> that let companies forecast their emissions under various scenarios and guide planning toward reduction targets.</w:t>
      </w:r>
      <w:r w:rsidR="360748BD">
        <w:t xml:space="preserve"> [9]</w:t>
      </w:r>
    </w:p>
    <w:p w14:paraId="2F8282AE" w14:textId="20286A30" w:rsidR="00330454" w:rsidRDefault="00330454" w:rsidP="00330454">
      <w:pPr>
        <w:jc w:val="both"/>
      </w:pPr>
      <w:r>
        <w:t xml:space="preserve">By linking </w:t>
      </w:r>
      <w:proofErr w:type="spellStart"/>
      <w:r>
        <w:t>Envizi's</w:t>
      </w:r>
      <w:proofErr w:type="spellEnd"/>
      <w:r>
        <w:t xml:space="preserve"> ESG data repository with IBM's planning analytics tools, firms can perform complex modeling (e.g., projecting how a shift to electric vehicles or renewable energy contracts will alter their Scope 1–2–3 footprint over time). Such tools address a growing corporate need to not only track historical emissions but also to predict and strategize future emissions trajectories in line with climate goals and regulations.</w:t>
      </w:r>
    </w:p>
    <w:p w14:paraId="6074C1B3" w14:textId="3DCDF497" w:rsidR="00330454" w:rsidRDefault="009148DA" w:rsidP="00330454">
      <w:pPr>
        <w:jc w:val="both"/>
      </w:pPr>
      <w:r w:rsidRPr="00CC6A73">
        <w:t xml:space="preserve">Beyond internal operations, companies are also turning AI solutions outward to tackle value-chain emissions and compliance. </w:t>
      </w:r>
      <w:r>
        <w:t>Schneider Electric</w:t>
      </w:r>
      <w:r w:rsidRPr="00CC6A73">
        <w:t xml:space="preserve">, a leader in energy management, has launched an AI-enabled platform called </w:t>
      </w:r>
      <w:proofErr w:type="spellStart"/>
      <w:r>
        <w:t>Zeigo</w:t>
      </w:r>
      <w:proofErr w:type="spellEnd"/>
      <w:r>
        <w:t xml:space="preserve"> Hub</w:t>
      </w:r>
      <w:r w:rsidRPr="00CC6A73">
        <w:t xml:space="preserve"> to help businesses decarbonize their supply chains (Scope</w:t>
      </w:r>
      <w:r w:rsidR="00330454">
        <w:t xml:space="preserve"> </w:t>
      </w:r>
      <w:r w:rsidRPr="00CC6A73">
        <w:t>3 emissions).</w:t>
      </w:r>
    </w:p>
    <w:p w14:paraId="4DBD47FA" w14:textId="0D150A55" w:rsidR="00330454" w:rsidRDefault="009148DA" w:rsidP="00330454">
      <w:pPr>
        <w:jc w:val="both"/>
      </w:pPr>
      <w:r w:rsidRPr="00CC6A73">
        <w:t xml:space="preserve">This cloud platform provides a centralized way to engage suppliers, collect emissions data across multiple tiers of the supply chain, and identify reduction opportunities. Notably, </w:t>
      </w:r>
      <w:proofErr w:type="spellStart"/>
      <w:r>
        <w:t>Zeigo</w:t>
      </w:r>
      <w:proofErr w:type="spellEnd"/>
      <w:r>
        <w:t xml:space="preserve"> Hub</w:t>
      </w:r>
      <w:r w:rsidRPr="00CC6A73">
        <w:t xml:space="preserve"> uses </w:t>
      </w:r>
      <w:r>
        <w:t>agentic AI</w:t>
      </w:r>
      <w:r w:rsidRPr="00CC6A73">
        <w:t xml:space="preserve"> features to simplify and automate data gathering – for example, using web-scraping bots to pull environmental data from suppliers or auto-fill forms – thereby improving the notoriously difficult task of Scope</w:t>
      </w:r>
      <w:r w:rsidR="00330454">
        <w:t xml:space="preserve"> </w:t>
      </w:r>
      <w:r w:rsidRPr="00CC6A73">
        <w:t>3 data collection.</w:t>
      </w:r>
    </w:p>
    <w:p w14:paraId="364EDD4E" w14:textId="53A5D5BE" w:rsidR="00330454" w:rsidRDefault="009148DA" w:rsidP="00330454">
      <w:pPr>
        <w:jc w:val="both"/>
      </w:pPr>
      <w:r w:rsidRPr="00CC6A73">
        <w:t xml:space="preserve">It also offers AI-driven analytics dashboards that give </w:t>
      </w:r>
      <w:r>
        <w:t>real-time visibility into supplier emissions trends and progress</w:t>
      </w:r>
      <w:r w:rsidRPr="00CC6A73">
        <w:t xml:space="preserve"> toward targets, with data structured to support common reporting standards like CDP (Carbon Disclosure Project), CSRD (</w:t>
      </w:r>
      <w:r w:rsidR="00330454">
        <w:t>EU's</w:t>
      </w:r>
      <w:r w:rsidRPr="00CC6A73">
        <w:t xml:space="preserve"> Corporate Sustainability Reporting Directive), and TCFD.</w:t>
      </w:r>
    </w:p>
    <w:p w14:paraId="5806F196" w14:textId="281E8541" w:rsidR="00330454" w:rsidRDefault="009148DA" w:rsidP="00330454">
      <w:pPr>
        <w:jc w:val="both"/>
      </w:pPr>
      <w:r w:rsidRPr="00CC6A73">
        <w:t xml:space="preserve">By embedding AI into the workflow, </w:t>
      </w:r>
      <w:r w:rsidR="00330454">
        <w:t>Schneider's</w:t>
      </w:r>
      <w:r w:rsidRPr="00CC6A73">
        <w:t xml:space="preserve"> platform can personalize guidance for each supplier (e.g.</w:t>
      </w:r>
      <w:r w:rsidR="00B33E7A">
        <w:t>,</w:t>
      </w:r>
      <w:r w:rsidRPr="00CC6A73">
        <w:t xml:space="preserve"> suggesting decarbonization steps) and handle the massive data processing required to track thousands of suppliers continuously. This reflects a broader industry practice: leveraging AI and digital platforms to extend emissions management beyond </w:t>
      </w:r>
      <w:r w:rsidR="00330454">
        <w:t>one's</w:t>
      </w:r>
      <w:r w:rsidRPr="00CC6A73">
        <w:t xml:space="preserve"> own operations and into the value chain, which for many businesses is where </w:t>
      </w:r>
      <w:proofErr w:type="gramStart"/>
      <w:r w:rsidRPr="00CC6A73">
        <w:t>the majority of</w:t>
      </w:r>
      <w:proofErr w:type="gramEnd"/>
      <w:r w:rsidRPr="00CC6A73">
        <w:t xml:space="preserve"> emissions lie.</w:t>
      </w:r>
    </w:p>
    <w:p w14:paraId="4484ABFF" w14:textId="76E51012" w:rsidR="00330454" w:rsidRDefault="009148DA" w:rsidP="00330454">
      <w:pPr>
        <w:jc w:val="both"/>
      </w:pPr>
      <w:r w:rsidRPr="00CC6A73">
        <w:t xml:space="preserve">Other tech firms like </w:t>
      </w:r>
      <w:r>
        <w:t>Microsoft</w:t>
      </w:r>
      <w:r w:rsidRPr="00CC6A73">
        <w:t xml:space="preserve"> are supporting such efforts through data infrastructure. </w:t>
      </w:r>
      <w:r w:rsidR="00330454">
        <w:t>Microsoft's</w:t>
      </w:r>
      <w:r w:rsidRPr="00CC6A73">
        <w:t xml:space="preserve"> </w:t>
      </w:r>
      <w:r>
        <w:t>Planetary Computer</w:t>
      </w:r>
      <w:r w:rsidRPr="00CC6A73">
        <w:t xml:space="preserve"> platform, for instance, offers </w:t>
      </w:r>
      <w:r>
        <w:t>petabyte-scale environmental data catalogs and AI tools</w:t>
      </w:r>
      <w:r w:rsidRPr="00CC6A73">
        <w:t xml:space="preserve"> that organizations (including governments and NGOs) use to analyze geospatial and climate data.</w:t>
      </w:r>
      <w:r w:rsidR="28AFA86B">
        <w:t xml:space="preserve"> [12]</w:t>
      </w:r>
    </w:p>
    <w:p w14:paraId="632D7BBC" w14:textId="6B139245" w:rsidR="00330454" w:rsidRDefault="009148DA" w:rsidP="00330454">
      <w:pPr>
        <w:jc w:val="both"/>
      </w:pPr>
      <w:r w:rsidRPr="00CC6A73">
        <w:t>Companies can tap into this resource for assessing climate risks (e.g. flooding or heat exposure at facility locations) and for sourcing consistent data (land use, satellite imagery, weather records) to feed into their emissions calculations or sustainability models.</w:t>
      </w:r>
    </w:p>
    <w:p w14:paraId="7162722F" w14:textId="1F5F4B9A" w:rsidR="00330454" w:rsidRDefault="009148DA" w:rsidP="00330454">
      <w:pPr>
        <w:jc w:val="both"/>
      </w:pPr>
      <w:r>
        <w:t xml:space="preserve">The Planetary Computer essentially provides the data plumbing – from </w:t>
      </w:r>
      <w:r w:rsidR="00330454">
        <w:t>NOAA's</w:t>
      </w:r>
      <w:r>
        <w:t xml:space="preserve"> Climate Data Records to downscaled climate projections – in a cloud-based, analysis-ready format. By lowering data barriers, it enables the application of AI on environmental datasets at scale, whether to monitor deforestation (for carbon offsets accounting) or to optimize supply chain logistics with climate considerations.</w:t>
      </w:r>
      <w:r w:rsidR="0C6006D3">
        <w:t xml:space="preserve"> [5], [12]</w:t>
      </w:r>
    </w:p>
    <w:p w14:paraId="7A620A3F" w14:textId="44BCB0ED" w:rsidR="5112417A" w:rsidRDefault="5112417A" w:rsidP="47BDBDCF">
      <w:pPr>
        <w:jc w:val="both"/>
        <w:rPr>
          <w:rFonts w:ascii="Aptos" w:eastAsia="Aptos" w:hAnsi="Aptos" w:cs="Aptos"/>
          <w:szCs w:val="22"/>
        </w:rPr>
      </w:pPr>
      <w:r w:rsidRPr="47BDBDCF">
        <w:rPr>
          <w:rFonts w:ascii="Aptos" w:eastAsia="Aptos" w:hAnsi="Aptos" w:cs="Aptos"/>
          <w:szCs w:val="22"/>
        </w:rPr>
        <w:t xml:space="preserve">Businesses are depending more on AI-assisted climate-risk modeling in addition to emissions quantification to connect emissions strategies with actual climate impacts. </w:t>
      </w:r>
      <w:bookmarkStart w:id="66" w:name="_Int_J04B3ZHT"/>
      <w:proofErr w:type="gramStart"/>
      <w:r w:rsidRPr="47BDBDCF">
        <w:rPr>
          <w:rFonts w:ascii="Aptos" w:eastAsia="Aptos" w:hAnsi="Aptos" w:cs="Aptos"/>
          <w:szCs w:val="22"/>
        </w:rPr>
        <w:t>In order to</w:t>
      </w:r>
      <w:bookmarkEnd w:id="66"/>
      <w:proofErr w:type="gramEnd"/>
      <w:r w:rsidRPr="47BDBDCF">
        <w:rPr>
          <w:rFonts w:ascii="Aptos" w:eastAsia="Aptos" w:hAnsi="Aptos" w:cs="Aptos"/>
          <w:szCs w:val="22"/>
        </w:rPr>
        <w:t xml:space="preserve"> connect emissions planning with NOAA's findings on urban heat and air-quality interactions, for instance, businesses predict how rising temperatures may increase cooling-energy demand [7]. Additionally, AI-driven logistics systems optimize routing to reduce freight emissions, which EDGAR highlighted as a significant source to the world's CO2 output [11]. In line with the holistic systems-view promoted in the best climate-science literature, these technologies establish a feedback loop where emissions planning, operational effectiveness, and climate risk mitigation support one another.</w:t>
      </w:r>
      <w:r>
        <w:br/>
      </w:r>
      <w:r>
        <w:br/>
      </w:r>
      <w:r w:rsidR="3220EC38" w:rsidRPr="47BDBDCF">
        <w:rPr>
          <w:rFonts w:ascii="Aptos" w:eastAsia="Aptos" w:hAnsi="Aptos" w:cs="Aptos"/>
          <w:szCs w:val="22"/>
        </w:rPr>
        <w:lastRenderedPageBreak/>
        <w:t>Adoption of AI-based MRV (Measurement, Reporting, Verification) automation, where AI verifies emissions factors, cross-checks utility-meter data, and finds abnormalities in reporting—addressing the accuracy gaps and delays revealed by NOAA and IEA datasets is another new trend. This change guarantees that businesses not only measure emissions more precisely but also create audit-ready inventories that comply with ISSB and CSRD regulations. [4], [5]</w:t>
      </w:r>
    </w:p>
    <w:p w14:paraId="68F594D8" w14:textId="3FAC3F3C" w:rsidR="00330454" w:rsidRPr="00CC6A73" w:rsidRDefault="009148DA" w:rsidP="00330454">
      <w:pPr>
        <w:jc w:val="both"/>
      </w:pPr>
      <w:r w:rsidRPr="00CC6A73">
        <w:t xml:space="preserve">In sum, industry practices increasingly involve a </w:t>
      </w:r>
      <w:r>
        <w:t>fusion of AI, big data, and IoT</w:t>
      </w:r>
      <w:r w:rsidRPr="00CC6A73">
        <w:t xml:space="preserve"> to manage emissions: corporations use AI both as an operational tool (to drive efficiency and cut emissions in real time) and as an analytical tool (to forecast, strategize, and influence emissions reductions in their wider ecosystem).</w:t>
      </w:r>
    </w:p>
    <w:p w14:paraId="2189474F" w14:textId="661891B1" w:rsidR="009148DA" w:rsidRPr="006E5F92" w:rsidRDefault="009148DA" w:rsidP="00B055AD">
      <w:pPr>
        <w:pStyle w:val="Heading3"/>
        <w:rPr>
          <w:rFonts w:hint="eastAsia"/>
        </w:rPr>
      </w:pPr>
      <w:r>
        <w:t>Emissions Reporting Standards and Data Platforms</w:t>
      </w:r>
      <w:commentRangeStart w:id="67"/>
      <w:commentRangeStart w:id="68"/>
      <w:commentRangeEnd w:id="67"/>
      <w:r w:rsidRPr="006E5F92">
        <w:rPr>
          <w:rStyle w:val="CommentReference"/>
          <w:sz w:val="28"/>
          <w:szCs w:val="28"/>
        </w:rPr>
        <w:commentReference w:id="67"/>
      </w:r>
      <w:commentRangeEnd w:id="68"/>
      <w:r w:rsidR="007057EE" w:rsidRPr="006E5F92">
        <w:rPr>
          <w:rStyle w:val="CommentReference"/>
          <w:sz w:val="28"/>
          <w:szCs w:val="28"/>
        </w:rPr>
        <w:commentReference w:id="68"/>
      </w:r>
    </w:p>
    <w:p w14:paraId="07CE1090" w14:textId="7E428F7B" w:rsidR="00C95078" w:rsidRDefault="009148DA" w:rsidP="00C95078">
      <w:pPr>
        <w:jc w:val="both"/>
      </w:pPr>
      <w:r w:rsidRPr="00CC6A73">
        <w:t xml:space="preserve">Implementing AI for climate action goes </w:t>
      </w:r>
      <w:r w:rsidR="00DD0762">
        <w:t>together</w:t>
      </w:r>
      <w:r w:rsidRPr="00CC6A73">
        <w:t xml:space="preserve"> with rigorous emissions accounting. </w:t>
      </w:r>
      <w:r>
        <w:t>Industry and government adhere to common reporting frameworks</w:t>
      </w:r>
      <w:r w:rsidRPr="00CC6A73">
        <w:t xml:space="preserve"> to ensure transparency and comparability of emissions data. Chief among these is the </w:t>
      </w:r>
      <w:r>
        <w:t>Greenhouse Gas Protocol</w:t>
      </w:r>
      <w:r w:rsidRPr="00CC6A73">
        <w:t xml:space="preserve">, the globally recognized standard for </w:t>
      </w:r>
      <w:r w:rsidR="00C95078">
        <w:t>corporate GHG accounting.</w:t>
      </w:r>
    </w:p>
    <w:p w14:paraId="42D42EC0" w14:textId="13CF42E1" w:rsidR="00C95078" w:rsidRDefault="00C95078" w:rsidP="00C95078">
      <w:pPr>
        <w:jc w:val="both"/>
      </w:pPr>
      <w:r>
        <w:t>The GHG Protocol defines Scope 1, Scope 2, and Scope 3 emissions (covering direct emissions, indirect emissions from purchased energy, and other indirect value-chain emissions, respectively) to categorize the sources of a company's carbon footprint. Scope 1 encompasses direct emissions from owned or controlled sources (for example, combustion of fuel on-site or in company vehicles). Scope 2 covers indirect emissions from the generation of purchased electricity, steam, or heat that the company uses.</w:t>
      </w:r>
    </w:p>
    <w:p w14:paraId="157909E7" w14:textId="13929CFB" w:rsidR="00C95078" w:rsidRDefault="00C95078" w:rsidP="00C95078">
      <w:pPr>
        <w:jc w:val="both"/>
      </w:pPr>
      <w:r>
        <w:t>Scope 3 includes all other indirect emissions up and down the value chain – such as those from suppliers, product use, business travel, waste disposal, and more – essentially any emissions not accounted for in Scope 1 or 2. This framework has become industry practice for structuring emissions reporting; companies typically report Scope 1 and 2 emissions (which are easier to measure from utility bills and fuel use) and are increasingly expected to disclose Scope 3 emissions as well, since these often constitute the bulk of total emissions in sectors like manufacturing or retail.</w:t>
      </w:r>
    </w:p>
    <w:p w14:paraId="5F7DAC59" w14:textId="77777777" w:rsidR="00C95078" w:rsidRDefault="00C95078" w:rsidP="00C95078">
      <w:pPr>
        <w:jc w:val="both"/>
      </w:pPr>
      <w:r>
        <w:t>By using the Scope 1–2–3 categorization, organizations can identify "hot spots" in their emissions profile and focus reduction efforts accordingly. For instance, an automaker might discover that the vast majority of its GHG impact lies in Scope 3 (emissions from its supply chain and the use of its cars by customers), informing a strategy to work with suppliers on cleaner materials and to invest in electric vehicle programs.</w:t>
      </w:r>
    </w:p>
    <w:p w14:paraId="5098E1A8" w14:textId="77777777" w:rsidR="00A04064" w:rsidRDefault="00FE5E4A" w:rsidP="00A04064">
      <w:pPr>
        <w:keepNext/>
        <w:jc w:val="both"/>
      </w:pPr>
      <w:r w:rsidRPr="00CC6A73">
        <w:rPr>
          <w:noProof/>
        </w:rPr>
        <w:lastRenderedPageBreak/>
        <w:drawing>
          <wp:inline distT="0" distB="0" distL="0" distR="0" wp14:anchorId="39838A62" wp14:editId="0660A6CD">
            <wp:extent cx="6381115" cy="6489290"/>
            <wp:effectExtent l="0" t="0" r="0" b="635"/>
            <wp:docPr id="2095245127" name="Picture 1" descr="A poster of a diagram of carbon emis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56486" name="Picture 1" descr="A poster of a diagram of carbon emission&#10;&#10;AI-generated content may be incorrect."/>
                    <pic:cNvPicPr/>
                  </pic:nvPicPr>
                  <pic:blipFill>
                    <a:blip r:embed="rId29"/>
                    <a:stretch>
                      <a:fillRect/>
                    </a:stretch>
                  </pic:blipFill>
                  <pic:spPr>
                    <a:xfrm>
                      <a:off x="0" y="0"/>
                      <a:ext cx="6470092" cy="6579775"/>
                    </a:xfrm>
                    <a:prstGeom prst="rect">
                      <a:avLst/>
                    </a:prstGeom>
                  </pic:spPr>
                </pic:pic>
              </a:graphicData>
            </a:graphic>
          </wp:inline>
        </w:drawing>
      </w:r>
    </w:p>
    <w:p w14:paraId="7349AC78" w14:textId="51EADF4A" w:rsidR="00C95078" w:rsidRDefault="00A04064" w:rsidP="00A04064">
      <w:pPr>
        <w:pStyle w:val="Caption"/>
        <w:jc w:val="both"/>
      </w:pPr>
      <w:bookmarkStart w:id="69" w:name="_Toc214753017"/>
      <w:bookmarkStart w:id="70" w:name="_Toc214754432"/>
      <w:r>
        <w:t xml:space="preserve">Figure </w:t>
      </w:r>
      <w:fldSimple w:instr=" SEQ Figure \* ARABIC ">
        <w:r w:rsidR="00AA2CDC">
          <w:rPr>
            <w:noProof/>
          </w:rPr>
          <w:t>3</w:t>
        </w:r>
      </w:fldSimple>
      <w:r>
        <w:t xml:space="preserve"> :</w:t>
      </w:r>
      <w:r w:rsidRPr="00411887">
        <w:t>The Greenhouse Gas Protocol classifies emissions into three scopes: Scope 1 (direct emissions from owned/controlled sources), Scope 2 (indirect emissions from purchased energy), and Scope 3 (all other value chain emissions).</w:t>
      </w:r>
      <w:bookmarkEnd w:id="69"/>
      <w:bookmarkEnd w:id="70"/>
    </w:p>
    <w:p w14:paraId="39C5CFF8" w14:textId="67F8E569" w:rsidR="00C95078" w:rsidRDefault="00C95078" w:rsidP="00C95078">
      <w:pPr>
        <w:jc w:val="both"/>
      </w:pPr>
      <w:r>
        <w:t>In practice, measuring and disclosing these emissions is a considerable data challenge, especially for Scope 3. Organizations have responded by building data infrastructure and partnerships to gather and analyze emissions data. Many large companies use dedicated sustainability management software (often cloud-based) to collect activity data (fuel usage, electricity consumption, travel mileage, procurement records, etc.), apply emissions factors, and roll up the results into Scope 1–2–3 totals following GHG Protocol methodology.</w:t>
      </w:r>
    </w:p>
    <w:p w14:paraId="3C63E95D" w14:textId="451CE85C" w:rsidR="00C95078" w:rsidRDefault="00C95078" w:rsidP="00C95078">
      <w:pPr>
        <w:jc w:val="both"/>
      </w:pPr>
      <w:r>
        <w:t xml:space="preserve">Specialized analytics firms also support this process: for example, S&amp;P </w:t>
      </w:r>
      <w:proofErr w:type="spellStart"/>
      <w:r>
        <w:t>Global's</w:t>
      </w:r>
      <w:proofErr w:type="spellEnd"/>
      <w:r>
        <w:t xml:space="preserve"> </w:t>
      </w:r>
      <w:proofErr w:type="spellStart"/>
      <w:r>
        <w:t>Trucost</w:t>
      </w:r>
      <w:proofErr w:type="spellEnd"/>
      <w:r>
        <w:t xml:space="preserve"> provides a robust environmental data set covering 15,000+ companies worldwide, including standardized estimates of each </w:t>
      </w:r>
      <w:r>
        <w:lastRenderedPageBreak/>
        <w:t xml:space="preserve">company's Scope 1, 2, and 3 emissions. </w:t>
      </w:r>
      <w:proofErr w:type="spellStart"/>
      <w:r>
        <w:t>Trucost's</w:t>
      </w:r>
      <w:proofErr w:type="spellEnd"/>
      <w:r>
        <w:t xml:space="preserve"> databases, which are used by investors and corporations alike, aggregate vast amounts of corporate disclosures and model the missing pieces, yielding a consistent basis to compare emissions and even to project future "carbon risk" under various scenarios.</w:t>
      </w:r>
    </w:p>
    <w:p w14:paraId="71CB0631" w14:textId="39C6F494" w:rsidR="00C95078" w:rsidRDefault="00C95078" w:rsidP="00C95078">
      <w:pPr>
        <w:jc w:val="both"/>
      </w:pPr>
      <w:r>
        <w:t>This kind of data service is valuable for companies trying to benchmark their emissions or for financial institutions assessing the carbon intensity of portfolios. Likewise, many organizations subscribe to platforms like MSCI, CDP, or Bloomberg that supply emissions data and ratings, or they may hire consultants to perform lifecycle analyses for their products.</w:t>
      </w:r>
    </w:p>
    <w:p w14:paraId="2A45BDE8" w14:textId="3DA4FD2F" w:rsidR="00C95078" w:rsidRDefault="00C95078" w:rsidP="00C95078">
      <w:pPr>
        <w:jc w:val="both"/>
      </w:pPr>
      <w:r>
        <w:t>On the operational side, IoT-driven systems increasingly feed into emissions measurement – for instance, smart meters provide granular energy usage data (improving Scope 2 accuracy), and telematics on vehicle fleets report fuel burn in real time (for Scope 1). These data streams can be integrated via IoT platforms and then converted to emissions using the appropriate conversion factors (e.g., kg CO₂ per kWh, per liter of fuel, etc.).</w:t>
      </w:r>
    </w:p>
    <w:p w14:paraId="3CBD6634" w14:textId="50AB9876" w:rsidR="00C95078" w:rsidRDefault="00C95078" w:rsidP="00C95078">
      <w:pPr>
        <w:jc w:val="both"/>
      </w:pPr>
      <w:r>
        <w:t xml:space="preserve">To handle the complexity, major software providers have rolled out enterprise carbon accounting tools, often enhanced by AI for data processing. We have already discussed IBM's </w:t>
      </w:r>
      <w:proofErr w:type="spellStart"/>
      <w:r>
        <w:t>Envizi</w:t>
      </w:r>
      <w:proofErr w:type="spellEnd"/>
      <w:r>
        <w:t>, which not only reports past emissions but also uses AI to forecast and plan emissions trajectories.</w:t>
      </w:r>
    </w:p>
    <w:p w14:paraId="1E548084" w14:textId="14B91782" w:rsidR="00C95078" w:rsidRDefault="00C95078" w:rsidP="00C95078">
      <w:pPr>
        <w:jc w:val="both"/>
      </w:pPr>
      <w:r>
        <w:t xml:space="preserve">Another example is Schneider Electric's </w:t>
      </w:r>
      <w:proofErr w:type="spellStart"/>
      <w:r>
        <w:t>EcoStruxure</w:t>
      </w:r>
      <w:proofErr w:type="spellEnd"/>
      <w:r>
        <w:t xml:space="preserve">™ and the new </w:t>
      </w:r>
      <w:proofErr w:type="spellStart"/>
      <w:r>
        <w:t>Zeigo</w:t>
      </w:r>
      <w:proofErr w:type="spellEnd"/>
      <w:r>
        <w:t xml:space="preserve"> Hub, which serve as end-to-end solutions for sustainability data management – collecting emissions data from operations and suppliers, providing analytics, and ensuring the output aligns with reporting standards like CDP or TCFD.</w:t>
      </w:r>
    </w:p>
    <w:p w14:paraId="7ED2F0CA" w14:textId="505DD231" w:rsidR="00C95078" w:rsidRDefault="00C95078" w:rsidP="00C95078">
      <w:pPr>
        <w:jc w:val="both"/>
      </w:pPr>
      <w:r>
        <w:t>These platforms increasingly embed intelligence: Schneider's system leverages agentic AI to automate parts of data entry and verification (e.g., scraping supplier websites for emissions info or using machine learning to fill gaps in supplier-reported data). By simplifying supplier engagement and data collection, AI helps tackle the "last mile" problem of Scope 3 reporting.</w:t>
      </w:r>
    </w:p>
    <w:p w14:paraId="4272497D" w14:textId="1D33D3F3" w:rsidR="00C95078" w:rsidRDefault="00C95078" w:rsidP="00C95078">
      <w:pPr>
        <w:jc w:val="both"/>
      </w:pPr>
      <w:r>
        <w:t>The outputs are then used for both external disclosure and internal decision-making. It's now common for companies to publish annual sustainability reports with detailed GHG inventories, often audited by third parties for credibility. The GHG Protocol's guidelines are followed closely – for instance, companies disclose the emissions factors and calculation methodologies used, whether their Scope 2 is market-based or location-based, and which Scope 3 categories are included.</w:t>
      </w:r>
    </w:p>
    <w:p w14:paraId="2584FAFF" w14:textId="2D87FF1A" w:rsidR="00C95078" w:rsidRDefault="00C95078" w:rsidP="00C95078">
      <w:pPr>
        <w:jc w:val="both"/>
      </w:pPr>
      <w:r>
        <w:t>In Europe, new regulations like the CSRD are mandating more rigorous and standardized emissions disclosures, further driving companies to invest in high-quality data systems. The Microsoft Planetary Computer mentioned earlier contributes here by making analysis-ready climate and environmental data readily accessible for such reporting and risk assessment needs.</w:t>
      </w:r>
    </w:p>
    <w:p w14:paraId="58FCD7FB" w14:textId="3018EB2C" w:rsidR="00C95078" w:rsidRPr="00CC6A73" w:rsidRDefault="00C95078" w:rsidP="00C95078">
      <w:pPr>
        <w:jc w:val="both"/>
      </w:pPr>
      <w:r>
        <w:t>If a company or city wants to assess its carbon exposure to deforestation or its facilities' risk to extreme weather, they can pull satellite data or climate model outputs from the Planetary Computer and apply AI analytics. Essentially, industry practice is converging on a data-rich, AI-assisted approach to emissions management: measure (using IoT and big data), report (using GHG Protocol and disclosure standards), and improve (using AI analytics and forecasting to drive reductions).</w:t>
      </w:r>
    </w:p>
    <w:p w14:paraId="6DB52472" w14:textId="77777777" w:rsidR="00183A87" w:rsidRDefault="00183A87" w:rsidP="009148DA">
      <w:pPr>
        <w:jc w:val="both"/>
        <w:rPr>
          <w:i/>
          <w:iCs/>
        </w:rPr>
      </w:pPr>
    </w:p>
    <w:p w14:paraId="44639B17" w14:textId="1A1C2F93" w:rsidR="009148DA" w:rsidRDefault="009148DA" w:rsidP="00B055AD">
      <w:pPr>
        <w:pStyle w:val="Heading3"/>
        <w:rPr>
          <w:rFonts w:hint="eastAsia"/>
        </w:rPr>
      </w:pPr>
      <w:r w:rsidRPr="423E67F1">
        <w:t>Conclusion: Alignment with ClimateGPT Fusion</w:t>
      </w:r>
    </w:p>
    <w:p w14:paraId="7930354F" w14:textId="2654BF07" w:rsidR="009148DA" w:rsidRPr="00544197" w:rsidRDefault="009148DA" w:rsidP="004761C1">
      <w:pPr>
        <w:jc w:val="both"/>
        <w:rPr>
          <w:rFonts w:ascii="Aptos" w:eastAsia="Aptos" w:hAnsi="Aptos" w:cs="Aptos"/>
          <w:szCs w:val="22"/>
        </w:rPr>
      </w:pPr>
      <w:r>
        <w:t>ClimateGPT</w:t>
      </w:r>
      <w:r w:rsidR="007E6A87">
        <w:t xml:space="preserve"> </w:t>
      </w:r>
      <w:r>
        <w:t>Fusion</w:t>
      </w:r>
      <w:r w:rsidRPr="00D44986">
        <w:t xml:space="preserve"> aligns with </w:t>
      </w:r>
      <w:r w:rsidR="007E6A87">
        <w:t xml:space="preserve">industry </w:t>
      </w:r>
      <w:r w:rsidRPr="00D44986">
        <w:t>practices</w:t>
      </w:r>
      <w:r w:rsidR="007E6A87">
        <w:t xml:space="preserve"> by</w:t>
      </w:r>
      <w:r w:rsidRPr="00D44986">
        <w:t xml:space="preserve"> integrating authoritative climate datasets </w:t>
      </w:r>
      <w:r w:rsidR="007E6A87">
        <w:t>like</w:t>
      </w:r>
      <w:r w:rsidRPr="00D44986">
        <w:t xml:space="preserve"> the EDGAR global emissions data into an AI platform</w:t>
      </w:r>
      <w:r w:rsidR="007E6A87">
        <w:t>. This mirrors</w:t>
      </w:r>
      <w:r w:rsidRPr="00D44986">
        <w:t xml:space="preserve"> the industry’s drive for </w:t>
      </w:r>
      <w:r>
        <w:t>data fusion and accuracy in emissions analysis</w:t>
      </w:r>
      <w:r w:rsidRPr="00D44986">
        <w:t xml:space="preserve">. By using the Model Context Protocol to connect rich CO₂ data and metadata </w:t>
      </w:r>
      <w:r w:rsidRPr="00D44986">
        <w:lastRenderedPageBreak/>
        <w:t xml:space="preserve">to the ClimateGPT language model, </w:t>
      </w:r>
      <w:r w:rsidR="007E6A87">
        <w:t>it mirrors</w:t>
      </w:r>
      <w:r w:rsidRPr="00D44986">
        <w:t xml:space="preserve"> leading organizations that combine AI with domain-specific data pipelines to improve </w:t>
      </w:r>
      <w:r w:rsidR="00955740">
        <w:t>decision support</w:t>
      </w:r>
      <w:r w:rsidRPr="00D44986">
        <w:t xml:space="preserve">. </w:t>
      </w:r>
      <w:r w:rsidR="007E6A87">
        <w:t>ClimateGPT Fusion provides</w:t>
      </w:r>
      <w:r w:rsidRPr="00D44986">
        <w:t xml:space="preserve"> </w:t>
      </w:r>
      <w:r>
        <w:t>transparent, data-grounded insights on emissions and climate scenarios</w:t>
      </w:r>
      <w:r w:rsidRPr="00D44986">
        <w:t>, much like AI forecasting tools and sustainability platforms</w:t>
      </w:r>
      <w:r w:rsidR="007E6A87">
        <w:t>. It</w:t>
      </w:r>
      <w:r w:rsidRPr="00D44986">
        <w:t xml:space="preserve"> aims to harness </w:t>
      </w:r>
      <w:r w:rsidR="007E6A87">
        <w:t>AI</w:t>
      </w:r>
      <w:r w:rsidRPr="00D44986">
        <w:t xml:space="preserve"> capabilities in a unified system</w:t>
      </w:r>
      <w:r w:rsidR="007E6A87">
        <w:t>, supporting</w:t>
      </w:r>
      <w:r w:rsidRPr="00D44986">
        <w:t xml:space="preserve"> practitioners in making informed climate decisions</w:t>
      </w:r>
      <w:r w:rsidR="007E6A87">
        <w:t>.</w:t>
      </w:r>
      <w:r>
        <w:br/>
      </w:r>
      <w:r>
        <w:br/>
      </w:r>
      <w:r w:rsidR="53FAF239" w:rsidRPr="477438DE">
        <w:rPr>
          <w:rFonts w:ascii="Aptos" w:eastAsia="Aptos" w:hAnsi="Aptos" w:cs="Aptos"/>
          <w:szCs w:val="22"/>
        </w:rPr>
        <w:t xml:space="preserve">This design also addresses challenges identified in climate-AI literature, including concerns about hallucination and the limitations of general-purpose </w:t>
      </w:r>
      <w:proofErr w:type="spellStart"/>
      <w:r w:rsidR="53FAF239" w:rsidRPr="477438DE">
        <w:rPr>
          <w:rFonts w:ascii="Aptos" w:eastAsia="Aptos" w:hAnsi="Aptos" w:cs="Aptos"/>
          <w:szCs w:val="22"/>
        </w:rPr>
        <w:t>models</w:t>
      </w:r>
      <w:r w:rsidR="165E00FB" w:rsidRPr="477438DE">
        <w:rPr>
          <w:rFonts w:ascii="Aptos" w:eastAsia="Aptos" w:hAnsi="Aptos" w:cs="Aptos"/>
          <w:szCs w:val="22"/>
        </w:rPr>
        <w:t>.ClimateGPT</w:t>
      </w:r>
      <w:proofErr w:type="spellEnd"/>
      <w:r w:rsidR="165E00FB" w:rsidRPr="477438DE">
        <w:rPr>
          <w:rFonts w:ascii="Aptos" w:eastAsia="Aptos" w:hAnsi="Aptos" w:cs="Aptos"/>
          <w:szCs w:val="22"/>
        </w:rPr>
        <w:t xml:space="preserve"> Fusion offers provenance, uncertainty awareness, and reproducibility by guaranteeing that all emissions figures come from verifiable EDGAR tables and fully traceable SQL queries—criteria emphasized across industry reporting frameworks like ISO 14064, MRV protocols, and GHG accounting standards [4], [10]. Its use of continuous evaluation, schema validation, and version-controlled data lineage further reflects the governance and dependability standards advocated by NOAA, WMO, and other international climate organizations striving to close data gaps and update forecasting systems [5], [12].</w:t>
      </w:r>
      <w:r>
        <w:br/>
      </w:r>
      <w:r>
        <w:br/>
      </w:r>
      <w:r w:rsidR="6EB1F9B1" w:rsidRPr="477438DE">
        <w:rPr>
          <w:rFonts w:ascii="Aptos" w:eastAsia="Aptos" w:hAnsi="Aptos" w:cs="Aptos"/>
          <w:szCs w:val="22"/>
        </w:rPr>
        <w:t xml:space="preserve">Taking everything into </w:t>
      </w:r>
      <w:proofErr w:type="spellStart"/>
      <w:r w:rsidR="6EB1F9B1" w:rsidRPr="477438DE">
        <w:rPr>
          <w:rFonts w:ascii="Aptos" w:eastAsia="Aptos" w:hAnsi="Aptos" w:cs="Aptos"/>
          <w:szCs w:val="22"/>
        </w:rPr>
        <w:t>consideration,ClimateGPT</w:t>
      </w:r>
      <w:proofErr w:type="spellEnd"/>
      <w:r w:rsidR="6EB1F9B1" w:rsidRPr="477438DE">
        <w:rPr>
          <w:rFonts w:ascii="Aptos" w:eastAsia="Aptos" w:hAnsi="Aptos" w:cs="Aptos"/>
          <w:szCs w:val="22"/>
        </w:rPr>
        <w:t xml:space="preserve"> Fusion represents the development of climate-AI systems toward reliable, data-driven intelligence. It connects academic research with enterprise-grade operational requirements by connecting LLM reasoning with reliable emissions datasets and industry-standard verification procedures. This establishes the platform as a reliable and accountable instrument for assisting with emissions assessment, climate analysis, and evidence-based decision-making in the fields of science, industry, and regulation.</w:t>
      </w:r>
    </w:p>
    <w:p w14:paraId="61C74ED4" w14:textId="1B909C33" w:rsidR="005C6102" w:rsidRDefault="005C6102" w:rsidP="008B4265">
      <w:pPr>
        <w:pStyle w:val="Heading2"/>
        <w:rPr>
          <w:rFonts w:hint="eastAsia"/>
        </w:rPr>
      </w:pPr>
      <w:bookmarkStart w:id="71" w:name="_Toc198888031"/>
      <w:r w:rsidRPr="00DF736A">
        <w:t>Domain Background</w:t>
      </w:r>
      <w:bookmarkEnd w:id="71"/>
    </w:p>
    <w:p w14:paraId="3117BE47" w14:textId="523036D3" w:rsidR="00955740" w:rsidRDefault="002000B7" w:rsidP="00955740">
      <w:pPr>
        <w:jc w:val="both"/>
        <w:rPr>
          <w:rFonts w:eastAsia="Aptos" w:cs="Aptos"/>
        </w:rPr>
      </w:pPr>
      <w:r w:rsidRPr="007017E6">
        <w:rPr>
          <w:rFonts w:eastAsia="Aptos" w:cs="Aptos"/>
        </w:rPr>
        <w:t>The domain of this project is climate analytics and data, which supports policymaking in the world, scientific research, and organizational planning. The necessity of climate analytics is because governments, non-profit</w:t>
      </w:r>
      <w:r w:rsidR="00955740">
        <w:rPr>
          <w:rFonts w:eastAsia="Aptos" w:cs="Aptos"/>
        </w:rPr>
        <w:t xml:space="preserve"> organizations</w:t>
      </w:r>
      <w:r w:rsidRPr="007017E6">
        <w:rPr>
          <w:rFonts w:eastAsia="Aptos" w:cs="Aptos"/>
        </w:rPr>
        <w:t>, and industries base more of their plans to adapt to climate change, take the necessary measures to mitigate its impact</w:t>
      </w:r>
      <w:r w:rsidR="00955740">
        <w:rPr>
          <w:rFonts w:eastAsia="Aptos" w:cs="Aptos"/>
        </w:rPr>
        <w:t>,</w:t>
      </w:r>
      <w:r w:rsidRPr="007017E6">
        <w:rPr>
          <w:rFonts w:eastAsia="Aptos" w:cs="Aptos"/>
        </w:rPr>
        <w:t xml:space="preserve"> and allocate resources to implement their plans efficiently. Nevertheless, the field is characterized by a strong degree of complexity: climate systems are nonlinear, high-dimensional, and uncertain, and cannot be studied using traditional tools. The traditional models, despite their importance, have a weakness of failing to handle heterogeneous and large-scale climate data, </w:t>
      </w:r>
      <w:r w:rsidR="00955740">
        <w:rPr>
          <w:rFonts w:eastAsia="Aptos" w:cs="Aptos"/>
        </w:rPr>
        <w:t>which</w:t>
      </w:r>
      <w:r w:rsidRPr="007017E6">
        <w:rPr>
          <w:rFonts w:eastAsia="Aptos" w:cs="Aptos"/>
        </w:rPr>
        <w:t xml:space="preserve"> has necessitated the need to identify sophisticated computer architecture that incorporates interdisciplinary knowledge and </w:t>
      </w:r>
      <w:r w:rsidR="00955740">
        <w:rPr>
          <w:rFonts w:eastAsia="Aptos" w:cs="Aptos"/>
        </w:rPr>
        <w:t>generates</w:t>
      </w:r>
      <w:r w:rsidRPr="007017E6">
        <w:rPr>
          <w:rFonts w:eastAsia="Aptos" w:cs="Aptos"/>
        </w:rPr>
        <w:t xml:space="preserve"> actionable information</w:t>
      </w:r>
      <w:sdt>
        <w:sdtPr>
          <w:rPr>
            <w:rFonts w:eastAsia="Aptos" w:cs="Aptos"/>
          </w:rPr>
          <w:id w:val="579790784"/>
          <w:citation/>
        </w:sdtPr>
        <w:sdtEndPr/>
        <w:sdtContent>
          <w:r w:rsidR="00043708">
            <w:rPr>
              <w:rFonts w:eastAsia="Aptos" w:cs="Aptos"/>
            </w:rPr>
            <w:fldChar w:fldCharType="begin"/>
          </w:r>
          <w:r w:rsidR="00043708">
            <w:rPr>
              <w:rFonts w:eastAsia="Aptos" w:cs="Aptos"/>
            </w:rPr>
            <w:instrText xml:space="preserve"> CITATION Thu241 \l 1033 </w:instrText>
          </w:r>
          <w:r w:rsidR="00043708">
            <w:rPr>
              <w:rFonts w:eastAsia="Aptos" w:cs="Aptos"/>
            </w:rPr>
            <w:fldChar w:fldCharType="separate"/>
          </w:r>
          <w:r w:rsidR="00AA662E">
            <w:rPr>
              <w:rFonts w:eastAsia="Aptos" w:cs="Aptos"/>
              <w:noProof/>
            </w:rPr>
            <w:t xml:space="preserve"> </w:t>
          </w:r>
          <w:r w:rsidR="00AA662E" w:rsidRPr="00AA662E">
            <w:rPr>
              <w:rFonts w:eastAsia="Aptos" w:cs="Aptos"/>
              <w:noProof/>
            </w:rPr>
            <w:t>[1]</w:t>
          </w:r>
          <w:r w:rsidR="00043708">
            <w:rPr>
              <w:rFonts w:eastAsia="Aptos" w:cs="Aptos"/>
            </w:rPr>
            <w:fldChar w:fldCharType="end"/>
          </w:r>
        </w:sdtContent>
      </w:sdt>
      <w:r w:rsidR="00043708">
        <w:rPr>
          <w:rFonts w:eastAsia="Aptos" w:cs="Aptos"/>
        </w:rPr>
        <w:t>,</w:t>
      </w:r>
      <w:sdt>
        <w:sdtPr>
          <w:rPr>
            <w:rFonts w:eastAsia="Aptos" w:cs="Aptos"/>
          </w:rPr>
          <w:id w:val="-675186541"/>
          <w:citation/>
        </w:sdtPr>
        <w:sdtEndPr/>
        <w:sdtContent>
          <w:r w:rsidR="002B2EF6">
            <w:rPr>
              <w:rFonts w:eastAsia="Aptos" w:cs="Aptos"/>
            </w:rPr>
            <w:fldChar w:fldCharType="begin"/>
          </w:r>
          <w:r w:rsidR="002B2EF6">
            <w:rPr>
              <w:rFonts w:eastAsia="Aptos" w:cs="Aptos"/>
            </w:rPr>
            <w:instrText xml:space="preserve"> CITATION Bis231 \l 1033 </w:instrText>
          </w:r>
          <w:r w:rsidR="002B2EF6">
            <w:rPr>
              <w:rFonts w:eastAsia="Aptos" w:cs="Aptos"/>
            </w:rPr>
            <w:fldChar w:fldCharType="separate"/>
          </w:r>
          <w:r w:rsidR="00AA662E">
            <w:rPr>
              <w:rFonts w:eastAsia="Aptos" w:cs="Aptos"/>
              <w:noProof/>
            </w:rPr>
            <w:t xml:space="preserve"> </w:t>
          </w:r>
          <w:r w:rsidR="00AA662E" w:rsidRPr="00AA662E">
            <w:rPr>
              <w:rFonts w:eastAsia="Aptos" w:cs="Aptos"/>
              <w:noProof/>
            </w:rPr>
            <w:t>[3]</w:t>
          </w:r>
          <w:r w:rsidR="002B2EF6">
            <w:rPr>
              <w:rFonts w:eastAsia="Aptos" w:cs="Aptos"/>
            </w:rPr>
            <w:fldChar w:fldCharType="end"/>
          </w:r>
        </w:sdtContent>
      </w:sdt>
      <w:r w:rsidR="002B2EF6">
        <w:rPr>
          <w:rFonts w:eastAsia="Aptos" w:cs="Aptos"/>
        </w:rPr>
        <w:t>,</w:t>
      </w:r>
      <w:sdt>
        <w:sdtPr>
          <w:rPr>
            <w:rFonts w:eastAsia="Aptos" w:cs="Aptos"/>
          </w:rPr>
          <w:id w:val="382149913"/>
          <w:citation/>
        </w:sdtPr>
        <w:sdtEndPr/>
        <w:sdtContent>
          <w:r w:rsidR="004D1483">
            <w:rPr>
              <w:rFonts w:eastAsia="Aptos" w:cs="Aptos"/>
            </w:rPr>
            <w:fldChar w:fldCharType="begin"/>
          </w:r>
          <w:r w:rsidR="004D1483">
            <w:rPr>
              <w:rFonts w:eastAsia="Aptos" w:cs="Aptos"/>
            </w:rPr>
            <w:instrText xml:space="preserve"> CITATION Int241 \l 1033 </w:instrText>
          </w:r>
          <w:r w:rsidR="004D1483">
            <w:rPr>
              <w:rFonts w:eastAsia="Aptos" w:cs="Aptos"/>
            </w:rPr>
            <w:fldChar w:fldCharType="separate"/>
          </w:r>
          <w:r w:rsidR="00AA662E">
            <w:rPr>
              <w:rFonts w:eastAsia="Aptos" w:cs="Aptos"/>
              <w:noProof/>
            </w:rPr>
            <w:t xml:space="preserve"> </w:t>
          </w:r>
          <w:r w:rsidR="00AA662E" w:rsidRPr="00AA662E">
            <w:rPr>
              <w:rFonts w:eastAsia="Aptos" w:cs="Aptos"/>
              <w:noProof/>
            </w:rPr>
            <w:t>[4]</w:t>
          </w:r>
          <w:r w:rsidR="004D1483">
            <w:rPr>
              <w:rFonts w:eastAsia="Aptos" w:cs="Aptos"/>
            </w:rPr>
            <w:fldChar w:fldCharType="end"/>
          </w:r>
        </w:sdtContent>
      </w:sdt>
      <w:r w:rsidR="00955740">
        <w:rPr>
          <w:rFonts w:eastAsia="Aptos" w:cs="Aptos"/>
        </w:rPr>
        <w:t xml:space="preserve"> </w:t>
      </w:r>
    </w:p>
    <w:p w14:paraId="4E205522" w14:textId="4F25875A" w:rsidR="00105B13" w:rsidRDefault="002000B7" w:rsidP="00955740">
      <w:pPr>
        <w:jc w:val="both"/>
        <w:rPr>
          <w:rFonts w:eastAsia="Aptos" w:cs="Aptos"/>
        </w:rPr>
      </w:pPr>
      <w:r w:rsidRPr="007017E6">
        <w:rPr>
          <w:rFonts w:eastAsia="Aptos" w:cs="Aptos"/>
        </w:rPr>
        <w:t xml:space="preserve">The lack of accuracy and consistent data fragmentation is one of the main issues in this field. The </w:t>
      </w:r>
      <w:r w:rsidR="00955740">
        <w:rPr>
          <w:rFonts w:eastAsia="Aptos" w:cs="Aptos"/>
        </w:rPr>
        <w:t>climate information</w:t>
      </w:r>
      <w:r w:rsidRPr="007017E6">
        <w:rPr>
          <w:rFonts w:eastAsia="Aptos" w:cs="Aptos"/>
        </w:rPr>
        <w:t xml:space="preserve"> is widely dispersed across various types and formats, in the forms of time-series observation data of NOAA </w:t>
      </w:r>
      <w:sdt>
        <w:sdtPr>
          <w:rPr>
            <w:rFonts w:eastAsia="Aptos" w:cs="Aptos"/>
          </w:rPr>
          <w:id w:val="1584949032"/>
          <w:citation/>
        </w:sdtPr>
        <w:sdtEndPr/>
        <w:sdtContent>
          <w:r w:rsidR="00E7574A">
            <w:rPr>
              <w:rFonts w:eastAsia="Aptos" w:cs="Aptos"/>
            </w:rPr>
            <w:fldChar w:fldCharType="begin"/>
          </w:r>
          <w:r w:rsidR="00E7574A">
            <w:rPr>
              <w:rFonts w:eastAsia="Aptos" w:cs="Aptos"/>
            </w:rPr>
            <w:instrText xml:space="preserve"> CITATION NOA242 \l 1033 </w:instrText>
          </w:r>
          <w:r w:rsidR="00E7574A">
            <w:rPr>
              <w:rFonts w:eastAsia="Aptos" w:cs="Aptos"/>
            </w:rPr>
            <w:fldChar w:fldCharType="separate"/>
          </w:r>
          <w:r w:rsidR="00AA662E" w:rsidRPr="00AA662E">
            <w:rPr>
              <w:rFonts w:eastAsia="Aptos" w:cs="Aptos"/>
              <w:noProof/>
            </w:rPr>
            <w:t>[5]</w:t>
          </w:r>
          <w:r w:rsidR="00E7574A">
            <w:rPr>
              <w:rFonts w:eastAsia="Aptos" w:cs="Aptos"/>
            </w:rPr>
            <w:fldChar w:fldCharType="end"/>
          </w:r>
        </w:sdtContent>
      </w:sdt>
      <w:sdt>
        <w:sdtPr>
          <w:rPr>
            <w:rFonts w:eastAsia="Aptos" w:cs="Aptos"/>
          </w:rPr>
          <w:id w:val="1570853812"/>
          <w:citation/>
        </w:sdtPr>
        <w:sdtEndPr/>
        <w:sdtContent>
          <w:r w:rsidR="00E7574A">
            <w:rPr>
              <w:rFonts w:eastAsia="Aptos" w:cs="Aptos"/>
            </w:rPr>
            <w:fldChar w:fldCharType="begin"/>
          </w:r>
          <w:r w:rsidR="00E7574A">
            <w:rPr>
              <w:rFonts w:eastAsia="Aptos" w:cs="Aptos"/>
            </w:rPr>
            <w:instrText xml:space="preserve"> CITATION NOA201 \l 1033 </w:instrText>
          </w:r>
          <w:r w:rsidR="00E7574A">
            <w:rPr>
              <w:rFonts w:eastAsia="Aptos" w:cs="Aptos"/>
            </w:rPr>
            <w:fldChar w:fldCharType="separate"/>
          </w:r>
          <w:r w:rsidR="00AA662E">
            <w:rPr>
              <w:rFonts w:eastAsia="Aptos" w:cs="Aptos"/>
              <w:noProof/>
            </w:rPr>
            <w:t xml:space="preserve"> </w:t>
          </w:r>
          <w:r w:rsidR="00AA662E" w:rsidRPr="00AA662E">
            <w:rPr>
              <w:rFonts w:eastAsia="Aptos" w:cs="Aptos"/>
              <w:noProof/>
            </w:rPr>
            <w:t>[6]</w:t>
          </w:r>
          <w:r w:rsidR="00E7574A">
            <w:rPr>
              <w:rFonts w:eastAsia="Aptos" w:cs="Aptos"/>
            </w:rPr>
            <w:fldChar w:fldCharType="end"/>
          </w:r>
        </w:sdtContent>
      </w:sdt>
      <w:r w:rsidRPr="007017E6">
        <w:rPr>
          <w:rFonts w:eastAsia="Aptos" w:cs="Aptos"/>
        </w:rPr>
        <w:t xml:space="preserve">computer model simulations of CMIP6, agricultural emissions data of FAO [4], and the expanding literature of climate-related information on repositories such as </w:t>
      </w:r>
      <w:proofErr w:type="spellStart"/>
      <w:r w:rsidRPr="007017E6">
        <w:rPr>
          <w:rFonts w:eastAsia="Aptos" w:cs="Aptos"/>
        </w:rPr>
        <w:t>arXiv</w:t>
      </w:r>
      <w:proofErr w:type="spellEnd"/>
      <w:r w:rsidRPr="007017E6">
        <w:rPr>
          <w:rFonts w:eastAsia="Aptos" w:cs="Aptos"/>
        </w:rPr>
        <w:t xml:space="preserve"> </w:t>
      </w:r>
      <w:sdt>
        <w:sdtPr>
          <w:rPr>
            <w:rFonts w:eastAsia="Aptos" w:cs="Aptos"/>
          </w:rPr>
          <w:id w:val="104621840"/>
          <w:citation/>
        </w:sdtPr>
        <w:sdtEndPr/>
        <w:sdtContent>
          <w:r w:rsidR="00C32272">
            <w:rPr>
              <w:rFonts w:eastAsia="Aptos" w:cs="Aptos"/>
            </w:rPr>
            <w:fldChar w:fldCharType="begin"/>
          </w:r>
          <w:r w:rsidR="00C32272">
            <w:rPr>
              <w:rFonts w:eastAsia="Aptos" w:cs="Aptos"/>
            </w:rPr>
            <w:instrText xml:space="preserve"> CITATION Thu241 \l 1033 </w:instrText>
          </w:r>
          <w:r w:rsidR="00C32272">
            <w:rPr>
              <w:rFonts w:eastAsia="Aptos" w:cs="Aptos"/>
            </w:rPr>
            <w:fldChar w:fldCharType="separate"/>
          </w:r>
          <w:r w:rsidR="00AA662E" w:rsidRPr="00AA662E">
            <w:rPr>
              <w:rFonts w:eastAsia="Aptos" w:cs="Aptos"/>
              <w:noProof/>
            </w:rPr>
            <w:t>[1]</w:t>
          </w:r>
          <w:r w:rsidR="00C32272">
            <w:rPr>
              <w:rFonts w:eastAsia="Aptos" w:cs="Aptos"/>
            </w:rPr>
            <w:fldChar w:fldCharType="end"/>
          </w:r>
        </w:sdtContent>
      </w:sdt>
      <w:sdt>
        <w:sdtPr>
          <w:rPr>
            <w:rFonts w:eastAsia="Aptos" w:cs="Aptos"/>
          </w:rPr>
          <w:id w:val="-1480759675"/>
          <w:citation/>
        </w:sdtPr>
        <w:sdtEndPr/>
        <w:sdtContent>
          <w:r w:rsidR="00703C43">
            <w:rPr>
              <w:rFonts w:eastAsia="Aptos" w:cs="Aptos"/>
            </w:rPr>
            <w:fldChar w:fldCharType="begin"/>
          </w:r>
          <w:r w:rsidR="00703C43">
            <w:rPr>
              <w:rFonts w:eastAsia="Aptos" w:cs="Aptos"/>
            </w:rPr>
            <w:instrText xml:space="preserve"> CITATION Thu251 \l 1033 </w:instrText>
          </w:r>
          <w:r w:rsidR="00703C43">
            <w:rPr>
              <w:rFonts w:eastAsia="Aptos" w:cs="Aptos"/>
            </w:rPr>
            <w:fldChar w:fldCharType="separate"/>
          </w:r>
          <w:r w:rsidR="00AA662E">
            <w:rPr>
              <w:rFonts w:eastAsia="Aptos" w:cs="Aptos"/>
              <w:noProof/>
            </w:rPr>
            <w:t xml:space="preserve"> </w:t>
          </w:r>
          <w:r w:rsidR="00AA662E" w:rsidRPr="00AA662E">
            <w:rPr>
              <w:rFonts w:eastAsia="Aptos" w:cs="Aptos"/>
              <w:noProof/>
            </w:rPr>
            <w:t>[2]</w:t>
          </w:r>
          <w:r w:rsidR="00703C43">
            <w:rPr>
              <w:rFonts w:eastAsia="Aptos" w:cs="Aptos"/>
            </w:rPr>
            <w:fldChar w:fldCharType="end"/>
          </w:r>
        </w:sdtContent>
      </w:sdt>
      <w:r w:rsidRPr="007017E6">
        <w:rPr>
          <w:rFonts w:eastAsia="Aptos" w:cs="Aptos"/>
        </w:rPr>
        <w:t>. All such datasets are distinct in terms of structures, terminologies, and contexts</w:t>
      </w:r>
      <w:r w:rsidR="00955740">
        <w:rPr>
          <w:rFonts w:eastAsia="Aptos" w:cs="Aptos"/>
        </w:rPr>
        <w:t>,</w:t>
      </w:r>
      <w:r w:rsidRPr="007017E6">
        <w:rPr>
          <w:rFonts w:eastAsia="Aptos" w:cs="Aptos"/>
        </w:rPr>
        <w:t xml:space="preserve"> and cross-domain synthesis is incredibly challenging. In addition, subdomain optimized models, e.g., extreme weather prediction or agricultural emissions </w:t>
      </w:r>
      <w:sdt>
        <w:sdtPr>
          <w:rPr>
            <w:rFonts w:eastAsia="Aptos" w:cs="Aptos"/>
          </w:rPr>
          <w:id w:val="1307445522"/>
          <w:citation/>
        </w:sdtPr>
        <w:sdtEndPr/>
        <w:sdtContent>
          <w:r w:rsidR="00E7574A">
            <w:rPr>
              <w:rFonts w:eastAsia="Aptos" w:cs="Aptos"/>
            </w:rPr>
            <w:fldChar w:fldCharType="begin"/>
          </w:r>
          <w:r w:rsidR="00E7574A">
            <w:rPr>
              <w:rFonts w:eastAsia="Aptos" w:cs="Aptos"/>
            </w:rPr>
            <w:instrText xml:space="preserve"> CITATION Gui25 \l 1033 </w:instrText>
          </w:r>
          <w:r w:rsidR="00E7574A">
            <w:rPr>
              <w:rFonts w:eastAsia="Aptos" w:cs="Aptos"/>
            </w:rPr>
            <w:fldChar w:fldCharType="separate"/>
          </w:r>
          <w:r w:rsidR="00AA662E" w:rsidRPr="00AA662E">
            <w:rPr>
              <w:rFonts w:eastAsia="Aptos" w:cs="Aptos"/>
              <w:noProof/>
            </w:rPr>
            <w:t>[16]</w:t>
          </w:r>
          <w:r w:rsidR="00E7574A">
            <w:rPr>
              <w:rFonts w:eastAsia="Aptos" w:cs="Aptos"/>
            </w:rPr>
            <w:fldChar w:fldCharType="end"/>
          </w:r>
        </w:sdtContent>
      </w:sdt>
      <w:r w:rsidRPr="007017E6">
        <w:rPr>
          <w:rFonts w:eastAsia="Aptos" w:cs="Aptos"/>
        </w:rPr>
        <w:t>, are not readily applicable to the policy-level decision-making process. This compartmentalized character of climate information and models has generated obstacles to generating cross-disciplinary information that can inform climate resilience and action straight away</w:t>
      </w:r>
      <w:r w:rsidR="00B33E7A">
        <w:rPr>
          <w:rFonts w:eastAsia="Aptos" w:cs="Aptos"/>
        </w:rPr>
        <w:t>.</w:t>
      </w:r>
      <w:r w:rsidRPr="007017E6">
        <w:rPr>
          <w:rFonts w:eastAsia="Aptos" w:cs="Aptos"/>
        </w:rPr>
        <w:t xml:space="preserve"> </w:t>
      </w:r>
      <w:sdt>
        <w:sdtPr>
          <w:rPr>
            <w:rFonts w:eastAsia="Aptos" w:cs="Aptos"/>
          </w:rPr>
          <w:id w:val="-1500954853"/>
          <w:citation/>
        </w:sdtPr>
        <w:sdtEndPr/>
        <w:sdtContent>
          <w:r w:rsidR="00711F72">
            <w:rPr>
              <w:rFonts w:eastAsia="Aptos" w:cs="Aptos"/>
            </w:rPr>
            <w:fldChar w:fldCharType="begin"/>
          </w:r>
          <w:r w:rsidR="00711F72">
            <w:rPr>
              <w:rFonts w:eastAsia="Aptos" w:cs="Aptos"/>
            </w:rPr>
            <w:instrText xml:space="preserve"> CITATION NOA243 \l 1033 </w:instrText>
          </w:r>
          <w:r w:rsidR="00711F72">
            <w:rPr>
              <w:rFonts w:eastAsia="Aptos" w:cs="Aptos"/>
            </w:rPr>
            <w:fldChar w:fldCharType="separate"/>
          </w:r>
          <w:r w:rsidR="00AA662E" w:rsidRPr="00AA662E">
            <w:rPr>
              <w:rFonts w:eastAsia="Aptos" w:cs="Aptos"/>
              <w:noProof/>
            </w:rPr>
            <w:t>[7]</w:t>
          </w:r>
          <w:r w:rsidR="00711F72">
            <w:rPr>
              <w:rFonts w:eastAsia="Aptos" w:cs="Aptos"/>
            </w:rPr>
            <w:fldChar w:fldCharType="end"/>
          </w:r>
        </w:sdtContent>
      </w:sdt>
      <w:sdt>
        <w:sdtPr>
          <w:rPr>
            <w:rFonts w:eastAsia="Aptos" w:cs="Aptos"/>
          </w:rPr>
          <w:id w:val="-1672252915"/>
          <w:citation/>
        </w:sdtPr>
        <w:sdtEndPr/>
        <w:sdtContent>
          <w:r w:rsidR="00711F72">
            <w:rPr>
              <w:rFonts w:eastAsia="Aptos" w:cs="Aptos"/>
            </w:rPr>
            <w:fldChar w:fldCharType="begin"/>
          </w:r>
          <w:r w:rsidR="00711F72">
            <w:rPr>
              <w:rFonts w:eastAsia="Aptos" w:cs="Aptos"/>
            </w:rPr>
            <w:instrText xml:space="preserve"> CITATION Wor25 \l 1033 </w:instrText>
          </w:r>
          <w:r w:rsidR="00711F72">
            <w:rPr>
              <w:rFonts w:eastAsia="Aptos" w:cs="Aptos"/>
            </w:rPr>
            <w:fldChar w:fldCharType="separate"/>
          </w:r>
          <w:r w:rsidR="00AA662E">
            <w:rPr>
              <w:rFonts w:eastAsia="Aptos" w:cs="Aptos"/>
              <w:noProof/>
            </w:rPr>
            <w:t xml:space="preserve"> </w:t>
          </w:r>
          <w:r w:rsidR="00AA662E" w:rsidRPr="00AA662E">
            <w:rPr>
              <w:rFonts w:eastAsia="Aptos" w:cs="Aptos"/>
              <w:noProof/>
            </w:rPr>
            <w:t>[17]</w:t>
          </w:r>
          <w:r w:rsidR="00711F72">
            <w:rPr>
              <w:rFonts w:eastAsia="Aptos" w:cs="Aptos"/>
            </w:rPr>
            <w:fldChar w:fldCharType="end"/>
          </w:r>
        </w:sdtContent>
      </w:sdt>
      <w:r w:rsidRPr="007017E6">
        <w:rPr>
          <w:rFonts w:eastAsia="Aptos" w:cs="Aptos"/>
        </w:rPr>
        <w:t xml:space="preserve">. </w:t>
      </w:r>
      <w:r w:rsidR="00A47AD4" w:rsidRPr="007017E6">
        <w:rPr>
          <w:rFonts w:eastAsia="Aptos" w:cs="Aptos"/>
        </w:rPr>
        <w:br/>
      </w:r>
      <w:r w:rsidR="00A47AD4" w:rsidRPr="007017E6">
        <w:rPr>
          <w:rFonts w:eastAsia="Aptos" w:cs="Aptos"/>
        </w:rPr>
        <w:br/>
      </w:r>
      <w:r w:rsidRPr="007017E6">
        <w:rPr>
          <w:rFonts w:eastAsia="Aptos" w:cs="Aptos"/>
        </w:rPr>
        <w:t>It is in this context that Erasmus.AI created ClimateGPT</w:t>
      </w:r>
      <w:r w:rsidR="00955740">
        <w:rPr>
          <w:rFonts w:eastAsia="Aptos" w:cs="Aptos"/>
        </w:rPr>
        <w:t>, which</w:t>
      </w:r>
      <w:r w:rsidRPr="007017E6">
        <w:rPr>
          <w:rFonts w:eastAsia="Aptos" w:cs="Aptos"/>
        </w:rPr>
        <w:t xml:space="preserve"> can be viewed as an important innovation. ClimateGPT is a series of domain-specific Large Language Models (LLMs) </w:t>
      </w:r>
      <w:r w:rsidR="00955740">
        <w:rPr>
          <w:rFonts w:eastAsia="Aptos" w:cs="Aptos"/>
        </w:rPr>
        <w:t>that</w:t>
      </w:r>
      <w:r w:rsidRPr="007017E6">
        <w:rPr>
          <w:rFonts w:eastAsia="Aptos" w:cs="Aptos"/>
        </w:rPr>
        <w:t xml:space="preserve"> are specifically trained to solve problems in climate research due to its interdisciplinary and multifaceted nature. In contrast to general-purpose LLMs that do hallucinate and fail to match the evidence of a domain, ClimateGPT is based </w:t>
      </w:r>
      <w:r w:rsidRPr="007017E6">
        <w:rPr>
          <w:rFonts w:eastAsia="Aptos" w:cs="Aptos"/>
        </w:rPr>
        <w:lastRenderedPageBreak/>
        <w:t xml:space="preserve">on evidence-oriented and reviewed by experts’ sources </w:t>
      </w:r>
      <w:sdt>
        <w:sdtPr>
          <w:rPr>
            <w:rFonts w:eastAsia="Aptos" w:cs="Aptos"/>
          </w:rPr>
          <w:id w:val="-1862892346"/>
          <w:citation/>
        </w:sdtPr>
        <w:sdtEndPr/>
        <w:sdtContent>
          <w:r w:rsidR="00F51CBB">
            <w:rPr>
              <w:rFonts w:eastAsia="Aptos" w:cs="Aptos"/>
            </w:rPr>
            <w:fldChar w:fldCharType="begin"/>
          </w:r>
          <w:r w:rsidR="00F51CBB">
            <w:rPr>
              <w:rFonts w:eastAsia="Aptos" w:cs="Aptos"/>
            </w:rPr>
            <w:instrText xml:space="preserve"> CITATION Thu241 \l 1033 </w:instrText>
          </w:r>
          <w:r w:rsidR="00F51CBB">
            <w:rPr>
              <w:rFonts w:eastAsia="Aptos" w:cs="Aptos"/>
            </w:rPr>
            <w:fldChar w:fldCharType="separate"/>
          </w:r>
          <w:r w:rsidR="00AA662E" w:rsidRPr="00AA662E">
            <w:rPr>
              <w:rFonts w:eastAsia="Aptos" w:cs="Aptos"/>
              <w:noProof/>
            </w:rPr>
            <w:t>[1]</w:t>
          </w:r>
          <w:r w:rsidR="00F51CBB">
            <w:rPr>
              <w:rFonts w:eastAsia="Aptos" w:cs="Aptos"/>
            </w:rPr>
            <w:fldChar w:fldCharType="end"/>
          </w:r>
        </w:sdtContent>
      </w:sdt>
      <w:sdt>
        <w:sdtPr>
          <w:rPr>
            <w:rFonts w:eastAsia="Aptos" w:cs="Aptos"/>
          </w:rPr>
          <w:id w:val="-1886172996"/>
          <w:citation/>
        </w:sdtPr>
        <w:sdtEndPr/>
        <w:sdtContent>
          <w:r w:rsidR="00F51CBB">
            <w:rPr>
              <w:rFonts w:eastAsia="Aptos" w:cs="Aptos"/>
            </w:rPr>
            <w:fldChar w:fldCharType="begin"/>
          </w:r>
          <w:r w:rsidR="00F51CBB">
            <w:rPr>
              <w:rFonts w:eastAsia="Aptos" w:cs="Aptos"/>
            </w:rPr>
            <w:instrText xml:space="preserve"> CITATION Thu251 \l 1033 </w:instrText>
          </w:r>
          <w:r w:rsidR="00F51CBB">
            <w:rPr>
              <w:rFonts w:eastAsia="Aptos" w:cs="Aptos"/>
            </w:rPr>
            <w:fldChar w:fldCharType="separate"/>
          </w:r>
          <w:r w:rsidR="00AA662E">
            <w:rPr>
              <w:rFonts w:eastAsia="Aptos" w:cs="Aptos"/>
              <w:noProof/>
            </w:rPr>
            <w:t xml:space="preserve"> </w:t>
          </w:r>
          <w:r w:rsidR="00AA662E" w:rsidRPr="00AA662E">
            <w:rPr>
              <w:rFonts w:eastAsia="Aptos" w:cs="Aptos"/>
              <w:noProof/>
            </w:rPr>
            <w:t>[2]</w:t>
          </w:r>
          <w:r w:rsidR="00F51CBB">
            <w:rPr>
              <w:rFonts w:eastAsia="Aptos" w:cs="Aptos"/>
            </w:rPr>
            <w:fldChar w:fldCharType="end"/>
          </w:r>
        </w:sdtContent>
      </w:sdt>
      <w:r w:rsidRPr="007017E6">
        <w:rPr>
          <w:rFonts w:eastAsia="Aptos" w:cs="Aptos"/>
        </w:rPr>
        <w:t xml:space="preserve">Its pre-training consists of 300 billion tokens, of which 4.2 billion are a meticulously curated set of climate-specific tokens that are based on authoritative information sources, including IPCC reports, peer-reviewed literature, and policy documents </w:t>
      </w:r>
      <w:sdt>
        <w:sdtPr>
          <w:rPr>
            <w:rFonts w:eastAsia="Aptos" w:cs="Aptos"/>
          </w:rPr>
          <w:id w:val="-1716187666"/>
          <w:citation/>
        </w:sdtPr>
        <w:sdtEndPr/>
        <w:sdtContent>
          <w:r w:rsidR="00F51CBB">
            <w:rPr>
              <w:rFonts w:eastAsia="Aptos" w:cs="Aptos"/>
            </w:rPr>
            <w:fldChar w:fldCharType="begin"/>
          </w:r>
          <w:r w:rsidR="00F51CBB">
            <w:rPr>
              <w:rFonts w:eastAsia="Aptos" w:cs="Aptos"/>
            </w:rPr>
            <w:instrText xml:space="preserve"> CITATION Thu241 \l 1033 </w:instrText>
          </w:r>
          <w:r w:rsidR="00F51CBB">
            <w:rPr>
              <w:rFonts w:eastAsia="Aptos" w:cs="Aptos"/>
            </w:rPr>
            <w:fldChar w:fldCharType="separate"/>
          </w:r>
          <w:r w:rsidR="00AA662E" w:rsidRPr="00AA662E">
            <w:rPr>
              <w:rFonts w:eastAsia="Aptos" w:cs="Aptos"/>
              <w:noProof/>
            </w:rPr>
            <w:t>[1]</w:t>
          </w:r>
          <w:r w:rsidR="00F51CBB">
            <w:rPr>
              <w:rFonts w:eastAsia="Aptos" w:cs="Aptos"/>
            </w:rPr>
            <w:fldChar w:fldCharType="end"/>
          </w:r>
        </w:sdtContent>
      </w:sdt>
      <w:r w:rsidRPr="007017E6">
        <w:rPr>
          <w:rFonts w:eastAsia="Aptos" w:cs="Aptos"/>
        </w:rPr>
        <w:t xml:space="preserve">. ClimateGPT is scientifically accurate, can be fine-tuned using expert instruction sets, and can be guided by retrieval during generation, as well as provide pertinent integration of recent knowledge through domain </w:t>
      </w:r>
      <w:proofErr w:type="spellStart"/>
      <w:r w:rsidRPr="007017E6">
        <w:rPr>
          <w:rFonts w:eastAsia="Aptos" w:cs="Aptos"/>
        </w:rPr>
        <w:t>adaptation,fine</w:t>
      </w:r>
      <w:proofErr w:type="spellEnd"/>
      <w:r w:rsidRPr="007017E6">
        <w:rPr>
          <w:rFonts w:eastAsia="Aptos" w:cs="Aptos"/>
        </w:rPr>
        <w:t xml:space="preserve">-tuning, and retrieval-augmented generation (RAG) </w:t>
      </w:r>
      <w:sdt>
        <w:sdtPr>
          <w:rPr>
            <w:rFonts w:eastAsia="Aptos" w:cs="Aptos"/>
          </w:rPr>
          <w:id w:val="-141584853"/>
          <w:citation/>
        </w:sdtPr>
        <w:sdtEndPr/>
        <w:sdtContent>
          <w:r w:rsidR="00F51CBB">
            <w:rPr>
              <w:rFonts w:eastAsia="Aptos" w:cs="Aptos"/>
            </w:rPr>
            <w:fldChar w:fldCharType="begin"/>
          </w:r>
          <w:r w:rsidR="00F51CBB">
            <w:rPr>
              <w:rFonts w:eastAsia="Aptos" w:cs="Aptos"/>
            </w:rPr>
            <w:instrText xml:space="preserve"> CITATION Thu251 \l 1033 </w:instrText>
          </w:r>
          <w:r w:rsidR="00F51CBB">
            <w:rPr>
              <w:rFonts w:eastAsia="Aptos" w:cs="Aptos"/>
            </w:rPr>
            <w:fldChar w:fldCharType="separate"/>
          </w:r>
          <w:r w:rsidR="00AA662E" w:rsidRPr="00AA662E">
            <w:rPr>
              <w:rFonts w:eastAsia="Aptos" w:cs="Aptos"/>
              <w:noProof/>
            </w:rPr>
            <w:t>[2]</w:t>
          </w:r>
          <w:r w:rsidR="00F51CBB">
            <w:rPr>
              <w:rFonts w:eastAsia="Aptos" w:cs="Aptos"/>
            </w:rPr>
            <w:fldChar w:fldCharType="end"/>
          </w:r>
        </w:sdtContent>
      </w:sdt>
      <w:r w:rsidRPr="007017E6">
        <w:rPr>
          <w:rFonts w:eastAsia="Aptos" w:cs="Aptos"/>
        </w:rPr>
        <w:t>.</w:t>
      </w:r>
    </w:p>
    <w:p w14:paraId="688B887E" w14:textId="02C21A88" w:rsidR="00955740" w:rsidRDefault="002000B7" w:rsidP="00955740">
      <w:pPr>
        <w:jc w:val="both"/>
        <w:rPr>
          <w:rFonts w:eastAsia="Aptos" w:cs="Aptos"/>
        </w:rPr>
      </w:pPr>
      <w:r w:rsidRPr="007017E6">
        <w:rPr>
          <w:rFonts w:eastAsia="Aptos" w:cs="Aptos"/>
        </w:rPr>
        <w:t>The difference between ClimateGPT</w:t>
      </w:r>
      <w:r w:rsidR="00955740">
        <w:rPr>
          <w:rFonts w:eastAsia="Aptos" w:cs="Aptos"/>
        </w:rPr>
        <w:t>,</w:t>
      </w:r>
      <w:r w:rsidRPr="007017E6">
        <w:rPr>
          <w:rFonts w:eastAsia="Aptos" w:cs="Aptos"/>
        </w:rPr>
        <w:t xml:space="preserve"> </w:t>
      </w:r>
      <w:proofErr w:type="spellStart"/>
      <w:r w:rsidRPr="007017E6">
        <w:rPr>
          <w:rFonts w:eastAsia="Aptos" w:cs="Aptos"/>
        </w:rPr>
        <w:t>ClimateBERT</w:t>
      </w:r>
      <w:proofErr w:type="spellEnd"/>
      <w:r w:rsidR="00955740">
        <w:rPr>
          <w:rFonts w:eastAsia="Aptos" w:cs="Aptos"/>
        </w:rPr>
        <w:t>,</w:t>
      </w:r>
      <w:r w:rsidRPr="007017E6">
        <w:rPr>
          <w:rFonts w:eastAsia="Aptos" w:cs="Aptos"/>
        </w:rPr>
        <w:t xml:space="preserve"> </w:t>
      </w:r>
      <w:r w:rsidR="00955740">
        <w:rPr>
          <w:rFonts w:eastAsia="Aptos" w:cs="Aptos"/>
        </w:rPr>
        <w:t>and</w:t>
      </w:r>
      <w:r w:rsidRPr="007017E6">
        <w:rPr>
          <w:rFonts w:eastAsia="Aptos" w:cs="Aptos"/>
        </w:rPr>
        <w:t xml:space="preserve"> </w:t>
      </w:r>
      <w:proofErr w:type="spellStart"/>
      <w:r w:rsidRPr="007017E6">
        <w:rPr>
          <w:rFonts w:eastAsia="Aptos" w:cs="Aptos"/>
        </w:rPr>
        <w:t>ChatClimate</w:t>
      </w:r>
      <w:proofErr w:type="spellEnd"/>
      <w:r w:rsidRPr="007017E6">
        <w:rPr>
          <w:rFonts w:eastAsia="Aptos" w:cs="Aptos"/>
        </w:rPr>
        <w:t xml:space="preserve"> is that it is capable of being used as a climate intelligence platform and not merely a chatbot. Using RAG, the model can cite credible climate documents directly</w:t>
      </w:r>
      <w:r w:rsidR="00955740">
        <w:rPr>
          <w:rFonts w:eastAsia="Aptos" w:cs="Aptos"/>
        </w:rPr>
        <w:t>,</w:t>
      </w:r>
      <w:r w:rsidRPr="007017E6">
        <w:rPr>
          <w:rFonts w:eastAsia="Aptos" w:cs="Aptos"/>
        </w:rPr>
        <w:t xml:space="preserve"> and this minimizes the chances of using outdated or falsified information </w:t>
      </w:r>
      <w:sdt>
        <w:sdtPr>
          <w:rPr>
            <w:rFonts w:eastAsia="Aptos" w:cs="Aptos"/>
          </w:rPr>
          <w:id w:val="769969036"/>
          <w:citation/>
        </w:sdtPr>
        <w:sdtEndPr/>
        <w:sdtContent>
          <w:r w:rsidR="00F51CBB">
            <w:rPr>
              <w:rFonts w:eastAsia="Aptos" w:cs="Aptos"/>
            </w:rPr>
            <w:fldChar w:fldCharType="begin"/>
          </w:r>
          <w:r w:rsidR="00F51CBB">
            <w:rPr>
              <w:rFonts w:eastAsia="Aptos" w:cs="Aptos"/>
            </w:rPr>
            <w:instrText xml:space="preserve"> CITATION Thu251 \l 1033 </w:instrText>
          </w:r>
          <w:r w:rsidR="00F51CBB">
            <w:rPr>
              <w:rFonts w:eastAsia="Aptos" w:cs="Aptos"/>
            </w:rPr>
            <w:fldChar w:fldCharType="separate"/>
          </w:r>
          <w:r w:rsidR="00AA662E" w:rsidRPr="00AA662E">
            <w:rPr>
              <w:rFonts w:eastAsia="Aptos" w:cs="Aptos"/>
              <w:noProof/>
            </w:rPr>
            <w:t>[2]</w:t>
          </w:r>
          <w:r w:rsidR="00F51CBB">
            <w:rPr>
              <w:rFonts w:eastAsia="Aptos" w:cs="Aptos"/>
            </w:rPr>
            <w:fldChar w:fldCharType="end"/>
          </w:r>
        </w:sdtContent>
      </w:sdt>
      <w:r w:rsidRPr="007017E6">
        <w:rPr>
          <w:rFonts w:eastAsia="Aptos" w:cs="Aptos"/>
        </w:rPr>
        <w:t>. It is multilingual, which is facilitated by cascade machine translation, enhancing accessibility and increasing the involvement of people across the world in sharing climate knowledge</w:t>
      </w:r>
      <w:sdt>
        <w:sdtPr>
          <w:rPr>
            <w:rFonts w:eastAsia="Aptos" w:cs="Aptos"/>
          </w:rPr>
          <w:id w:val="-2095768437"/>
          <w:citation/>
        </w:sdtPr>
        <w:sdtEndPr/>
        <w:sdtContent>
          <w:r w:rsidR="00672D8C">
            <w:rPr>
              <w:rFonts w:eastAsia="Aptos" w:cs="Aptos"/>
            </w:rPr>
            <w:fldChar w:fldCharType="begin"/>
          </w:r>
          <w:r w:rsidR="00672D8C">
            <w:rPr>
              <w:rFonts w:eastAsia="Aptos" w:cs="Aptos"/>
              <w:lang w:val="en-IN"/>
            </w:rPr>
            <w:instrText xml:space="preserve"> CITATION Dee23 \l 16393 </w:instrText>
          </w:r>
          <w:r w:rsidR="00672D8C">
            <w:rPr>
              <w:rFonts w:eastAsia="Aptos" w:cs="Aptos"/>
            </w:rPr>
            <w:fldChar w:fldCharType="separate"/>
          </w:r>
          <w:r w:rsidR="00AA662E">
            <w:rPr>
              <w:rFonts w:eastAsia="Aptos" w:cs="Aptos"/>
              <w:noProof/>
              <w:lang w:val="en-IN"/>
            </w:rPr>
            <w:t xml:space="preserve"> </w:t>
          </w:r>
          <w:r w:rsidR="00AA662E" w:rsidRPr="00AA662E">
            <w:rPr>
              <w:rFonts w:eastAsia="Aptos" w:cs="Aptos"/>
              <w:noProof/>
              <w:lang w:val="en-IN"/>
            </w:rPr>
            <w:t>[18]</w:t>
          </w:r>
          <w:r w:rsidR="00672D8C">
            <w:rPr>
              <w:rFonts w:eastAsia="Aptos" w:cs="Aptos"/>
            </w:rPr>
            <w:fldChar w:fldCharType="end"/>
          </w:r>
        </w:sdtContent>
      </w:sdt>
      <w:r w:rsidR="00672D8C">
        <w:rPr>
          <w:rFonts w:eastAsia="Aptos" w:cs="Aptos"/>
        </w:rPr>
        <w:t>.</w:t>
      </w:r>
      <w:r w:rsidRPr="007017E6" w:rsidDel="00672D8C">
        <w:rPr>
          <w:rFonts w:eastAsia="Aptos" w:cs="Aptos"/>
        </w:rPr>
        <w:t xml:space="preserve"> </w:t>
      </w:r>
      <w:r w:rsidRPr="007017E6">
        <w:rPr>
          <w:rFonts w:eastAsia="Aptos" w:cs="Aptos"/>
        </w:rPr>
        <w:t xml:space="preserve">According to the developers, this entails the creation of a kind of climate social intelligence—an integrated body of interdisciplinary knowledge that equips stakeholders around the world to make informed and collective decisions regarding climate change </w:t>
      </w:r>
      <w:sdt>
        <w:sdtPr>
          <w:rPr>
            <w:rFonts w:eastAsia="Aptos" w:cs="Aptos"/>
          </w:rPr>
          <w:id w:val="-43142716"/>
          <w:citation/>
        </w:sdtPr>
        <w:sdtEndPr/>
        <w:sdtContent>
          <w:r w:rsidR="004B7684">
            <w:rPr>
              <w:rFonts w:eastAsia="Aptos" w:cs="Aptos"/>
            </w:rPr>
            <w:fldChar w:fldCharType="begin"/>
          </w:r>
          <w:r w:rsidR="004B7684">
            <w:rPr>
              <w:rFonts w:eastAsia="Aptos" w:cs="Aptos"/>
            </w:rPr>
            <w:instrText xml:space="preserve"> CITATION Thu241 \l 1033 </w:instrText>
          </w:r>
          <w:r w:rsidR="004B7684">
            <w:rPr>
              <w:rFonts w:eastAsia="Aptos" w:cs="Aptos"/>
            </w:rPr>
            <w:fldChar w:fldCharType="separate"/>
          </w:r>
          <w:r w:rsidR="00AA662E" w:rsidRPr="00AA662E">
            <w:rPr>
              <w:rFonts w:eastAsia="Aptos" w:cs="Aptos"/>
              <w:noProof/>
            </w:rPr>
            <w:t>[1]</w:t>
          </w:r>
          <w:r w:rsidR="004B7684">
            <w:rPr>
              <w:rFonts w:eastAsia="Aptos" w:cs="Aptos"/>
            </w:rPr>
            <w:fldChar w:fldCharType="end"/>
          </w:r>
        </w:sdtContent>
      </w:sdt>
      <w:sdt>
        <w:sdtPr>
          <w:rPr>
            <w:rFonts w:eastAsia="Aptos" w:cs="Aptos"/>
          </w:rPr>
          <w:id w:val="-1080517294"/>
          <w:citation/>
        </w:sdtPr>
        <w:sdtEndPr/>
        <w:sdtContent>
          <w:r w:rsidR="004B7684">
            <w:rPr>
              <w:rFonts w:eastAsia="Aptos" w:cs="Aptos"/>
            </w:rPr>
            <w:fldChar w:fldCharType="begin"/>
          </w:r>
          <w:r w:rsidR="004B7684">
            <w:rPr>
              <w:rFonts w:eastAsia="Aptos" w:cs="Aptos"/>
            </w:rPr>
            <w:instrText xml:space="preserve"> CITATION Thu251 \l 1033 </w:instrText>
          </w:r>
          <w:r w:rsidR="004B7684">
            <w:rPr>
              <w:rFonts w:eastAsia="Aptos" w:cs="Aptos"/>
            </w:rPr>
            <w:fldChar w:fldCharType="separate"/>
          </w:r>
          <w:r w:rsidR="00AA662E">
            <w:rPr>
              <w:rFonts w:eastAsia="Aptos" w:cs="Aptos"/>
              <w:noProof/>
            </w:rPr>
            <w:t xml:space="preserve"> </w:t>
          </w:r>
          <w:r w:rsidR="00AA662E" w:rsidRPr="00AA662E">
            <w:rPr>
              <w:rFonts w:eastAsia="Aptos" w:cs="Aptos"/>
              <w:noProof/>
            </w:rPr>
            <w:t>[2]</w:t>
          </w:r>
          <w:r w:rsidR="004B7684">
            <w:rPr>
              <w:rFonts w:eastAsia="Aptos" w:cs="Aptos"/>
            </w:rPr>
            <w:fldChar w:fldCharType="end"/>
          </w:r>
        </w:sdtContent>
      </w:sdt>
      <w:r w:rsidRPr="007017E6">
        <w:rPr>
          <w:rFonts w:eastAsia="Aptos" w:cs="Aptos"/>
        </w:rPr>
        <w:t xml:space="preserve"> </w:t>
      </w:r>
      <w:sdt>
        <w:sdtPr>
          <w:rPr>
            <w:rFonts w:eastAsia="Aptos" w:cs="Aptos"/>
          </w:rPr>
          <w:id w:val="-2042430663"/>
          <w:citation/>
        </w:sdtPr>
        <w:sdtEndPr/>
        <w:sdtContent>
          <w:r w:rsidR="004B7684">
            <w:rPr>
              <w:rFonts w:eastAsia="Aptos" w:cs="Aptos"/>
            </w:rPr>
            <w:fldChar w:fldCharType="begin"/>
          </w:r>
          <w:r w:rsidR="004B7684">
            <w:rPr>
              <w:rFonts w:eastAsia="Aptos" w:cs="Aptos"/>
            </w:rPr>
            <w:instrText xml:space="preserve"> CITATION Sch25 \l 1033 </w:instrText>
          </w:r>
          <w:r w:rsidR="004B7684">
            <w:rPr>
              <w:rFonts w:eastAsia="Aptos" w:cs="Aptos"/>
            </w:rPr>
            <w:fldChar w:fldCharType="separate"/>
          </w:r>
          <w:r w:rsidR="00AA662E" w:rsidRPr="00AA662E">
            <w:rPr>
              <w:rFonts w:eastAsia="Aptos" w:cs="Aptos"/>
              <w:noProof/>
            </w:rPr>
            <w:t>[19]</w:t>
          </w:r>
          <w:r w:rsidR="004B7684">
            <w:rPr>
              <w:rFonts w:eastAsia="Aptos" w:cs="Aptos"/>
            </w:rPr>
            <w:fldChar w:fldCharType="end"/>
          </w:r>
        </w:sdtContent>
      </w:sdt>
      <w:r w:rsidRPr="007017E6">
        <w:rPr>
          <w:rFonts w:eastAsia="Aptos" w:cs="Aptos"/>
        </w:rPr>
        <w:t xml:space="preserve">. </w:t>
      </w:r>
    </w:p>
    <w:p w14:paraId="6D27C718" w14:textId="53BAF892" w:rsidR="000F6F0F" w:rsidRPr="000F6F0F" w:rsidRDefault="002000B7" w:rsidP="00955740">
      <w:pPr>
        <w:jc w:val="both"/>
      </w:pPr>
      <w:r w:rsidRPr="007017E6">
        <w:rPr>
          <w:rFonts w:eastAsia="Aptos" w:cs="Aptos"/>
        </w:rPr>
        <w:t xml:space="preserve">Essentially, the sphere of climate analytics is moving more toward fragmented, discipline-specific frameworks to integrated, AI-based frameworks that bring together the scientific, economic, and social aspects of climate change. ClimateGPT reflects such a change: the platform synthesizes heterogeneous data sources, fills the gap between technical research and policy requirements, and gives transparent and evidence-based information </w:t>
      </w:r>
      <w:sdt>
        <w:sdtPr>
          <w:rPr>
            <w:rFonts w:eastAsia="Aptos" w:cs="Aptos"/>
          </w:rPr>
          <w:id w:val="1885218986"/>
          <w:citation/>
        </w:sdtPr>
        <w:sdtEndPr/>
        <w:sdtContent>
          <w:r w:rsidR="004B7684">
            <w:rPr>
              <w:rFonts w:eastAsia="Aptos" w:cs="Aptos"/>
            </w:rPr>
            <w:fldChar w:fldCharType="begin"/>
          </w:r>
          <w:r w:rsidR="004B7684">
            <w:rPr>
              <w:rFonts w:eastAsia="Aptos" w:cs="Aptos"/>
            </w:rPr>
            <w:instrText xml:space="preserve"> CITATION Thu241 \l 1033 </w:instrText>
          </w:r>
          <w:r w:rsidR="004B7684">
            <w:rPr>
              <w:rFonts w:eastAsia="Aptos" w:cs="Aptos"/>
            </w:rPr>
            <w:fldChar w:fldCharType="separate"/>
          </w:r>
          <w:r w:rsidR="00AA662E" w:rsidRPr="00AA662E">
            <w:rPr>
              <w:rFonts w:eastAsia="Aptos" w:cs="Aptos"/>
              <w:noProof/>
            </w:rPr>
            <w:t>[1]</w:t>
          </w:r>
          <w:r w:rsidR="004B7684">
            <w:rPr>
              <w:rFonts w:eastAsia="Aptos" w:cs="Aptos"/>
            </w:rPr>
            <w:fldChar w:fldCharType="end"/>
          </w:r>
        </w:sdtContent>
      </w:sdt>
      <w:sdt>
        <w:sdtPr>
          <w:rPr>
            <w:rFonts w:eastAsia="Aptos" w:cs="Aptos"/>
          </w:rPr>
          <w:id w:val="-161783449"/>
          <w:citation/>
        </w:sdtPr>
        <w:sdtEndPr/>
        <w:sdtContent>
          <w:r w:rsidR="004B7684">
            <w:rPr>
              <w:rFonts w:eastAsia="Aptos" w:cs="Aptos"/>
            </w:rPr>
            <w:fldChar w:fldCharType="begin"/>
          </w:r>
          <w:r w:rsidR="004B7684">
            <w:rPr>
              <w:rFonts w:eastAsia="Aptos" w:cs="Aptos"/>
            </w:rPr>
            <w:instrText xml:space="preserve"> CITATION Thu251 \l 1033 </w:instrText>
          </w:r>
          <w:r w:rsidR="004B7684">
            <w:rPr>
              <w:rFonts w:eastAsia="Aptos" w:cs="Aptos"/>
            </w:rPr>
            <w:fldChar w:fldCharType="separate"/>
          </w:r>
          <w:r w:rsidR="00AA662E">
            <w:rPr>
              <w:rFonts w:eastAsia="Aptos" w:cs="Aptos"/>
              <w:noProof/>
            </w:rPr>
            <w:t xml:space="preserve"> </w:t>
          </w:r>
          <w:r w:rsidR="00AA662E" w:rsidRPr="00AA662E">
            <w:rPr>
              <w:rFonts w:eastAsia="Aptos" w:cs="Aptos"/>
              <w:noProof/>
            </w:rPr>
            <w:t>[2]</w:t>
          </w:r>
          <w:r w:rsidR="004B7684">
            <w:rPr>
              <w:rFonts w:eastAsia="Aptos" w:cs="Aptos"/>
            </w:rPr>
            <w:fldChar w:fldCharType="end"/>
          </w:r>
        </w:sdtContent>
      </w:sdt>
      <w:sdt>
        <w:sdtPr>
          <w:rPr>
            <w:rFonts w:eastAsia="Aptos" w:cs="Aptos"/>
          </w:rPr>
          <w:id w:val="-322592614"/>
          <w:citation/>
        </w:sdtPr>
        <w:sdtEndPr/>
        <w:sdtContent>
          <w:r w:rsidR="004B7684">
            <w:rPr>
              <w:rFonts w:eastAsia="Aptos" w:cs="Aptos"/>
            </w:rPr>
            <w:fldChar w:fldCharType="begin"/>
          </w:r>
          <w:r w:rsidR="004B7684">
            <w:rPr>
              <w:rFonts w:eastAsia="Aptos" w:cs="Aptos"/>
            </w:rPr>
            <w:instrText xml:space="preserve"> CITATION Gui25 \l 1033 </w:instrText>
          </w:r>
          <w:r w:rsidR="004B7684">
            <w:rPr>
              <w:rFonts w:eastAsia="Aptos" w:cs="Aptos"/>
            </w:rPr>
            <w:fldChar w:fldCharType="separate"/>
          </w:r>
          <w:r w:rsidR="00AA662E">
            <w:rPr>
              <w:rFonts w:eastAsia="Aptos" w:cs="Aptos"/>
              <w:noProof/>
            </w:rPr>
            <w:t xml:space="preserve"> </w:t>
          </w:r>
          <w:r w:rsidR="00AA662E" w:rsidRPr="00AA662E">
            <w:rPr>
              <w:rFonts w:eastAsia="Aptos" w:cs="Aptos"/>
              <w:noProof/>
            </w:rPr>
            <w:t>[16]</w:t>
          </w:r>
          <w:r w:rsidR="004B7684">
            <w:rPr>
              <w:rFonts w:eastAsia="Aptos" w:cs="Aptos"/>
            </w:rPr>
            <w:fldChar w:fldCharType="end"/>
          </w:r>
        </w:sdtContent>
      </w:sdt>
      <w:r w:rsidRPr="007017E6">
        <w:rPr>
          <w:rFonts w:eastAsia="Aptos" w:cs="Aptos"/>
        </w:rPr>
        <w:t xml:space="preserve"> . Through this, it will help in solving one of the most urgent issues in the world today—the question of how to use large and complex climate data to make meaningful knowledge that will lead to effective climate policy, adaptation, and resiliency planning </w:t>
      </w:r>
      <w:sdt>
        <w:sdtPr>
          <w:rPr>
            <w:rFonts w:eastAsia="Aptos" w:cs="Aptos"/>
          </w:rPr>
          <w:id w:val="-441614718"/>
          <w:citation/>
        </w:sdtPr>
        <w:sdtEndPr/>
        <w:sdtContent>
          <w:r w:rsidR="004B7684">
            <w:rPr>
              <w:rFonts w:eastAsia="Aptos" w:cs="Aptos"/>
            </w:rPr>
            <w:fldChar w:fldCharType="begin"/>
          </w:r>
          <w:r w:rsidR="004B7684">
            <w:rPr>
              <w:rFonts w:eastAsia="Aptos" w:cs="Aptos"/>
            </w:rPr>
            <w:instrText xml:space="preserve"> CITATION Wor25 \l 1033 </w:instrText>
          </w:r>
          <w:r w:rsidR="004B7684">
            <w:rPr>
              <w:rFonts w:eastAsia="Aptos" w:cs="Aptos"/>
            </w:rPr>
            <w:fldChar w:fldCharType="separate"/>
          </w:r>
          <w:r w:rsidR="00AA662E" w:rsidRPr="00AA662E">
            <w:rPr>
              <w:rFonts w:eastAsia="Aptos" w:cs="Aptos"/>
              <w:noProof/>
            </w:rPr>
            <w:t>[17]</w:t>
          </w:r>
          <w:r w:rsidR="004B7684">
            <w:rPr>
              <w:rFonts w:eastAsia="Aptos" w:cs="Aptos"/>
            </w:rPr>
            <w:fldChar w:fldCharType="end"/>
          </w:r>
        </w:sdtContent>
      </w:sdt>
      <w:r w:rsidR="004B7684">
        <w:rPr>
          <w:rFonts w:eastAsia="Aptos" w:cs="Aptos"/>
        </w:rPr>
        <w:t>.</w:t>
      </w:r>
    </w:p>
    <w:p w14:paraId="0D92B807" w14:textId="4F192149" w:rsidR="005C6102" w:rsidRDefault="005C6102" w:rsidP="002A369E">
      <w:pPr>
        <w:pStyle w:val="Heading2"/>
        <w:rPr>
          <w:rFonts w:hint="eastAsia"/>
        </w:rPr>
      </w:pPr>
      <w:bookmarkStart w:id="72" w:name="_Toc198888032"/>
      <w:r>
        <w:t>Gap Analysis</w:t>
      </w:r>
      <w:bookmarkEnd w:id="72"/>
      <w:commentRangeStart w:id="73"/>
      <w:commentRangeStart w:id="74"/>
      <w:commentRangeEnd w:id="73"/>
      <w:r>
        <w:rPr>
          <w:rStyle w:val="CommentReference"/>
          <w:sz w:val="32"/>
          <w:szCs w:val="32"/>
        </w:rPr>
        <w:commentReference w:id="73"/>
      </w:r>
      <w:commentRangeEnd w:id="74"/>
      <w:r w:rsidR="00C954C5">
        <w:rPr>
          <w:rStyle w:val="CommentReference"/>
          <w:sz w:val="32"/>
          <w:szCs w:val="32"/>
        </w:rPr>
        <w:commentReference w:id="74"/>
      </w:r>
    </w:p>
    <w:p w14:paraId="16863B09" w14:textId="77777777" w:rsidR="00CB5A69" w:rsidRPr="00CB5A69" w:rsidRDefault="00CB5A69" w:rsidP="00AA2591">
      <w:pPr>
        <w:spacing w:before="100" w:beforeAutospacing="1" w:after="100" w:afterAutospacing="1" w:line="240" w:lineRule="auto"/>
        <w:jc w:val="both"/>
        <w:rPr>
          <w:szCs w:val="22"/>
        </w:rPr>
      </w:pPr>
      <w:r w:rsidRPr="00CB5A69">
        <w:rPr>
          <w:szCs w:val="22"/>
        </w:rPr>
        <w:t>The review of academic and industry efforts highlights both progress and limitations. Academic research has produced a wide range of models capable of addressing specific aspects of climate prediction, from rare event modeling to text-based knowledge synthesis.</w:t>
      </w:r>
    </w:p>
    <w:p w14:paraId="0209ECB2" w14:textId="77777777" w:rsidR="008867E0" w:rsidRPr="008867E0" w:rsidRDefault="008867E0" w:rsidP="008867E0">
      <w:pPr>
        <w:spacing w:before="100" w:beforeAutospacing="1" w:after="100" w:afterAutospacing="1" w:line="240" w:lineRule="auto"/>
        <w:jc w:val="both"/>
        <w:rPr>
          <w:szCs w:val="22"/>
        </w:rPr>
      </w:pPr>
      <w:r w:rsidRPr="008867E0">
        <w:rPr>
          <w:szCs w:val="22"/>
        </w:rPr>
        <w:t>Nonetheless, they are normally dataset-specific, not easily scalable, or are not easily interpretable. Industry uses, conversely, have advanced in the use of AI in weather prediction and resource allocation but tend to be confined within or at the level of an area and are not created to be widely available. Although there has been a lot of research, and numerous efforts are made, there are still considerable gaps between the condition of academic climate modeling, industry practices and requirements of real-world decision-makers.</w:t>
      </w:r>
    </w:p>
    <w:p w14:paraId="51CA1792" w14:textId="2F239C58" w:rsidR="008867E0" w:rsidRPr="008867E0" w:rsidRDefault="008867E0" w:rsidP="008867E0">
      <w:pPr>
        <w:spacing w:before="100" w:beforeAutospacing="1" w:after="100" w:afterAutospacing="1" w:line="240" w:lineRule="auto"/>
        <w:jc w:val="both"/>
        <w:rPr>
          <w:szCs w:val="22"/>
        </w:rPr>
      </w:pPr>
      <w:r w:rsidRPr="008867E0">
        <w:rPr>
          <w:szCs w:val="22"/>
        </w:rPr>
        <w:t>This is particularly evident in the context of CO2 and climate emissions modeling when considering a comprehensive global inventory of greenhouse gas emissions e.g. EDGAR, which categorizes greenhouse gas emissions into eight broad categories: Transport, Power Industry, Buildings, Fuel Exploitation (fugitive emissions), Industrial Combustion, Industrial Processes, Agriculture, and Waste</w:t>
      </w:r>
      <w:sdt>
        <w:sdtPr>
          <w:rPr>
            <w:szCs w:val="22"/>
          </w:rPr>
          <w:id w:val="-414398640"/>
          <w:citation/>
        </w:sdtPr>
        <w:sdtEndPr/>
        <w:sdtContent>
          <w:r w:rsidR="0009584C">
            <w:rPr>
              <w:szCs w:val="22"/>
            </w:rPr>
            <w:fldChar w:fldCharType="begin"/>
          </w:r>
          <w:r w:rsidR="0009584C">
            <w:rPr>
              <w:szCs w:val="22"/>
            </w:rPr>
            <w:instrText xml:space="preserve"> CITATION Eur24 \l 1033 </w:instrText>
          </w:r>
          <w:r w:rsidR="0009584C">
            <w:rPr>
              <w:szCs w:val="22"/>
            </w:rPr>
            <w:fldChar w:fldCharType="separate"/>
          </w:r>
          <w:r w:rsidR="0009584C">
            <w:rPr>
              <w:noProof/>
              <w:szCs w:val="22"/>
            </w:rPr>
            <w:t xml:space="preserve"> </w:t>
          </w:r>
          <w:r w:rsidR="0009584C" w:rsidRPr="0009584C">
            <w:rPr>
              <w:noProof/>
              <w:szCs w:val="22"/>
            </w:rPr>
            <w:t>[10]</w:t>
          </w:r>
          <w:r w:rsidR="0009584C">
            <w:rPr>
              <w:szCs w:val="22"/>
            </w:rPr>
            <w:fldChar w:fldCharType="end"/>
          </w:r>
        </w:sdtContent>
      </w:sdt>
      <w:r w:rsidR="0009584C">
        <w:rPr>
          <w:szCs w:val="22"/>
        </w:rPr>
        <w:t>.</w:t>
      </w:r>
    </w:p>
    <w:p w14:paraId="50F70AA4" w14:textId="77777777" w:rsidR="008867E0" w:rsidRPr="008867E0" w:rsidRDefault="008867E0" w:rsidP="008867E0">
      <w:pPr>
        <w:spacing w:before="100" w:beforeAutospacing="1" w:after="100" w:afterAutospacing="1" w:line="240" w:lineRule="auto"/>
        <w:jc w:val="both"/>
        <w:rPr>
          <w:szCs w:val="22"/>
        </w:rPr>
      </w:pPr>
      <w:r w:rsidRPr="008867E0">
        <w:rPr>
          <w:szCs w:val="22"/>
        </w:rPr>
        <w:t>Among the weakness are the minimal application of models in present-day academic work (e.g., application of numerous models, poor data applicability, and inability to apply models in real-world conditions) and in industry practice (e.g., closed proprietary AI systems, lack of transparency, splintered data sources, and slow emissions reporting).</w:t>
      </w:r>
    </w:p>
    <w:p w14:paraId="2F8864F5" w14:textId="24CFDE2A" w:rsidR="00CB5A69" w:rsidRPr="00CB5A69" w:rsidRDefault="008867E0" w:rsidP="008867E0">
      <w:pPr>
        <w:spacing w:before="100" w:beforeAutospacing="1" w:after="100" w:afterAutospacing="1" w:line="240" w:lineRule="auto"/>
        <w:jc w:val="both"/>
        <w:rPr>
          <w:szCs w:val="22"/>
        </w:rPr>
      </w:pPr>
      <w:r w:rsidRPr="008867E0">
        <w:rPr>
          <w:szCs w:val="22"/>
        </w:rPr>
        <w:t xml:space="preserve">Such shortcomings are part of bigger issues - such as latency in the availability of data, insufficient global coverage (particularly in the Global South), poor interoperability of the data/software, and poor interpretability of sophisticated AI models - which impede meaningful climate action. This part examines </w:t>
      </w:r>
      <w:r w:rsidRPr="008867E0">
        <w:rPr>
          <w:szCs w:val="22"/>
        </w:rPr>
        <w:lastRenderedPageBreak/>
        <w:t>these shortcomings and explains how they are overcome by ClimateGPT Fusion, using an open, integrated, and</w:t>
      </w:r>
      <w:r w:rsidR="00807E5B">
        <w:rPr>
          <w:szCs w:val="22"/>
        </w:rPr>
        <w:t xml:space="preserve"> </w:t>
      </w:r>
      <w:r w:rsidRPr="008867E0">
        <w:rPr>
          <w:szCs w:val="22"/>
        </w:rPr>
        <w:t>context-driven</w:t>
      </w:r>
      <w:r w:rsidR="0035251E">
        <w:rPr>
          <w:szCs w:val="22"/>
        </w:rPr>
        <w:t xml:space="preserve"> </w:t>
      </w:r>
      <w:r w:rsidRPr="008867E0">
        <w:rPr>
          <w:szCs w:val="22"/>
        </w:rPr>
        <w:t>AI</w:t>
      </w:r>
      <w:r w:rsidR="00807E5B">
        <w:rPr>
          <w:szCs w:val="22"/>
        </w:rPr>
        <w:t xml:space="preserve"> </w:t>
      </w:r>
      <w:r w:rsidRPr="008867E0">
        <w:rPr>
          <w:szCs w:val="22"/>
        </w:rPr>
        <w:t>system.</w:t>
      </w:r>
    </w:p>
    <w:p w14:paraId="3BBF5435" w14:textId="5F1BC5EB" w:rsidR="00BE46DD" w:rsidRPr="006751F6" w:rsidRDefault="00BE46DD" w:rsidP="00AA2591">
      <w:pPr>
        <w:pStyle w:val="Heading3"/>
        <w:jc w:val="both"/>
        <w:rPr>
          <w:rFonts w:hint="eastAsia"/>
        </w:rPr>
      </w:pPr>
      <w:r w:rsidRPr="006751F6">
        <w:t>Gaps in Academic Approaches to Emissions Modeling</w:t>
      </w:r>
    </w:p>
    <w:p w14:paraId="09FBCE27" w14:textId="1AB48AC1" w:rsidR="000B1B39" w:rsidRPr="000B1B39" w:rsidRDefault="00BF018B" w:rsidP="000B1B39">
      <w:pPr>
        <w:spacing w:before="100" w:beforeAutospacing="1" w:after="100" w:afterAutospacing="1" w:line="240" w:lineRule="auto"/>
        <w:jc w:val="both"/>
        <w:rPr>
          <w:szCs w:val="22"/>
        </w:rPr>
      </w:pPr>
      <w:r w:rsidRPr="00BF018B">
        <w:rPr>
          <w:szCs w:val="22"/>
        </w:rPr>
        <w:t xml:space="preserve">Academic research </w:t>
      </w:r>
      <w:r w:rsidR="000B1B39" w:rsidRPr="000B1B39">
        <w:rPr>
          <w:szCs w:val="22"/>
        </w:rPr>
        <w:t xml:space="preserve">on the topic has generated </w:t>
      </w:r>
      <w:r w:rsidR="00080A50" w:rsidRPr="00BF018B">
        <w:rPr>
          <w:szCs w:val="22"/>
        </w:rPr>
        <w:t>sophisticated</w:t>
      </w:r>
      <w:r w:rsidR="00080A50" w:rsidRPr="000B1B39">
        <w:rPr>
          <w:szCs w:val="22"/>
        </w:rPr>
        <w:t xml:space="preserve"> </w:t>
      </w:r>
      <w:r w:rsidR="000B1B39" w:rsidRPr="000B1B39">
        <w:rPr>
          <w:szCs w:val="22"/>
        </w:rPr>
        <w:t xml:space="preserve">CO2 and climate emission models, including highly process-resolving simulations, to state-of-the-art machine learning models. Nevertheless, there has been a continuous disparity between translating these advances into deployable and usable tools. Numerous academic models do not exist beyond publications or </w:t>
      </w:r>
      <w:r w:rsidR="00E85EEE" w:rsidRPr="000B1B39">
        <w:rPr>
          <w:szCs w:val="22"/>
        </w:rPr>
        <w:t>prototypes and</w:t>
      </w:r>
      <w:r w:rsidR="000B1B39" w:rsidRPr="000B1B39">
        <w:rPr>
          <w:szCs w:val="22"/>
        </w:rPr>
        <w:t xml:space="preserve"> have not been operationalized to be used by policy makers or as part of decision-support systems.</w:t>
      </w:r>
    </w:p>
    <w:p w14:paraId="1C206F35" w14:textId="2A46B5FB" w:rsidR="000B1B39" w:rsidRPr="000B1B39" w:rsidRDefault="000B1B39" w:rsidP="000B1B39">
      <w:pPr>
        <w:spacing w:before="100" w:beforeAutospacing="1" w:after="100" w:afterAutospacing="1" w:line="240" w:lineRule="auto"/>
        <w:jc w:val="both"/>
        <w:rPr>
          <w:szCs w:val="22"/>
        </w:rPr>
      </w:pPr>
      <w:r w:rsidRPr="000B1B39">
        <w:rPr>
          <w:szCs w:val="22"/>
        </w:rPr>
        <w:t xml:space="preserve">Biswas (2023) has highlighted that, at the same time the open data can be guided by AI, which is similar to ChatGPT, other traditional models must also be used to support climate research to avoid misleading outcomes </w:t>
      </w:r>
      <w:sdt>
        <w:sdtPr>
          <w:rPr>
            <w:szCs w:val="22"/>
          </w:rPr>
          <w:id w:val="-1013142370"/>
          <w:citation/>
        </w:sdtPr>
        <w:sdtEndPr/>
        <w:sdtContent>
          <w:r w:rsidR="004E3087">
            <w:rPr>
              <w:szCs w:val="22"/>
            </w:rPr>
            <w:fldChar w:fldCharType="begin"/>
          </w:r>
          <w:r w:rsidR="004E3087">
            <w:rPr>
              <w:szCs w:val="22"/>
            </w:rPr>
            <w:instrText xml:space="preserve"> CITATION Bis231 \l 1033 </w:instrText>
          </w:r>
          <w:r w:rsidR="004E3087">
            <w:rPr>
              <w:szCs w:val="22"/>
            </w:rPr>
            <w:fldChar w:fldCharType="separate"/>
          </w:r>
          <w:r w:rsidR="004E3087" w:rsidRPr="004E3087">
            <w:rPr>
              <w:noProof/>
              <w:szCs w:val="22"/>
            </w:rPr>
            <w:t>[3]</w:t>
          </w:r>
          <w:r w:rsidR="004E3087">
            <w:rPr>
              <w:szCs w:val="22"/>
            </w:rPr>
            <w:fldChar w:fldCharType="end"/>
          </w:r>
        </w:sdtContent>
      </w:sdt>
      <w:r w:rsidRPr="000B1B39">
        <w:rPr>
          <w:szCs w:val="22"/>
        </w:rPr>
        <w:t>. Theoretical performance is also given more priority by researchers than practical usability - the researchers might work on making a model more accurate when trained on curated data, instead of working on making the model able to process diverse and messy real-world data.</w:t>
      </w:r>
    </w:p>
    <w:p w14:paraId="23571135" w14:textId="0021F82B" w:rsidR="000B1B39" w:rsidRPr="000B1B39" w:rsidRDefault="000B1B39" w:rsidP="000B1B39">
      <w:pPr>
        <w:spacing w:before="100" w:beforeAutospacing="1" w:after="100" w:afterAutospacing="1" w:line="240" w:lineRule="auto"/>
        <w:jc w:val="both"/>
        <w:rPr>
          <w:szCs w:val="22"/>
        </w:rPr>
      </w:pPr>
      <w:r w:rsidRPr="000B1B39">
        <w:rPr>
          <w:szCs w:val="22"/>
        </w:rPr>
        <w:t xml:space="preserve">As a matter of fact, climate data is very heterogeneous and diffused in many repositories, usually in forms that are not easily accessible or convenient to non-experts. This heterogeneity specifically exists when one considers the emissions by various sectors. Other inventories include EDGAR that separates Transport, Power Industry, Buildings, Fuel Exploitation, Industrial Combustion, Industrial Processes, Agriculture, and Waste with its respective activity data, emission factors, and </w:t>
      </w:r>
      <w:r w:rsidR="0081445D" w:rsidRPr="000B1B39">
        <w:rPr>
          <w:szCs w:val="22"/>
        </w:rPr>
        <w:t>uncertainties</w:t>
      </w:r>
      <w:sdt>
        <w:sdtPr>
          <w:rPr>
            <w:szCs w:val="22"/>
          </w:rPr>
          <w:id w:val="554977190"/>
          <w:citation/>
        </w:sdtPr>
        <w:sdtEndPr/>
        <w:sdtContent>
          <w:r w:rsidR="0081445D">
            <w:rPr>
              <w:szCs w:val="22"/>
            </w:rPr>
            <w:fldChar w:fldCharType="begin"/>
          </w:r>
          <w:r w:rsidR="0081445D">
            <w:rPr>
              <w:szCs w:val="22"/>
            </w:rPr>
            <w:instrText xml:space="preserve"> CITATION Eur24 \l 1033 </w:instrText>
          </w:r>
          <w:r w:rsidR="0081445D">
            <w:rPr>
              <w:szCs w:val="22"/>
            </w:rPr>
            <w:fldChar w:fldCharType="separate"/>
          </w:r>
          <w:r w:rsidR="0081445D">
            <w:rPr>
              <w:noProof/>
              <w:szCs w:val="22"/>
            </w:rPr>
            <w:t xml:space="preserve"> </w:t>
          </w:r>
          <w:r w:rsidR="0081445D" w:rsidRPr="0081445D">
            <w:rPr>
              <w:noProof/>
              <w:szCs w:val="22"/>
            </w:rPr>
            <w:t>[10]</w:t>
          </w:r>
          <w:r w:rsidR="0081445D">
            <w:rPr>
              <w:szCs w:val="22"/>
            </w:rPr>
            <w:fldChar w:fldCharType="end"/>
          </w:r>
        </w:sdtContent>
      </w:sdt>
      <w:r w:rsidR="0081445D" w:rsidRPr="000B1B39">
        <w:rPr>
          <w:szCs w:val="22"/>
        </w:rPr>
        <w:t>.</w:t>
      </w:r>
      <w:r w:rsidRPr="000B1B39">
        <w:rPr>
          <w:szCs w:val="22"/>
        </w:rPr>
        <w:t xml:space="preserve"> Models derived from academic research which operate with one and well-structured dataset or with one sector (say, only road transport) might not struggle with this cross-sector complexity, hence its failure when applied to the discontinuous and </w:t>
      </w:r>
      <w:proofErr w:type="spellStart"/>
      <w:r w:rsidRPr="000B1B39">
        <w:rPr>
          <w:szCs w:val="22"/>
        </w:rPr>
        <w:t>sectorally</w:t>
      </w:r>
      <w:proofErr w:type="spellEnd"/>
      <w:r w:rsidRPr="000B1B39">
        <w:rPr>
          <w:szCs w:val="22"/>
        </w:rPr>
        <w:t xml:space="preserve"> heterogenous data environment beyond the lab. </w:t>
      </w:r>
    </w:p>
    <w:p w14:paraId="3B0BC086" w14:textId="079B8BAB" w:rsidR="000B1B39" w:rsidRPr="000B1B39" w:rsidRDefault="000B1B39" w:rsidP="000B1B39">
      <w:pPr>
        <w:spacing w:before="100" w:beforeAutospacing="1" w:after="100" w:afterAutospacing="1" w:line="240" w:lineRule="auto"/>
        <w:jc w:val="both"/>
        <w:rPr>
          <w:szCs w:val="22"/>
        </w:rPr>
      </w:pPr>
      <w:proofErr w:type="spellStart"/>
      <w:r w:rsidRPr="000B1B39">
        <w:rPr>
          <w:szCs w:val="22"/>
        </w:rPr>
        <w:t>Thulke</w:t>
      </w:r>
      <w:proofErr w:type="spellEnd"/>
      <w:r w:rsidRPr="000B1B39">
        <w:rPr>
          <w:szCs w:val="22"/>
        </w:rPr>
        <w:t xml:space="preserve"> et al. emphasize the idea that domain-specific LLM, including ClimateGPT, requires the use of retrieval-augmented techniques to be faithful to the sources and the significance of the risks of hallucination when unedited outputs have not been reviewed. Simply put, academia has been strong in the creation of models, yet they frequently do not focus on data quality management, user-friendly design, and engineering required to support intensive implementation</w:t>
      </w:r>
      <w:sdt>
        <w:sdtPr>
          <w:rPr>
            <w:szCs w:val="22"/>
          </w:rPr>
          <w:id w:val="-1824113247"/>
          <w:citation/>
        </w:sdtPr>
        <w:sdtEndPr/>
        <w:sdtContent>
          <w:r w:rsidR="0081445D">
            <w:rPr>
              <w:szCs w:val="22"/>
            </w:rPr>
            <w:fldChar w:fldCharType="begin"/>
          </w:r>
          <w:r w:rsidR="0081445D">
            <w:rPr>
              <w:szCs w:val="22"/>
            </w:rPr>
            <w:instrText xml:space="preserve"> CITATION Thu251 \l 1033 </w:instrText>
          </w:r>
          <w:r w:rsidR="0081445D">
            <w:rPr>
              <w:szCs w:val="22"/>
            </w:rPr>
            <w:fldChar w:fldCharType="separate"/>
          </w:r>
          <w:r w:rsidR="0081445D">
            <w:rPr>
              <w:noProof/>
              <w:szCs w:val="22"/>
            </w:rPr>
            <w:t xml:space="preserve"> </w:t>
          </w:r>
          <w:r w:rsidR="0081445D" w:rsidRPr="0081445D">
            <w:rPr>
              <w:noProof/>
              <w:szCs w:val="22"/>
            </w:rPr>
            <w:t>[2]</w:t>
          </w:r>
          <w:r w:rsidR="0081445D">
            <w:rPr>
              <w:szCs w:val="22"/>
            </w:rPr>
            <w:fldChar w:fldCharType="end"/>
          </w:r>
        </w:sdtContent>
      </w:sdt>
      <w:r w:rsidRPr="000B1B39">
        <w:rPr>
          <w:szCs w:val="22"/>
        </w:rPr>
        <w:t xml:space="preserve">. </w:t>
      </w:r>
    </w:p>
    <w:p w14:paraId="4CE5AF31" w14:textId="77777777" w:rsidR="000B1B39" w:rsidRPr="000B1B39" w:rsidRDefault="000B1B39" w:rsidP="000B1B39">
      <w:pPr>
        <w:spacing w:before="100" w:beforeAutospacing="1" w:after="100" w:afterAutospacing="1" w:line="240" w:lineRule="auto"/>
        <w:jc w:val="both"/>
        <w:rPr>
          <w:szCs w:val="22"/>
        </w:rPr>
      </w:pPr>
      <w:r w:rsidRPr="000B1B39">
        <w:rPr>
          <w:szCs w:val="22"/>
        </w:rPr>
        <w:t>The other weakness of academic methodologies is the inability to generalize models to realistic situations. Frequently, the academic models and the needs on the ground do not match. The models of climate or AI trained in the laboratory may be working at a global or course scale, but in practice, it is necessary to have local and situation-specific information (e.g. city-scale emission projections or sector-specific scenarios of high-emitting sectors such as Transport, Power Industry, Industrial Combustion or Agriculture).</w:t>
      </w:r>
    </w:p>
    <w:p w14:paraId="227ED4D4" w14:textId="77777777" w:rsidR="000B1B39" w:rsidRPr="000B1B39" w:rsidRDefault="000B1B39" w:rsidP="000B1B39">
      <w:pPr>
        <w:spacing w:before="100" w:beforeAutospacing="1" w:after="100" w:afterAutospacing="1" w:line="240" w:lineRule="auto"/>
        <w:jc w:val="both"/>
        <w:rPr>
          <w:szCs w:val="22"/>
        </w:rPr>
      </w:pPr>
      <w:r w:rsidRPr="000B1B39">
        <w:rPr>
          <w:szCs w:val="22"/>
        </w:rPr>
        <w:t>It is, in fact, observed by experts that issues exist at the interface of [research] models and climate services, such as the lack of a correspondence between the spatial/temporal scales of model output and those needed by applications, and the difficulty of adapting model output to the real-world decision.</w:t>
      </w:r>
    </w:p>
    <w:p w14:paraId="76B77D50" w14:textId="77777777" w:rsidR="000B1B39" w:rsidRPr="000B1B39" w:rsidRDefault="000B1B39" w:rsidP="000B1B39">
      <w:pPr>
        <w:spacing w:before="100" w:beforeAutospacing="1" w:after="100" w:afterAutospacing="1" w:line="240" w:lineRule="auto"/>
        <w:jc w:val="both"/>
        <w:rPr>
          <w:szCs w:val="22"/>
        </w:rPr>
      </w:pPr>
      <w:r w:rsidRPr="000B1B39">
        <w:rPr>
          <w:szCs w:val="22"/>
        </w:rPr>
        <w:t>Moreover, sophisticated AI models in the academia may fail to incorporate domain knowledge, which hinders their external validity to training conditions. Recently, researchers at MIT cautioned that it can be problematic to deploy large deep-learning models to do climate projections without basing them in the physical fundamentals of climate.</w:t>
      </w:r>
    </w:p>
    <w:p w14:paraId="784F5E05" w14:textId="77777777" w:rsidR="000B1B39" w:rsidRPr="000B1B39" w:rsidRDefault="000B1B39" w:rsidP="000B1B39">
      <w:pPr>
        <w:spacing w:before="100" w:beforeAutospacing="1" w:after="100" w:afterAutospacing="1" w:line="240" w:lineRule="auto"/>
        <w:jc w:val="both"/>
        <w:rPr>
          <w:szCs w:val="22"/>
        </w:rPr>
      </w:pPr>
      <w:r w:rsidRPr="000B1B39">
        <w:rPr>
          <w:szCs w:val="22"/>
        </w:rPr>
        <w:t xml:space="preserve">These multifaceted models can be quite useful in explaining historical data but can have difficulty in accounting for the natural variability and non-stationarity found in climatic systems thus they are less trusted when extended to the future or other local conditions. </w:t>
      </w:r>
    </w:p>
    <w:p w14:paraId="29296C3D" w14:textId="77777777" w:rsidR="000B1B39" w:rsidRPr="000B1B39" w:rsidRDefault="000B1B39" w:rsidP="000B1B39">
      <w:pPr>
        <w:spacing w:before="100" w:beforeAutospacing="1" w:after="100" w:afterAutospacing="1" w:line="240" w:lineRule="auto"/>
        <w:jc w:val="both"/>
        <w:rPr>
          <w:szCs w:val="22"/>
        </w:rPr>
      </w:pPr>
      <w:r w:rsidRPr="000B1B39">
        <w:rPr>
          <w:szCs w:val="22"/>
        </w:rPr>
        <w:lastRenderedPageBreak/>
        <w:t xml:space="preserve">In the case of emission modeling, the problem is even more pronounced when attempting to model cross-sector interactions, i.e. in the </w:t>
      </w:r>
      <w:proofErr w:type="gramStart"/>
      <w:r w:rsidRPr="000B1B39">
        <w:rPr>
          <w:szCs w:val="22"/>
        </w:rPr>
        <w:t>manner in which</w:t>
      </w:r>
      <w:proofErr w:type="gramEnd"/>
      <w:r w:rsidRPr="000B1B39">
        <w:rPr>
          <w:szCs w:val="22"/>
        </w:rPr>
        <w:t xml:space="preserve"> electrification in Transport causes a shift in emissions to the Power Industry sector or in which industrial growth affects both Industrial Combustion and Industrial Processes. According to Selin et al. (2025), their results can be labeled as the cautionary tale of the fact that </w:t>
      </w:r>
      <w:proofErr w:type="gramStart"/>
      <w:r w:rsidRPr="000B1B39">
        <w:rPr>
          <w:szCs w:val="22"/>
        </w:rPr>
        <w:t>more and more</w:t>
      </w:r>
      <w:proofErr w:type="gramEnd"/>
      <w:r w:rsidRPr="000B1B39">
        <w:rPr>
          <w:szCs w:val="22"/>
        </w:rPr>
        <w:t xml:space="preserve"> complex models are not necessarily better - in some cases, simpler physics-based models can outperform state-of-the-art AI when it comes to climate prediction.</w:t>
      </w:r>
    </w:p>
    <w:p w14:paraId="77FEE074" w14:textId="352A2E63" w:rsidR="00BF018B" w:rsidRPr="00BF018B" w:rsidRDefault="000B1B39" w:rsidP="000B1B39">
      <w:pPr>
        <w:spacing w:before="100" w:beforeAutospacing="1" w:after="100" w:afterAutospacing="1" w:line="240" w:lineRule="auto"/>
        <w:jc w:val="both"/>
        <w:rPr>
          <w:szCs w:val="22"/>
        </w:rPr>
      </w:pPr>
      <w:r w:rsidRPr="000B1B39">
        <w:rPr>
          <w:szCs w:val="22"/>
        </w:rPr>
        <w:t xml:space="preserve">To conclude, there is a gap in the academic community in coming up with emission models which are not only realistic in controlled </w:t>
      </w:r>
      <w:proofErr w:type="gramStart"/>
      <w:r w:rsidRPr="000B1B39">
        <w:rPr>
          <w:szCs w:val="22"/>
        </w:rPr>
        <w:t>environments</w:t>
      </w:r>
      <w:proofErr w:type="gramEnd"/>
      <w:r w:rsidRPr="000B1B39">
        <w:rPr>
          <w:szCs w:val="22"/>
        </w:rPr>
        <w:t xml:space="preserve"> but they also extrapolate to various real-life situations, they can be easily </w:t>
      </w:r>
      <w:proofErr w:type="gramStart"/>
      <w:r w:rsidRPr="000B1B39">
        <w:rPr>
          <w:szCs w:val="22"/>
        </w:rPr>
        <w:t>interpreted, and</w:t>
      </w:r>
      <w:proofErr w:type="gramEnd"/>
      <w:r w:rsidRPr="000B1B39">
        <w:rPr>
          <w:szCs w:val="22"/>
        </w:rPr>
        <w:t xml:space="preserve"> can be implemented by the stakeholders in actual climate solutions.</w:t>
      </w:r>
    </w:p>
    <w:p w14:paraId="4500CE39" w14:textId="41E482F8" w:rsidR="00BE46DD" w:rsidRPr="006751F6" w:rsidRDefault="00BE46DD" w:rsidP="00AA2591">
      <w:pPr>
        <w:pStyle w:val="Heading3"/>
        <w:jc w:val="both"/>
        <w:rPr>
          <w:rFonts w:hint="eastAsia"/>
        </w:rPr>
      </w:pPr>
      <w:r>
        <w:t>Shortcomings in Industry Practice and Data Systems</w:t>
      </w:r>
      <w:commentRangeStart w:id="75"/>
      <w:commentRangeStart w:id="76"/>
      <w:commentRangeStart w:id="77"/>
      <w:commentRangeStart w:id="78"/>
      <w:commentRangeEnd w:id="75"/>
      <w:r w:rsidRPr="006751F6">
        <w:rPr>
          <w:rStyle w:val="CommentReference"/>
          <w:sz w:val="28"/>
          <w:szCs w:val="28"/>
        </w:rPr>
        <w:commentReference w:id="75"/>
      </w:r>
      <w:commentRangeEnd w:id="76"/>
      <w:r w:rsidRPr="006751F6">
        <w:rPr>
          <w:rStyle w:val="CommentReference"/>
          <w:sz w:val="28"/>
          <w:szCs w:val="28"/>
        </w:rPr>
        <w:commentReference w:id="76"/>
      </w:r>
      <w:commentRangeEnd w:id="77"/>
      <w:r w:rsidRPr="006751F6">
        <w:rPr>
          <w:rStyle w:val="CommentReference"/>
          <w:sz w:val="28"/>
          <w:szCs w:val="28"/>
        </w:rPr>
        <w:commentReference w:id="77"/>
      </w:r>
      <w:commentRangeEnd w:id="78"/>
      <w:r w:rsidRPr="006751F6">
        <w:rPr>
          <w:rStyle w:val="CommentReference"/>
          <w:sz w:val="28"/>
          <w:szCs w:val="28"/>
        </w:rPr>
        <w:commentReference w:id="78"/>
      </w:r>
    </w:p>
    <w:p w14:paraId="17851261" w14:textId="57E2ED4A" w:rsidR="00BE46DD" w:rsidRPr="00BE46DD" w:rsidRDefault="1D2075B8" w:rsidP="00AA2591">
      <w:pPr>
        <w:jc w:val="both"/>
      </w:pPr>
      <w:r>
        <w:t xml:space="preserve">Climate analytics and emissions tracking continue to face significant systemic gaps. </w:t>
      </w:r>
      <w:r w:rsidR="004F747F">
        <w:t>Many</w:t>
      </w:r>
      <w:r>
        <w:t xml:space="preserve"> tools are proprietary and opaque, and function as black-box systems or Resilience-as-a-Service platforms, which sell privileged forecasts but otherwise do not reveal the data or algorithms used</w:t>
      </w:r>
      <w:sdt>
        <w:sdtPr>
          <w:id w:val="1725094704"/>
          <w:citation/>
        </w:sdtPr>
        <w:sdtEndPr/>
        <w:sdtContent>
          <w:r w:rsidR="002E471B">
            <w:fldChar w:fldCharType="begin"/>
          </w:r>
          <w:r w:rsidR="002E471B">
            <w:instrText xml:space="preserve"> CITATION Int241 \l 1033 </w:instrText>
          </w:r>
          <w:r w:rsidR="002E471B">
            <w:fldChar w:fldCharType="separate"/>
          </w:r>
          <w:r w:rsidR="002E471B">
            <w:rPr>
              <w:noProof/>
            </w:rPr>
            <w:t xml:space="preserve"> [4]</w:t>
          </w:r>
          <w:r w:rsidR="002E471B">
            <w:fldChar w:fldCharType="end"/>
          </w:r>
        </w:sdtContent>
      </w:sdt>
      <w:r>
        <w:t>. Such a strategy makes well-resourced users exclusive, reduces the transparency of models, and makes external questioning of bias or error in the model difficult, even as repeated requests have been made to expose the open data and explainable methods. Although the total CO2 total in the world is about 37.4 Gt in 2023 (IEA), these proprietary systems have not proven to reverse this scenario.</w:t>
      </w:r>
    </w:p>
    <w:p w14:paraId="513D72AA" w14:textId="7DD131E0" w:rsidR="00BE46DD" w:rsidRPr="00BE46DD" w:rsidRDefault="0C670336" w:rsidP="00AA2591">
      <w:pPr>
        <w:jc w:val="both"/>
      </w:pPr>
      <w:r>
        <w:t xml:space="preserve">Emissions information itself is fragmented across government </w:t>
      </w:r>
      <w:r w:rsidR="004F747F">
        <w:t>agencies,</w:t>
      </w:r>
      <w:r w:rsidR="00766245">
        <w:t xml:space="preserve"> </w:t>
      </w:r>
      <w:r w:rsidR="4C9EC468">
        <w:t>research</w:t>
      </w:r>
      <w:r>
        <w:t xml:space="preserve"> institutions, and vendors use various methodologies, definitions, and reporting periods to provide such information. Combining these heterogeneous data demands significant cleaning and harmonization, thereby heightening the chances of inconsistency or errors. Appearing in isolated form, sectoral data, like the estimated climate contribution of aviation (NOAA/IPCC)</w:t>
      </w:r>
      <w:sdt>
        <w:sdtPr>
          <w:id w:val="-1860420570"/>
          <w:citation/>
        </w:sdtPr>
        <w:sdtEndPr/>
        <w:sdtContent>
          <w:r w:rsidR="002E471B">
            <w:fldChar w:fldCharType="begin"/>
          </w:r>
          <w:r w:rsidR="002E471B">
            <w:instrText xml:space="preserve"> CITATION NOA201 \l 1033 </w:instrText>
          </w:r>
          <w:r w:rsidR="002E471B">
            <w:fldChar w:fldCharType="separate"/>
          </w:r>
          <w:r w:rsidR="002E471B">
            <w:rPr>
              <w:noProof/>
            </w:rPr>
            <w:t xml:space="preserve"> [6]</w:t>
          </w:r>
          <w:r w:rsidR="002E471B">
            <w:fldChar w:fldCharType="end"/>
          </w:r>
        </w:sdtContent>
      </w:sdt>
      <w:r>
        <w:t>, do not allow a comprehensive and comparative analysis.</w:t>
      </w:r>
    </w:p>
    <w:p w14:paraId="14CBF8F4" w14:textId="18FA8ACB" w:rsidR="00BE46DD" w:rsidRPr="00BE46DD" w:rsidRDefault="0D73D402" w:rsidP="00AA2591">
      <w:pPr>
        <w:jc w:val="both"/>
      </w:pPr>
      <w:r>
        <w:t xml:space="preserve">The other long-standing problem is a delay in reporting on emissions. Countries reporting to the UNFCCC also tend to report with an approximate delay of two years- 2023 is not expected to be formally reported, say, until 2025. Even longer delays are even common in </w:t>
      </w:r>
      <w:r w:rsidR="19D1E19B">
        <w:t>non-annex</w:t>
      </w:r>
      <w:r>
        <w:t xml:space="preserve"> I countries. Even the independent datasets like the EDGAR, which are aimed at speeding up availability, are still a month behind </w:t>
      </w:r>
      <w:r w:rsidR="58EBCFC4">
        <w:t>real</w:t>
      </w:r>
      <w:r>
        <w:t xml:space="preserve"> time</w:t>
      </w:r>
      <w:sdt>
        <w:sdtPr>
          <w:id w:val="-386802196"/>
          <w:citation/>
        </w:sdtPr>
        <w:sdtEndPr/>
        <w:sdtContent>
          <w:r w:rsidR="004B45E0">
            <w:fldChar w:fldCharType="begin"/>
          </w:r>
          <w:r w:rsidR="004B45E0">
            <w:instrText xml:space="preserve"> CITATION Gui25 \l 1033 </w:instrText>
          </w:r>
          <w:r w:rsidR="004B45E0">
            <w:fldChar w:fldCharType="separate"/>
          </w:r>
          <w:r w:rsidR="004B45E0">
            <w:rPr>
              <w:noProof/>
            </w:rPr>
            <w:t xml:space="preserve"> [16]</w:t>
          </w:r>
          <w:r w:rsidR="004B45E0">
            <w:fldChar w:fldCharType="end"/>
          </w:r>
        </w:sdtContent>
      </w:sdt>
      <w:r>
        <w:t xml:space="preserve">. Such delays in reporting do not allow business and policymakers </w:t>
      </w:r>
      <w:r w:rsidR="73F27C65">
        <w:t>to evaluate</w:t>
      </w:r>
      <w:r>
        <w:t xml:space="preserve"> the immediate effects of the new policies or economic changes on the emissions.</w:t>
      </w:r>
    </w:p>
    <w:p w14:paraId="2528C827" w14:textId="6518BE5A" w:rsidR="00BE46DD" w:rsidRPr="00BE46DD" w:rsidRDefault="0D73D402" w:rsidP="00AA2591">
      <w:pPr>
        <w:jc w:val="both"/>
      </w:pPr>
      <w:r>
        <w:t>Coverage and data equity gaps also remain pressing challenges. In most of the developing areas, the data on emissions is very scarce and it has been analyzed that approximately 100 countries do not have data that is robust enough to be used to model the climate</w:t>
      </w:r>
      <w:sdt>
        <w:sdtPr>
          <w:id w:val="-1245870450"/>
          <w:citation/>
        </w:sdtPr>
        <w:sdtEndPr/>
        <w:sdtContent>
          <w:r w:rsidR="00CA197E">
            <w:fldChar w:fldCharType="begin"/>
          </w:r>
          <w:r w:rsidR="00CA197E">
            <w:instrText xml:space="preserve"> CITATION Wor25 \l 1033 </w:instrText>
          </w:r>
          <w:r w:rsidR="00CA197E">
            <w:fldChar w:fldCharType="separate"/>
          </w:r>
          <w:r w:rsidR="00CA197E">
            <w:rPr>
              <w:noProof/>
            </w:rPr>
            <w:t xml:space="preserve"> [17]</w:t>
          </w:r>
          <w:r w:rsidR="00CA197E">
            <w:fldChar w:fldCharType="end"/>
          </w:r>
        </w:sdtContent>
      </w:sdt>
      <w:r>
        <w:t>. This underrepresentation distorts world models, risk analysis and policy outcomes, which puts vulnerable populations underrepresented in climate policy.</w:t>
      </w:r>
    </w:p>
    <w:p w14:paraId="6EFCD966" w14:textId="6D207339" w:rsidR="742BC532" w:rsidRDefault="34DF726A" w:rsidP="00AA2591">
      <w:pPr>
        <w:jc w:val="both"/>
      </w:pPr>
      <w:r>
        <w:t>These issues, taken together, present closed systems, fragmented data, delayed reporting, and non-even coverage, all of which are obstacles to the transparency, accountability, and trust of the people. The lack of standardized, open, and interoperable data instruments remains a barrier to validation, benchmarking, and reproducibility, which slows material action on global climate.</w:t>
      </w:r>
    </w:p>
    <w:p w14:paraId="092989D3" w14:textId="20B223E8" w:rsidR="00BE46DD" w:rsidRPr="006751F6" w:rsidRDefault="00BE46DD" w:rsidP="00AA2591">
      <w:pPr>
        <w:pStyle w:val="Heading3"/>
        <w:jc w:val="both"/>
        <w:rPr>
          <w:rFonts w:hint="eastAsia"/>
        </w:rPr>
      </w:pPr>
      <w:r w:rsidRPr="006751F6">
        <w:t>Persistent Data and Model Challenges</w:t>
      </w:r>
    </w:p>
    <w:p w14:paraId="19990E70" w14:textId="77777777" w:rsidR="00BE46DD" w:rsidRPr="00BE46DD" w:rsidRDefault="00BE46DD" w:rsidP="00AA2591">
      <w:pPr>
        <w:jc w:val="both"/>
      </w:pPr>
      <w:r w:rsidRPr="00BE46DD">
        <w:t>Several cross-cutting challenges emerge from the above gaps in academia and industry:</w:t>
      </w:r>
    </w:p>
    <w:p w14:paraId="3F12E663" w14:textId="116E1C94" w:rsidR="00BE46DD" w:rsidRPr="0062302B" w:rsidRDefault="00BE46DD" w:rsidP="00D77336">
      <w:pPr>
        <w:numPr>
          <w:ilvl w:val="0"/>
          <w:numId w:val="17"/>
        </w:numPr>
        <w:jc w:val="both"/>
        <w:rPr>
          <w:szCs w:val="22"/>
        </w:rPr>
      </w:pPr>
      <w:r w:rsidRPr="0062302B">
        <w:rPr>
          <w:b/>
          <w:szCs w:val="22"/>
        </w:rPr>
        <w:t>Data Latency:</w:t>
      </w:r>
      <w:r w:rsidRPr="0062302B">
        <w:rPr>
          <w:szCs w:val="22"/>
        </w:rPr>
        <w:t xml:space="preserve"> </w:t>
      </w:r>
      <w:r w:rsidR="002A1E2A" w:rsidRPr="002A1E2A">
        <w:rPr>
          <w:szCs w:val="22"/>
        </w:rPr>
        <w:t xml:space="preserve">There is no real time data on emissions. National GHG inventories and international data sets typically have a relatively high latency, typically 2+ years in the case of official statistics. This delay between the on-the-ground emissions and reported figures makes it hard to react to the </w:t>
      </w:r>
      <w:r w:rsidR="002A1E2A" w:rsidRPr="002A1E2A">
        <w:rPr>
          <w:szCs w:val="22"/>
        </w:rPr>
        <w:lastRenderedPageBreak/>
        <w:t>tendencies or confirm the effect of recent policies in a timely way. As an example, fluctuating Transport electrification or Fuel Exploitation methane leaks can take years out of time to be reflected in official datasets</w:t>
      </w:r>
      <w:sdt>
        <w:sdtPr>
          <w:rPr>
            <w:szCs w:val="22"/>
          </w:rPr>
          <w:id w:val="1660041749"/>
          <w:citation/>
        </w:sdtPr>
        <w:sdtEndPr/>
        <w:sdtContent>
          <w:r w:rsidR="00F34F64">
            <w:rPr>
              <w:szCs w:val="22"/>
            </w:rPr>
            <w:fldChar w:fldCharType="begin"/>
          </w:r>
          <w:r w:rsidR="00F34F64">
            <w:rPr>
              <w:szCs w:val="22"/>
            </w:rPr>
            <w:instrText xml:space="preserve"> CITATION Int22 \l 1033 </w:instrText>
          </w:r>
          <w:r w:rsidR="00F34F64">
            <w:rPr>
              <w:szCs w:val="22"/>
            </w:rPr>
            <w:fldChar w:fldCharType="separate"/>
          </w:r>
          <w:r w:rsidR="00F34F64">
            <w:rPr>
              <w:noProof/>
              <w:szCs w:val="22"/>
            </w:rPr>
            <w:t xml:space="preserve"> </w:t>
          </w:r>
          <w:r w:rsidR="00F34F64" w:rsidRPr="00F34F64">
            <w:rPr>
              <w:noProof/>
              <w:szCs w:val="22"/>
            </w:rPr>
            <w:t>[9]</w:t>
          </w:r>
          <w:r w:rsidR="00F34F64">
            <w:rPr>
              <w:szCs w:val="22"/>
            </w:rPr>
            <w:fldChar w:fldCharType="end"/>
          </w:r>
        </w:sdtContent>
      </w:sdt>
      <w:r w:rsidR="002A1E2A" w:rsidRPr="002A1E2A">
        <w:rPr>
          <w:szCs w:val="22"/>
        </w:rPr>
        <w:t>.</w:t>
      </w:r>
    </w:p>
    <w:p w14:paraId="531D2D78" w14:textId="76DABCE9" w:rsidR="00BE46DD" w:rsidRPr="0062302B" w:rsidRDefault="00BE46DD" w:rsidP="00D77336">
      <w:pPr>
        <w:numPr>
          <w:ilvl w:val="0"/>
          <w:numId w:val="17"/>
        </w:numPr>
        <w:jc w:val="both"/>
        <w:rPr>
          <w:szCs w:val="22"/>
        </w:rPr>
      </w:pPr>
      <w:r w:rsidRPr="0062302B">
        <w:rPr>
          <w:b/>
          <w:szCs w:val="22"/>
        </w:rPr>
        <w:t>Global Coverage Gaps:</w:t>
      </w:r>
      <w:r w:rsidRPr="0062302B">
        <w:rPr>
          <w:szCs w:val="22"/>
        </w:rPr>
        <w:t xml:space="preserve"> </w:t>
      </w:r>
      <w:r w:rsidR="002B269B" w:rsidRPr="002B269B">
        <w:rPr>
          <w:szCs w:val="22"/>
        </w:rPr>
        <w:t>There is no reliable data on emissions of large portions of the world, particularly in less-developed countries. Even about 100 countries (mostly in the Global South) do not have strong data on some of the climate indicators. It implies that global emissions models and artificial intelligence are frequently forced to work with severe blind spots or coarse proxies and are less accurate and fair. Agriculture, Waste and Industrial Processes have a particularly high acuity in the problem and weaker monitoring systems</w:t>
      </w:r>
      <w:sdt>
        <w:sdtPr>
          <w:rPr>
            <w:szCs w:val="22"/>
          </w:rPr>
          <w:id w:val="1801341917"/>
          <w:citation/>
        </w:sdtPr>
        <w:sdtEndPr/>
        <w:sdtContent>
          <w:r w:rsidR="00F34F64">
            <w:rPr>
              <w:szCs w:val="22"/>
            </w:rPr>
            <w:fldChar w:fldCharType="begin"/>
          </w:r>
          <w:r w:rsidR="00F34F64">
            <w:rPr>
              <w:szCs w:val="22"/>
            </w:rPr>
            <w:instrText xml:space="preserve"> CITATION Wor25 \l 1033 </w:instrText>
          </w:r>
          <w:r w:rsidR="00F34F64">
            <w:rPr>
              <w:szCs w:val="22"/>
            </w:rPr>
            <w:fldChar w:fldCharType="separate"/>
          </w:r>
          <w:r w:rsidR="00F34F64">
            <w:rPr>
              <w:noProof/>
              <w:szCs w:val="22"/>
            </w:rPr>
            <w:t xml:space="preserve"> </w:t>
          </w:r>
          <w:r w:rsidR="00F34F64" w:rsidRPr="00F34F64">
            <w:rPr>
              <w:noProof/>
              <w:szCs w:val="22"/>
            </w:rPr>
            <w:t>[17]</w:t>
          </w:r>
          <w:r w:rsidR="00F34F64">
            <w:rPr>
              <w:szCs w:val="22"/>
            </w:rPr>
            <w:fldChar w:fldCharType="end"/>
          </w:r>
        </w:sdtContent>
      </w:sdt>
      <w:r w:rsidR="002B269B" w:rsidRPr="002B269B">
        <w:rPr>
          <w:szCs w:val="22"/>
        </w:rPr>
        <w:t>.</w:t>
      </w:r>
    </w:p>
    <w:p w14:paraId="0DDB1FBA" w14:textId="3EC91A07" w:rsidR="00BE46DD" w:rsidRPr="00BE46DD" w:rsidRDefault="00BE46DD" w:rsidP="00D77336">
      <w:pPr>
        <w:numPr>
          <w:ilvl w:val="0"/>
          <w:numId w:val="17"/>
        </w:numPr>
        <w:jc w:val="both"/>
      </w:pPr>
      <w:r w:rsidRPr="00BE46DD">
        <w:rPr>
          <w:b/>
          <w:bCs/>
        </w:rPr>
        <w:t>Poor Interoperability:</w:t>
      </w:r>
      <w:r w:rsidRPr="00BE46DD">
        <w:t xml:space="preserve"> </w:t>
      </w:r>
      <w:r w:rsidR="003C1579" w:rsidRPr="003C1579">
        <w:t>Climate information and tools exist in high degrees of fragmentation and siloing. Various organizations present information in incompatible formats with a different spatial and temporal resolution. As the Climate Program Office through the NOAA indicates, the impacts of emissions on air quality in the city and heat stress do not find good representation in the current data systems. The incorporation of such varied sources, including the satellite data and national inventories, as well as the sectoral statistics, is both work-consuming and hesitant. This is because the absence of common standards or interfaces to climate data impedes composite analysis and stifling innovation</w:t>
      </w:r>
      <w:sdt>
        <w:sdtPr>
          <w:id w:val="623663034"/>
          <w:citation/>
        </w:sdtPr>
        <w:sdtEndPr/>
        <w:sdtContent>
          <w:r w:rsidR="00F34F64">
            <w:fldChar w:fldCharType="begin"/>
          </w:r>
          <w:r w:rsidR="00F34F64">
            <w:instrText xml:space="preserve"> CITATION NOA243 \l 1033 </w:instrText>
          </w:r>
          <w:r w:rsidR="00F34F64">
            <w:fldChar w:fldCharType="separate"/>
          </w:r>
          <w:r w:rsidR="00F34F64">
            <w:rPr>
              <w:noProof/>
            </w:rPr>
            <w:t xml:space="preserve"> [7]</w:t>
          </w:r>
          <w:r w:rsidR="00F34F64">
            <w:fldChar w:fldCharType="end"/>
          </w:r>
        </w:sdtContent>
      </w:sdt>
      <w:r w:rsidR="003C1579" w:rsidRPr="003C1579">
        <w:t>.</w:t>
      </w:r>
    </w:p>
    <w:p w14:paraId="64011485" w14:textId="5490BBF1" w:rsidR="004F434B" w:rsidRPr="00BE46DD" w:rsidRDefault="00BE46DD" w:rsidP="00D77336">
      <w:pPr>
        <w:numPr>
          <w:ilvl w:val="0"/>
          <w:numId w:val="17"/>
        </w:numPr>
        <w:jc w:val="both"/>
      </w:pPr>
      <w:r w:rsidRPr="00BE46DD">
        <w:rPr>
          <w:b/>
          <w:bCs/>
        </w:rPr>
        <w:t>Limited Model Interpretability:</w:t>
      </w:r>
      <w:r w:rsidRPr="00BE46DD">
        <w:t xml:space="preserve"> </w:t>
      </w:r>
      <w:r w:rsidR="00761F90" w:rsidRPr="00761F90">
        <w:t xml:space="preserve">The black box of more advanced AI models applied </w:t>
      </w:r>
      <w:proofErr w:type="gramStart"/>
      <w:r w:rsidR="00761F90" w:rsidRPr="00761F90">
        <w:t>in the area of</w:t>
      </w:r>
      <w:proofErr w:type="gramEnd"/>
      <w:r w:rsidR="00761F90" w:rsidRPr="00761F90">
        <w:t xml:space="preserve"> emissions forecasting (e.g., deep neural networks, complex ensembles, etc.) can be. These models usually have an opaque internal logic and thus the human experts find it difficult to comprehend the reasons why a particular prediction was made. This low interpretability is a problem in high stakes processes such as climate policy - decision-makers must be able to trust and interpret model results. The black-box models are also difficult to diagnose and can be biased, and they do not give much information on the real drivers of the emission changes.</w:t>
      </w:r>
    </w:p>
    <w:p w14:paraId="0807E709" w14:textId="15A1CC46" w:rsidR="00BE46DD" w:rsidRPr="006751F6" w:rsidRDefault="00BE46DD" w:rsidP="00AA2591">
      <w:pPr>
        <w:pStyle w:val="Heading3"/>
        <w:jc w:val="both"/>
        <w:rPr>
          <w:rFonts w:hint="eastAsia"/>
        </w:rPr>
      </w:pPr>
      <w:r w:rsidRPr="006751F6">
        <w:t>ClimateGPT Fusion: Bridging the Gaps</w:t>
      </w:r>
    </w:p>
    <w:p w14:paraId="323707A2" w14:textId="4175FF15" w:rsidR="00BE46DD" w:rsidRPr="00BE46DD" w:rsidRDefault="00BE46DD" w:rsidP="00AA2591">
      <w:pPr>
        <w:jc w:val="both"/>
      </w:pPr>
      <w:r w:rsidRPr="00BE46DD">
        <w:t xml:space="preserve">The </w:t>
      </w:r>
      <w:r w:rsidRPr="00BE46DD">
        <w:rPr>
          <w:b/>
          <w:bCs/>
        </w:rPr>
        <w:t>ClimateGPT Fusion</w:t>
      </w:r>
      <w:r w:rsidRPr="00BE46DD">
        <w:t xml:space="preserve"> project is explicitly designed to address the above gaps by </w:t>
      </w:r>
      <w:proofErr w:type="spellStart"/>
      <w:r w:rsidR="0066299F" w:rsidRPr="0066299F">
        <w:t>by</w:t>
      </w:r>
      <w:proofErr w:type="spellEnd"/>
      <w:r w:rsidR="0066299F" w:rsidRPr="0066299F">
        <w:t xml:space="preserve"> incorporating open data, contemporary standards, and a moderate AI strategy into a unified system. The main aspects in the solution are:</w:t>
      </w:r>
    </w:p>
    <w:p w14:paraId="042C90A5" w14:textId="0D22998B" w:rsidR="00BE46DD" w:rsidRPr="00BE46DD" w:rsidRDefault="00BE46DD" w:rsidP="00D77336">
      <w:pPr>
        <w:numPr>
          <w:ilvl w:val="0"/>
          <w:numId w:val="16"/>
        </w:numPr>
        <w:jc w:val="both"/>
      </w:pPr>
      <w:r w:rsidRPr="00BE46DD">
        <w:rPr>
          <w:b/>
          <w:bCs/>
        </w:rPr>
        <w:t>Open Access and Transparency:</w:t>
      </w:r>
      <w:r w:rsidRPr="00BE46DD">
        <w:t xml:space="preserve"> </w:t>
      </w:r>
      <w:r w:rsidR="006519B0" w:rsidRPr="00AE3F08">
        <w:t xml:space="preserve">ClimateGPT Fusion is based on the idea of openness in both data and software. Retrieval-based grounding that stems from transparency and reliability in climate-centric AI systems improves retrieval-based grounding which, according to </w:t>
      </w:r>
      <w:proofErr w:type="spellStart"/>
      <w:r w:rsidR="006519B0" w:rsidRPr="00AE3F08">
        <w:t>Thulke</w:t>
      </w:r>
      <w:proofErr w:type="spellEnd"/>
      <w:r w:rsidR="006519B0" w:rsidRPr="00AE3F08">
        <w:t xml:space="preserve"> et al</w:t>
      </w:r>
      <w:r w:rsidR="00A666C2">
        <w:t xml:space="preserve"> </w:t>
      </w:r>
      <w:sdt>
        <w:sdtPr>
          <w:id w:val="308450057"/>
          <w:citation/>
        </w:sdtPr>
        <w:sdtEndPr/>
        <w:sdtContent>
          <w:r w:rsidR="00A33C90">
            <w:fldChar w:fldCharType="begin"/>
          </w:r>
          <w:r w:rsidR="00A33C90">
            <w:instrText xml:space="preserve"> CITATION Thu241 \l 1033 </w:instrText>
          </w:r>
          <w:r w:rsidR="00A33C90">
            <w:fldChar w:fldCharType="separate"/>
          </w:r>
          <w:r w:rsidR="00A33C90">
            <w:rPr>
              <w:noProof/>
            </w:rPr>
            <w:t>[1]</w:t>
          </w:r>
          <w:r w:rsidR="00A33C90">
            <w:fldChar w:fldCharType="end"/>
          </w:r>
        </w:sdtContent>
      </w:sdt>
      <w:r w:rsidR="006519B0" w:rsidRPr="00AE3F08">
        <w:t xml:space="preserve">, is a critical design of Fusion. All the underlying datasets (e.g., the EDGAR CO2 and GHG emissions datasets of the eight sectors) are open-source, and the AI models and pipelines are developed as open-source. </w:t>
      </w:r>
      <w:r w:rsidR="00E85EEE">
        <w:br/>
      </w:r>
      <w:r w:rsidR="00E85EEE">
        <w:br/>
      </w:r>
      <w:r w:rsidR="006519B0" w:rsidRPr="00AE3F08">
        <w:t>This is opposed to owned industry systems and makes the platform to be inspected, used and trusted by academics, policymakers and the p</w:t>
      </w:r>
      <w:r w:rsidR="00AE3F08" w:rsidRPr="00AE3F08">
        <w:t>eople</w:t>
      </w:r>
      <w:r w:rsidR="006519B0" w:rsidRPr="00AE3F08">
        <w:t>.</w:t>
      </w:r>
      <w:r w:rsidR="001D16E4">
        <w:t xml:space="preserve"> </w:t>
      </w:r>
      <w:r w:rsidR="00CB2B07" w:rsidRPr="00CB2B07">
        <w:t xml:space="preserve">Open data and open-source solutions can be embraced to create more transparency and collaboration within the climate AI ecosystem. As an illustration, the EDGAR database a worldwide-encompassing, monthly emissions record will ensure that the model has a wide geographical coverage and uniformity of data. The estimates provided by EDGAR fill the gap in terms of data on the global south even in areas that traditionally had low confidence in monitoring emissions. ClimateGPT Fusion is </w:t>
      </w:r>
      <w:proofErr w:type="gramStart"/>
      <w:r w:rsidR="00CB2B07" w:rsidRPr="00CB2B07">
        <w:t>open-access</w:t>
      </w:r>
      <w:proofErr w:type="gramEnd"/>
      <w:r w:rsidR="00CB2B07" w:rsidRPr="00CB2B07">
        <w:t>, which implies that its findings can be scientifically tested and that other community members may contribute to the system to make it evolve and become a black box.</w:t>
      </w:r>
    </w:p>
    <w:p w14:paraId="43A27854" w14:textId="0741D973" w:rsidR="00933C67" w:rsidRPr="00933C67" w:rsidRDefault="00BE46DD" w:rsidP="00D77336">
      <w:pPr>
        <w:numPr>
          <w:ilvl w:val="0"/>
          <w:numId w:val="16"/>
        </w:numPr>
        <w:jc w:val="both"/>
      </w:pPr>
      <w:r w:rsidRPr="00BE46DD">
        <w:rPr>
          <w:b/>
          <w:bCs/>
        </w:rPr>
        <w:lastRenderedPageBreak/>
        <w:t xml:space="preserve">Modular </w:t>
      </w:r>
      <w:proofErr w:type="spellStart"/>
      <w:r w:rsidRPr="00BE46DD">
        <w:rPr>
          <w:b/>
          <w:bCs/>
        </w:rPr>
        <w:t>MLOps</w:t>
      </w:r>
      <w:proofErr w:type="spellEnd"/>
      <w:r w:rsidRPr="00BE46DD">
        <w:rPr>
          <w:b/>
          <w:bCs/>
        </w:rPr>
        <w:t xml:space="preserve"> Pipeline:</w:t>
      </w:r>
      <w:r w:rsidRPr="00BE46DD">
        <w:t xml:space="preserve"> </w:t>
      </w:r>
      <w:r w:rsidR="00933C67" w:rsidRPr="00933C67">
        <w:t>The project employs a modular Machine Learning Operations pipeline to ensure the solution is deployable and maintainable in real-world settings</w:t>
      </w:r>
      <w:r w:rsidR="00933C67">
        <w:t xml:space="preserve"> </w:t>
      </w:r>
      <w:r w:rsidR="00933C67" w:rsidRPr="00933C67">
        <w:t>This pipeline automates data ingestion, cleaning, model training, and deployment in a reproducible manner. Crucially, it is designed to be modular, so different components (data sources or modeling techniques) can be updated or replaced as needed</w:t>
      </w:r>
      <w:sdt>
        <w:sdtPr>
          <w:id w:val="507634538"/>
          <w:citation/>
        </w:sdtPr>
        <w:sdtEndPr/>
        <w:sdtContent>
          <w:r w:rsidR="006975BE">
            <w:fldChar w:fldCharType="begin"/>
          </w:r>
          <w:r w:rsidR="006975BE">
            <w:instrText xml:space="preserve"> CITATION Gui25 \l 1033 </w:instrText>
          </w:r>
          <w:r w:rsidR="006975BE">
            <w:fldChar w:fldCharType="separate"/>
          </w:r>
          <w:r w:rsidR="006975BE">
            <w:rPr>
              <w:noProof/>
            </w:rPr>
            <w:t xml:space="preserve"> [16]</w:t>
          </w:r>
          <w:r w:rsidR="006975BE">
            <w:fldChar w:fldCharType="end"/>
          </w:r>
        </w:sdtContent>
      </w:sdt>
      <w:r w:rsidR="00933C67" w:rsidRPr="00933C67">
        <w:t>.</w:t>
      </w:r>
    </w:p>
    <w:p w14:paraId="4C7FBAFE" w14:textId="646C3004" w:rsidR="00933C67" w:rsidRPr="00933C67" w:rsidRDefault="00933C67" w:rsidP="00AA2591">
      <w:pPr>
        <w:ind w:left="720"/>
        <w:jc w:val="both"/>
      </w:pPr>
      <w:r w:rsidRPr="00933C67">
        <w:t>This addresses the academic–practice deployment gap by moving beyond a one-off model to an ongoing operational system. New emissions data (e.g., monthly updates or additional datasets) can be seamlessly fed into the pipeline, reducing latency in model updates and outputs.</w:t>
      </w:r>
      <w:r w:rsidR="00AA2591">
        <w:t xml:space="preserve"> </w:t>
      </w:r>
      <w:r w:rsidRPr="00933C67">
        <w:t>The reliable engineering of data workflows and model versioning means ClimateGPT Fusion can continuously integrate fresh data and methods, bridging the usual divide between a research prototype and a production-ready climate service.</w:t>
      </w:r>
    </w:p>
    <w:p w14:paraId="3CB5C5A9" w14:textId="762E179E" w:rsidR="00BE46DD" w:rsidRPr="00BE46DD" w:rsidRDefault="00933C67" w:rsidP="00AA2591">
      <w:pPr>
        <w:ind w:left="720"/>
        <w:jc w:val="both"/>
      </w:pPr>
      <w:r w:rsidRPr="00933C67">
        <w:t>The modular design also improves interoperability: it can incorporate multiple data formats and tools, translating them via common frameworks so that heterogeneous sources effectively work in unison.</w:t>
      </w:r>
    </w:p>
    <w:p w14:paraId="3AE45C7B" w14:textId="1ABC84F2" w:rsidR="00BC09D9" w:rsidRPr="00BC09D9" w:rsidRDefault="00BE46DD" w:rsidP="00D77336">
      <w:pPr>
        <w:numPr>
          <w:ilvl w:val="0"/>
          <w:numId w:val="16"/>
        </w:numPr>
        <w:jc w:val="both"/>
      </w:pPr>
      <w:r w:rsidRPr="00BC09D9">
        <w:rPr>
          <w:b/>
          <w:bCs/>
        </w:rPr>
        <w:t>Model Context Protocol (MCP) Integration:</w:t>
      </w:r>
      <w:r w:rsidRPr="00BE46DD">
        <w:t xml:space="preserve"> </w:t>
      </w:r>
      <w:r w:rsidR="009E23FB" w:rsidRPr="009E23FB">
        <w:t>One of the key principles of the architecture of ClimateGPT Fusion is the implementation of the Model Context Protocol (MCP) - an open standard that was launched in the end of 2024 and allows AI systems (in particular, large language models) to interact with external data and tools. With MCP, ClimateGPT Fusion will be capable of dynamically looking up relevant data and metadata of the emissions database</w:t>
      </w:r>
      <w:r w:rsidR="007C394D">
        <w:t xml:space="preserve"> </w:t>
      </w:r>
      <w:r w:rsidR="007C394D" w:rsidRPr="009E23FB">
        <w:t>whenever</w:t>
      </w:r>
      <w:r w:rsidR="007C394D">
        <w:t xml:space="preserve"> a query is executed.</w:t>
      </w:r>
      <w:r w:rsidR="009E23FB" w:rsidRPr="009E23FB">
        <w:t xml:space="preserve"> </w:t>
      </w:r>
      <w:r w:rsidR="00663A99">
        <w:br/>
      </w:r>
      <w:r w:rsidR="00663A99">
        <w:br/>
      </w:r>
      <w:r w:rsidR="00F02CAC" w:rsidRPr="00F02CAC">
        <w:t xml:space="preserve">MCP, in a nutshell, serves as an intermediary between the AI and external climate data sources and normalizes the way the AI requests data, performs analytical functions and seeks contextual data. </w:t>
      </w:r>
      <w:r w:rsidR="00C33F58">
        <w:br/>
      </w:r>
      <w:r w:rsidR="00F02CAC" w:rsidRPr="00F02CAC">
        <w:t xml:space="preserve">This also contains sector related queries like What are the recent Transport emissions trends in Europe? or (How) Do Power Industry and Industrial Combustion emissions interact in a particular </w:t>
      </w:r>
      <w:proofErr w:type="gramStart"/>
      <w:r w:rsidR="00210445" w:rsidRPr="00F02CAC">
        <w:t>country?</w:t>
      </w:r>
      <w:r w:rsidR="00210445">
        <w:t>.</w:t>
      </w:r>
      <w:proofErr w:type="gramEnd"/>
      <w:r w:rsidR="00210445">
        <w:t xml:space="preserve"> </w:t>
      </w:r>
      <w:r w:rsidR="00210445" w:rsidRPr="00BC09D9">
        <w:t>This</w:t>
      </w:r>
      <w:r w:rsidR="00210445">
        <w:t xml:space="preserve"> </w:t>
      </w:r>
      <w:r w:rsidR="00BC09D9" w:rsidRPr="00BC09D9">
        <w:t>directly tackles the interoperability challenge: instead of hard-coding custom integrations for each dataset or tool, MCP provides a universal interface for linking the model with any number of databases or analytical modules.</w:t>
      </w:r>
    </w:p>
    <w:p w14:paraId="778D4606" w14:textId="0CE3E6FE" w:rsidR="00BC09D9" w:rsidRPr="00BC09D9" w:rsidRDefault="003E2D19" w:rsidP="00AA2591">
      <w:pPr>
        <w:ind w:left="720"/>
        <w:jc w:val="both"/>
      </w:pPr>
      <w:r w:rsidRPr="003E2D19">
        <w:t>In ClimateGPT Fusion, raw emissions numbers are not only fetched with the help of MCP but also with related metadata (e.g., the region, sector, data quality indicators, and time when the data was provided), with the latter being used by the LLM to develop more informed and nuanced responses.</w:t>
      </w:r>
      <w:r>
        <w:br/>
      </w:r>
      <w:r>
        <w:br/>
      </w:r>
      <w:r w:rsidR="00E402E3" w:rsidRPr="00E402E3">
        <w:t xml:space="preserve">The system brings the emissions data to the reasoning process of the AI (as opposed to simply inputting data into a prompt) through semantic connection of the data to the reasoning process to ensure that the data outputs are based on factual and current </w:t>
      </w:r>
      <w:proofErr w:type="spellStart"/>
      <w:r w:rsidR="00E402E3" w:rsidRPr="00E402E3">
        <w:t>information.</w:t>
      </w:r>
      <w:r w:rsidR="0061043B" w:rsidRPr="0061043B">
        <w:t>This</w:t>
      </w:r>
      <w:proofErr w:type="spellEnd"/>
      <w:r w:rsidR="0061043B" w:rsidRPr="0061043B">
        <w:t xml:space="preserve"> makes it easier to explain as well: the model can refer to sources or describe what data points underlie its findings as it can tell when the data it is working with comes from and what context it was in (via metadata provided by MCP), which also increases the susceptibility of the advanced AI behavior to users.</w:t>
      </w:r>
    </w:p>
    <w:p w14:paraId="18C704B8" w14:textId="123C0CF1" w:rsidR="00813A0E" w:rsidRPr="00813A0E" w:rsidRDefault="00BE46DD" w:rsidP="00D77336">
      <w:pPr>
        <w:numPr>
          <w:ilvl w:val="0"/>
          <w:numId w:val="16"/>
        </w:numPr>
        <w:jc w:val="both"/>
      </w:pPr>
      <w:r w:rsidRPr="00BC09D9">
        <w:rPr>
          <w:b/>
          <w:bCs/>
        </w:rPr>
        <w:t>Near Real-Time Query Interface:</w:t>
      </w:r>
      <w:r w:rsidRPr="00BE46DD">
        <w:t xml:space="preserve"> </w:t>
      </w:r>
      <w:r w:rsidR="00813A0E" w:rsidRPr="00813A0E">
        <w:t xml:space="preserve">ClimateGPT Fusion provides a question-and-answer interface (via the LLM) that allows users to interact with the emissions data and predictions in near real-time. </w:t>
      </w:r>
      <w:r w:rsidR="001831F8">
        <w:t>T</w:t>
      </w:r>
      <w:r w:rsidR="00960F87" w:rsidRPr="00960F87">
        <w:t>his is to solve the extended delay in the traditional emissions reporting because the latest data can be analyzed on the</w:t>
      </w:r>
      <w:r w:rsidR="001831F8">
        <w:t xml:space="preserve"> go</w:t>
      </w:r>
      <w:r w:rsidR="00960F87" w:rsidRPr="00960F87">
        <w:t>. The design of the system can accommodate the appearance of new streams of data; an example of this is the inclusion of feeds of programs such as Climate TRACE which currently reports monthly global emissions with about 60 days delay.</w:t>
      </w:r>
    </w:p>
    <w:p w14:paraId="260CB53A" w14:textId="609BB06D" w:rsidR="00813A0E" w:rsidRPr="00813A0E" w:rsidRDefault="00151051" w:rsidP="00AA2591">
      <w:pPr>
        <w:ind w:left="720"/>
        <w:jc w:val="both"/>
      </w:pPr>
      <w:r w:rsidRPr="00151051">
        <w:lastRenderedPageBreak/>
        <w:t>Users are also able to make future or hypothetical questions (e.g., What are the estimated transport CO2 emissions in Africa in the next year under a high EV adoption scenario?), and the AI will use the most current available information along with the trained models to create an answer.</w:t>
      </w:r>
    </w:p>
    <w:p w14:paraId="50913641" w14:textId="4E5345F6" w:rsidR="00813A0E" w:rsidRPr="00813A0E" w:rsidRDefault="00DD59C6" w:rsidP="00AA2591">
      <w:pPr>
        <w:ind w:left="720"/>
        <w:jc w:val="both"/>
      </w:pPr>
      <w:r w:rsidRPr="00DD59C6">
        <w:t xml:space="preserve">This latency saving is dramatic - rather than having to wait until an annual report is released, stakeholders may demand current approximations or scenario analyses. The mixture of the </w:t>
      </w:r>
      <w:proofErr w:type="spellStart"/>
      <w:r w:rsidRPr="00DD59C6">
        <w:t>MLOps</w:t>
      </w:r>
      <w:proofErr w:type="spellEnd"/>
      <w:r w:rsidRPr="00DD59C6">
        <w:t xml:space="preserve"> pipeline (to keep the data/model </w:t>
      </w:r>
      <w:proofErr w:type="gramStart"/>
      <w:r w:rsidRPr="00DD59C6">
        <w:t>updated at all times</w:t>
      </w:r>
      <w:proofErr w:type="gramEnd"/>
      <w:r w:rsidRPr="00DD59C6">
        <w:t>), MCP (to connect to live data), and the natural language interface of the LLM make this possible, which is a close-to-real-time requirement.</w:t>
      </w:r>
    </w:p>
    <w:p w14:paraId="7974C4DB" w14:textId="601EF93D" w:rsidR="00BE46DD" w:rsidRPr="00BE46DD" w:rsidRDefault="008C6107" w:rsidP="00AA2591">
      <w:pPr>
        <w:ind w:left="720"/>
        <w:jc w:val="both"/>
      </w:pPr>
      <w:r w:rsidRPr="008C6107">
        <w:t>What would emerge is a useful tool with data and models of the academia coming up to a user-friendly service of industry grade. It provides policymakers and analysts with a single interface to browse current emissions data as well as pose and answer their complicated "what-if" questions and have their answers given in context and with explanations of their results, which enhances the usability and timeliness of climate information exponentially.</w:t>
      </w:r>
    </w:p>
    <w:p w14:paraId="2446330A" w14:textId="61F65A2C" w:rsidR="00F25D33" w:rsidRPr="00F25D33" w:rsidRDefault="00BE46DD" w:rsidP="00D77336">
      <w:pPr>
        <w:numPr>
          <w:ilvl w:val="0"/>
          <w:numId w:val="16"/>
        </w:numPr>
        <w:jc w:val="both"/>
      </w:pPr>
      <w:r w:rsidRPr="00BE46DD">
        <w:rPr>
          <w:b/>
          <w:bCs/>
        </w:rPr>
        <w:t>Balanced Model Architecture for Interpretability and Accuracy:</w:t>
      </w:r>
      <w:r w:rsidRPr="00BE46DD">
        <w:t xml:space="preserve"> To overcome the interpretability and generalization issues of purely black-box AI, ClimateGPT Fusion adopts a </w:t>
      </w:r>
      <w:r w:rsidRPr="00BE46DD">
        <w:rPr>
          <w:b/>
          <w:bCs/>
        </w:rPr>
        <w:t>hybrid modeling strategy</w:t>
      </w:r>
      <w:r w:rsidRPr="00BE46DD">
        <w:t xml:space="preserve">. </w:t>
      </w:r>
      <w:r w:rsidR="00C33CC3">
        <w:br/>
      </w:r>
      <w:r w:rsidR="00C33CC3">
        <w:br/>
      </w:r>
      <w:r w:rsidR="00D91FB0" w:rsidRPr="00D91FB0">
        <w:t>It is based on a mixture of model classes, a combination of traditional statistical models (such as ARIMA to forecast the time-series) and ensemble machine learning models (such as XGBoost gradient-boosted trees) and deep learning models (such as Transformer-based sequence models)</w:t>
      </w:r>
      <w:sdt>
        <w:sdtPr>
          <w:id w:val="-815419710"/>
          <w:citation/>
        </w:sdtPr>
        <w:sdtEndPr/>
        <w:sdtContent>
          <w:r w:rsidR="00671774">
            <w:fldChar w:fldCharType="begin"/>
          </w:r>
          <w:r w:rsidR="00671774">
            <w:instrText xml:space="preserve"> CITATION Lam23 \l 1033 </w:instrText>
          </w:r>
          <w:r w:rsidR="00671774">
            <w:fldChar w:fldCharType="separate"/>
          </w:r>
          <w:r w:rsidR="00671774">
            <w:rPr>
              <w:noProof/>
            </w:rPr>
            <w:t xml:space="preserve"> [20]</w:t>
          </w:r>
          <w:r w:rsidR="00671774">
            <w:fldChar w:fldCharType="end"/>
          </w:r>
        </w:sdtContent>
      </w:sdt>
      <w:r w:rsidR="00D91FB0" w:rsidRPr="00D91FB0">
        <w:t>.</w:t>
      </w:r>
      <w:r w:rsidR="00C25EC8">
        <w:br/>
      </w:r>
      <w:r w:rsidR="00D91FB0">
        <w:br/>
      </w:r>
      <w:r w:rsidR="007F1291" w:rsidRPr="007F1291">
        <w:t xml:space="preserve">Such a balanced architecture is such that, with every prediction or analysis, interpretable components and powerful complex components are both involved in the play. More basic models (like ARIMA) have clear and understandable </w:t>
      </w:r>
      <w:proofErr w:type="gramStart"/>
      <w:r w:rsidR="007F1291" w:rsidRPr="007F1291">
        <w:t>parameters, and</w:t>
      </w:r>
      <w:proofErr w:type="gramEnd"/>
      <w:r w:rsidR="007F1291" w:rsidRPr="007F1291">
        <w:t xml:space="preserve"> are based upon first principles (e.g. best capturing trends and seasonality), which aids in comprehending baseline </w:t>
      </w:r>
      <w:proofErr w:type="spellStart"/>
      <w:r w:rsidR="007F1291" w:rsidRPr="007F1291">
        <w:t>behaviour</w:t>
      </w:r>
      <w:proofErr w:type="spellEnd"/>
      <w:r w:rsidR="007F1291" w:rsidRPr="007F1291">
        <w:t xml:space="preserve"> of emissions in sectors such as Power Industry or Buildings.</w:t>
      </w:r>
      <w:r w:rsidR="000B272E">
        <w:t xml:space="preserve"> </w:t>
      </w:r>
      <w:r w:rsidR="00A61741" w:rsidRPr="00A61741">
        <w:t>XGBoost models are currently known to offer insights in terms of feature importance and are robust models on tabular data, as supplementary to the time-series method in sectors such as Transport, Industrial Combustion, and Industrial</w:t>
      </w:r>
      <w:r w:rsidR="000B272E">
        <w:t>-</w:t>
      </w:r>
      <w:r w:rsidR="00A61741" w:rsidRPr="00A61741">
        <w:t xml:space="preserve">Processes. </w:t>
      </w:r>
      <w:r w:rsidR="000B272E">
        <w:br/>
      </w:r>
      <w:r w:rsidR="000B272E">
        <w:br/>
      </w:r>
      <w:r w:rsidR="00A61741" w:rsidRPr="00A61741">
        <w:t>Transformer models introduce the capability of capturing nonlinear patterns and interactions in the data that lower-level models may fail to capture such as cross-sector linkages (such as the role of industrial output and fuel extraction on Industry and Fuel Exploitation emissions).</w:t>
      </w:r>
    </w:p>
    <w:p w14:paraId="70B60D22" w14:textId="698B3B8A" w:rsidR="00F25D33" w:rsidRPr="00F25D33" w:rsidRDefault="00806B05" w:rsidP="000F730A">
      <w:pPr>
        <w:ind w:left="720"/>
        <w:jc w:val="both"/>
      </w:pPr>
      <w:r w:rsidRPr="00806B05">
        <w:t xml:space="preserve">With these combined, the outputs of the system can cross-validate, as well as ensemble their outputs, which does not only increase the accuracy, but also instills confidence in the user: when the simple model and complex model agree, they indicate the credibility of the result, and when they disagree, this indicates where to look </w:t>
      </w:r>
      <w:proofErr w:type="spellStart"/>
      <w:r w:rsidRPr="00806B05">
        <w:t>further.</w:t>
      </w:r>
      <w:r w:rsidR="002A3947" w:rsidRPr="002A3947">
        <w:t>This</w:t>
      </w:r>
      <w:proofErr w:type="spellEnd"/>
      <w:r w:rsidR="002A3947" w:rsidRPr="002A3947">
        <w:t xml:space="preserve"> strategy is consistent with the recommendations of experts that new AI techniques have to be compared to and be supplemented with the tested techniques. </w:t>
      </w:r>
      <w:r w:rsidR="00E511E1">
        <w:br/>
      </w:r>
      <w:r w:rsidR="00C25EC8">
        <w:br/>
      </w:r>
      <w:r w:rsidR="002A3947" w:rsidRPr="002A3947">
        <w:t>In practice, the predictions of ClimateGPT Fusion may be supported by its explanation based on the simplistic models (e.g., what factors contribute to an emissions trend) and the sophisticated fit of the complex model.</w:t>
      </w:r>
    </w:p>
    <w:p w14:paraId="13E68AA5" w14:textId="27DB3DD7" w:rsidR="00BE46DD" w:rsidRDefault="000F730A" w:rsidP="009B60C3">
      <w:pPr>
        <w:ind w:left="720"/>
        <w:jc w:val="both"/>
      </w:pPr>
      <w:r w:rsidRPr="000F730A">
        <w:lastRenderedPageBreak/>
        <w:t xml:space="preserve">This model pluralism makes the behavior of the AI more understandable and to the scientists and policy makers, it is more credible, countering the black-box criticism of AI. The requirement to build interpretable modeling pipeline directly addresses the issue that opaque but accurate algorithms are difficult to use in policy - stakeholders are provided with a </w:t>
      </w:r>
      <w:proofErr w:type="spellStart"/>
      <w:r w:rsidRPr="000F730A">
        <w:t>trade off</w:t>
      </w:r>
      <w:proofErr w:type="spellEnd"/>
      <w:r w:rsidRPr="000F730A">
        <w:t xml:space="preserve"> between accuracy and comprehension.</w:t>
      </w:r>
      <w:r w:rsidR="007F1291">
        <w:br/>
      </w:r>
    </w:p>
    <w:p w14:paraId="6F78A347" w14:textId="7D3269FA" w:rsidR="00530C4B" w:rsidRPr="00530C4B" w:rsidRDefault="00BE46DD" w:rsidP="00AA2591">
      <w:pPr>
        <w:jc w:val="both"/>
      </w:pPr>
      <w:r>
        <w:t>In co</w:t>
      </w:r>
      <w:r w:rsidR="00021E17">
        <w:t>ncl</w:t>
      </w:r>
      <w:r w:rsidR="00BB120A">
        <w:t>usio</w:t>
      </w:r>
      <w:r>
        <w:t xml:space="preserve">n, these measures allow ClimateGPT Fusion to fill the gaps identified in both academia and industry. The platform demonstrates how an AI system for climate data can be </w:t>
      </w:r>
      <w:r w:rsidRPr="7F137A58">
        <w:rPr>
          <w:b/>
          <w:bCs/>
        </w:rPr>
        <w:t>open-access, transparent, and interoperable</w:t>
      </w:r>
      <w:r>
        <w:t xml:space="preserve">, while also being </w:t>
      </w:r>
      <w:r w:rsidRPr="7F137A58">
        <w:rPr>
          <w:b/>
          <w:bCs/>
        </w:rPr>
        <w:t>practically deployable and responsive</w:t>
      </w:r>
      <w:r>
        <w:t xml:space="preserve"> to real-time information needs. </w:t>
      </w:r>
      <w:r w:rsidR="0068362E">
        <w:br/>
      </w:r>
      <w:r w:rsidR="0068362E">
        <w:br/>
      </w:r>
      <w:r>
        <w:t xml:space="preserve">By incorporating an authoritative global dataset (EDGAR) with cutting-edge integration standards (MCP) and a mix of modeling techniques, ClimateGPT Fusion creates a bridge between siloed data and accessible insights. </w:t>
      </w:r>
      <w:r w:rsidR="00530C4B" w:rsidRPr="00530C4B">
        <w:t>This approach directly tackles latency by enabling up-to-date queries, expands global coverage by including all available regions, improves interoperability via standards, and enhances interpretability through both technological and methodological choices.</w:t>
      </w:r>
    </w:p>
    <w:p w14:paraId="021CD62B" w14:textId="77777777" w:rsidR="00530C4B" w:rsidRPr="00530C4B" w:rsidRDefault="00530C4B" w:rsidP="00AA2591">
      <w:pPr>
        <w:jc w:val="both"/>
      </w:pPr>
      <w:r w:rsidRPr="00530C4B">
        <w:t>Consequently, ClimateGPT Fusion is positioned to support academics (in testing and improving models in an open framework), policymakers (in obtaining timely, credible emissions intelligence), and technical reviewers (in seeing a reproducible, well-documented system that builds on current best practices and standards in the climate AI ecosystem).</w:t>
      </w:r>
    </w:p>
    <w:p w14:paraId="5E325AFB" w14:textId="06638B86" w:rsidR="7F137A58" w:rsidRDefault="00835BBA" w:rsidP="7F137A58">
      <w:pPr>
        <w:jc w:val="both"/>
      </w:pPr>
      <w:r w:rsidRPr="00835BBA">
        <w:t>As the gap analysis reveals, this type of integrated solution will be able to take the state of climate emissions modeling to a much newer level - no longer a disjointed, delayed, and inexplicable system but one that is much more coherent, real-time, and explainable regarding climate data intelligence.</w:t>
      </w:r>
      <w:commentRangeStart w:id="79"/>
      <w:commentRangeStart w:id="80"/>
      <w:commentRangeEnd w:id="79"/>
      <w:r w:rsidR="7F137A58">
        <w:rPr>
          <w:rStyle w:val="CommentReference"/>
          <w:sz w:val="22"/>
          <w:szCs w:val="24"/>
        </w:rPr>
        <w:commentReference w:id="79"/>
      </w:r>
      <w:commentRangeEnd w:id="80"/>
      <w:r w:rsidR="00D214FE">
        <w:rPr>
          <w:rStyle w:val="CommentReference"/>
          <w:sz w:val="22"/>
          <w:szCs w:val="24"/>
        </w:rPr>
        <w:commentReference w:id="80"/>
      </w:r>
    </w:p>
    <w:p w14:paraId="43D61BEE" w14:textId="17CA80B1" w:rsidR="7F137A58" w:rsidRDefault="7F137A58" w:rsidP="00217562">
      <w:r>
        <w:br w:type="page"/>
      </w:r>
    </w:p>
    <w:p w14:paraId="0F81F32F" w14:textId="5ED59E28" w:rsidR="00DF736A" w:rsidRPr="00563AFF" w:rsidRDefault="00563AFF" w:rsidP="00563AFF">
      <w:pPr>
        <w:pStyle w:val="Heading1"/>
        <w:rPr>
          <w:rFonts w:hint="eastAsia"/>
        </w:rPr>
      </w:pPr>
      <w:bookmarkStart w:id="81" w:name="_Toc198888033"/>
      <w:r w:rsidRPr="00563AFF">
        <w:lastRenderedPageBreak/>
        <w:t>Methodology</w:t>
      </w:r>
      <w:bookmarkEnd w:id="81"/>
    </w:p>
    <w:p w14:paraId="34194F99" w14:textId="7A62AA4D" w:rsidR="005B45D9" w:rsidRPr="005B45D9" w:rsidRDefault="005B45D9" w:rsidP="00C223F3">
      <w:pPr>
        <w:pStyle w:val="p1"/>
        <w:jc w:val="both"/>
        <w:rPr>
          <w:rFonts w:asciiTheme="minorHAnsi" w:hAnsiTheme="minorHAnsi"/>
          <w:sz w:val="22"/>
          <w:szCs w:val="22"/>
        </w:rPr>
      </w:pPr>
      <w:r w:rsidRPr="005B45D9">
        <w:rPr>
          <w:rFonts w:asciiTheme="minorHAnsi" w:hAnsiTheme="minorHAnsi"/>
          <w:sz w:val="22"/>
          <w:szCs w:val="22"/>
        </w:rPr>
        <w:t>The methodology for this project followed a systematic pipeline from acquiring transport emissions data, through exploratory analysis, to preparing the dataset for modeling. Each step was designed to ensure reproducibility, transparency, and alignment with FAIR data principles.</w:t>
      </w:r>
    </w:p>
    <w:p w14:paraId="4C67FCE8" w14:textId="40EBA999" w:rsidR="00563AFF" w:rsidRPr="00563AFF" w:rsidRDefault="00563AFF" w:rsidP="00C223F3">
      <w:pPr>
        <w:pStyle w:val="Heading2"/>
        <w:jc w:val="both"/>
        <w:rPr>
          <w:rFonts w:hint="eastAsia"/>
        </w:rPr>
      </w:pPr>
      <w:bookmarkStart w:id="82" w:name="_Toc198888034"/>
      <w:r>
        <w:t>Data Acquisition</w:t>
      </w:r>
      <w:bookmarkEnd w:id="82"/>
      <w:commentRangeStart w:id="83"/>
      <w:commentRangeEnd w:id="83"/>
      <w:r w:rsidRPr="00563AFF">
        <w:rPr>
          <w:rStyle w:val="CommentReference"/>
          <w:sz w:val="32"/>
          <w:szCs w:val="32"/>
        </w:rPr>
        <w:commentReference w:id="83"/>
      </w:r>
    </w:p>
    <w:p w14:paraId="70CB1DDD" w14:textId="50C7BD0F" w:rsidR="00C903A9" w:rsidRPr="00C903A9" w:rsidRDefault="00C903A9" w:rsidP="00C223F3">
      <w:pPr>
        <w:jc w:val="both"/>
      </w:pPr>
      <w:r w:rsidRPr="00C903A9">
        <w:t xml:space="preserve">The primary dataset used was the </w:t>
      </w:r>
      <w:r w:rsidRPr="00C903A9">
        <w:rPr>
          <w:b/>
          <w:bCs/>
        </w:rPr>
        <w:t xml:space="preserve">EDGAR v8.0 CO₂ Monthly </w:t>
      </w:r>
      <w:proofErr w:type="spellStart"/>
      <w:r w:rsidRPr="00C903A9">
        <w:rPr>
          <w:b/>
          <w:bCs/>
        </w:rPr>
        <w:t>Gridmaps</w:t>
      </w:r>
      <w:proofErr w:type="spellEnd"/>
      <w:r w:rsidRPr="00C903A9">
        <w:rPr>
          <w:b/>
          <w:bCs/>
        </w:rPr>
        <w:t xml:space="preserve"> (2000–2023)</w:t>
      </w:r>
      <w:r w:rsidRPr="00C903A9">
        <w:t xml:space="preserve">, produced by the </w:t>
      </w:r>
      <w:r w:rsidRPr="00C903A9">
        <w:rPr>
          <w:b/>
          <w:bCs/>
        </w:rPr>
        <w:t>European Commission Joint Research Centre (JRC)</w:t>
      </w:r>
      <w:r w:rsidRPr="00C903A9">
        <w:t>.</w:t>
      </w:r>
    </w:p>
    <w:p w14:paraId="3B45A431" w14:textId="77777777" w:rsidR="00C903A9" w:rsidRPr="00C903A9" w:rsidRDefault="00C903A9" w:rsidP="00D77336">
      <w:pPr>
        <w:numPr>
          <w:ilvl w:val="0"/>
          <w:numId w:val="18"/>
        </w:numPr>
        <w:jc w:val="both"/>
      </w:pPr>
      <w:r w:rsidRPr="00C903A9">
        <w:rPr>
          <w:b/>
          <w:bCs/>
        </w:rPr>
        <w:t>Source and Access:</w:t>
      </w:r>
      <w:r w:rsidRPr="00C903A9">
        <w:t xml:space="preserve"> The dataset was obtained from the official JRC EDGAR portal (</w:t>
      </w:r>
      <w:hyperlink r:id="rId30" w:history="1">
        <w:r w:rsidRPr="00C903A9">
          <w:rPr>
            <w:rStyle w:val="Hyperlink"/>
          </w:rPr>
          <w:t>https://edgar.jrc.ec.europa.eu</w:t>
        </w:r>
      </w:hyperlink>
      <w:r w:rsidRPr="00C903A9">
        <w:t>). It is publicly available for non-commercial and academic research, with attribution required per JRC’s licensing terms. No IRB approval was necessary since the dataset does not contain personal data.</w:t>
      </w:r>
    </w:p>
    <w:p w14:paraId="79B8BDD8" w14:textId="77777777" w:rsidR="00C903A9" w:rsidRPr="00C903A9" w:rsidRDefault="00C903A9" w:rsidP="00D77336">
      <w:pPr>
        <w:numPr>
          <w:ilvl w:val="0"/>
          <w:numId w:val="18"/>
        </w:numPr>
        <w:jc w:val="both"/>
      </w:pPr>
      <w:r w:rsidRPr="00C903A9">
        <w:rPr>
          <w:b/>
          <w:bCs/>
        </w:rPr>
        <w:t>Sector and Scope:</w:t>
      </w:r>
      <w:r w:rsidRPr="00C903A9">
        <w:t xml:space="preserve"> This project focused exclusively on the </w:t>
      </w:r>
      <w:r w:rsidRPr="00C903A9">
        <w:rPr>
          <w:b/>
          <w:bCs/>
        </w:rPr>
        <w:t>Transport sector</w:t>
      </w:r>
      <w:r w:rsidRPr="00C903A9">
        <w:t xml:space="preserve">, covering five subsectors: road, aviation, shipping, rail, and pipelines. The dataset provides </w:t>
      </w:r>
      <w:r w:rsidRPr="00C903A9">
        <w:rPr>
          <w:b/>
          <w:bCs/>
        </w:rPr>
        <w:t>monthly CO₂ emissions</w:t>
      </w:r>
      <w:r w:rsidRPr="00C903A9">
        <w:t xml:space="preserve"> spanning January 2000 to December 2023, at a </w:t>
      </w:r>
      <w:r w:rsidRPr="00C903A9">
        <w:rPr>
          <w:b/>
          <w:bCs/>
        </w:rPr>
        <w:t>0.1° × 0.1° global grid resolution</w:t>
      </w:r>
      <w:r w:rsidRPr="00C903A9">
        <w:t xml:space="preserve"> (≈10 km at the equator).</w:t>
      </w:r>
    </w:p>
    <w:p w14:paraId="3F5803B3" w14:textId="77777777" w:rsidR="00C903A9" w:rsidRPr="00C903A9" w:rsidRDefault="00C903A9" w:rsidP="00D77336">
      <w:pPr>
        <w:numPr>
          <w:ilvl w:val="0"/>
          <w:numId w:val="18"/>
        </w:numPr>
        <w:jc w:val="both"/>
      </w:pPr>
      <w:r w:rsidRPr="00C903A9">
        <w:rPr>
          <w:b/>
          <w:bCs/>
        </w:rPr>
        <w:t>Format and Volume:</w:t>
      </w:r>
      <w:r w:rsidRPr="00C903A9">
        <w:t xml:space="preserve"> Files were delivered in </w:t>
      </w:r>
      <w:proofErr w:type="spellStart"/>
      <w:r w:rsidRPr="00C903A9">
        <w:rPr>
          <w:b/>
          <w:bCs/>
        </w:rPr>
        <w:t>NetCDF</w:t>
      </w:r>
      <w:proofErr w:type="spellEnd"/>
      <w:r w:rsidRPr="00C903A9">
        <w:rPr>
          <w:b/>
          <w:bCs/>
        </w:rPr>
        <w:t xml:space="preserve"> (.</w:t>
      </w:r>
      <w:proofErr w:type="spellStart"/>
      <w:r w:rsidRPr="00C903A9">
        <w:rPr>
          <w:b/>
          <w:bCs/>
        </w:rPr>
        <w:t>nc</w:t>
      </w:r>
      <w:proofErr w:type="spellEnd"/>
      <w:r w:rsidRPr="00C903A9">
        <w:rPr>
          <w:b/>
          <w:bCs/>
        </w:rPr>
        <w:t>)</w:t>
      </w:r>
      <w:r w:rsidRPr="00C903A9">
        <w:t xml:space="preserve"> format, optimized for multi-dimensional climate data. Each file corresponds to one year of emissions, disaggregated by transport mode. The complete dataset amounts to </w:t>
      </w:r>
      <w:r w:rsidRPr="00C903A9">
        <w:rPr>
          <w:b/>
          <w:bCs/>
        </w:rPr>
        <w:t>multi-gigabyte storage</w:t>
      </w:r>
      <w:r w:rsidRPr="00C903A9">
        <w:t>, representing ~65,000 spatial cells × 288 months × 5 transport modes.</w:t>
      </w:r>
    </w:p>
    <w:p w14:paraId="2E92CA03" w14:textId="77777777" w:rsidR="00C903A9" w:rsidRPr="00C903A9" w:rsidRDefault="00C903A9" w:rsidP="00D77336">
      <w:pPr>
        <w:numPr>
          <w:ilvl w:val="0"/>
          <w:numId w:val="18"/>
        </w:numPr>
        <w:jc w:val="both"/>
      </w:pPr>
      <w:r w:rsidRPr="00C903A9">
        <w:rPr>
          <w:b/>
          <w:bCs/>
        </w:rPr>
        <w:t>Data Governance:</w:t>
      </w:r>
    </w:p>
    <w:p w14:paraId="505CA2B7" w14:textId="77777777" w:rsidR="00C903A9" w:rsidRPr="00C903A9" w:rsidRDefault="00C903A9" w:rsidP="00D77336">
      <w:pPr>
        <w:numPr>
          <w:ilvl w:val="1"/>
          <w:numId w:val="18"/>
        </w:numPr>
        <w:jc w:val="both"/>
      </w:pPr>
      <w:r w:rsidRPr="00C903A9">
        <w:rPr>
          <w:b/>
          <w:bCs/>
        </w:rPr>
        <w:t>License:</w:t>
      </w:r>
      <w:r w:rsidRPr="00C903A9">
        <w:t xml:space="preserve"> Open access for research with required attribution.</w:t>
      </w:r>
    </w:p>
    <w:p w14:paraId="0CDB2737" w14:textId="77777777" w:rsidR="00C903A9" w:rsidRPr="00C903A9" w:rsidRDefault="00C903A9" w:rsidP="00D77336">
      <w:pPr>
        <w:numPr>
          <w:ilvl w:val="1"/>
          <w:numId w:val="18"/>
        </w:numPr>
        <w:jc w:val="both"/>
      </w:pPr>
      <w:r w:rsidRPr="00C903A9">
        <w:rPr>
          <w:b/>
          <w:bCs/>
        </w:rPr>
        <w:t>Privacy:</w:t>
      </w:r>
      <w:r w:rsidRPr="00C903A9">
        <w:t xml:space="preserve"> Not applicable (no individual-level data).</w:t>
      </w:r>
    </w:p>
    <w:p w14:paraId="4E7C2F90" w14:textId="77777777" w:rsidR="00C903A9" w:rsidRPr="00C903A9" w:rsidRDefault="00C903A9" w:rsidP="00D77336">
      <w:pPr>
        <w:numPr>
          <w:ilvl w:val="1"/>
          <w:numId w:val="18"/>
        </w:numPr>
        <w:jc w:val="both"/>
      </w:pPr>
      <w:r w:rsidRPr="00C903A9">
        <w:rPr>
          <w:b/>
          <w:bCs/>
        </w:rPr>
        <w:t>Provenance:</w:t>
      </w:r>
      <w:r w:rsidRPr="00C903A9">
        <w:t xml:space="preserve"> EDGAR emissions are derived from national fuel consumption and transport activity statistics, harmonized with IEA and UNFCCC inventories, and downscaled to grids using spatial proxies such as road networks, flight corridors, and shipping routes.</w:t>
      </w:r>
    </w:p>
    <w:p w14:paraId="4701CA57" w14:textId="2ADA5EBB" w:rsidR="00D037DB" w:rsidRDefault="00C903A9" w:rsidP="00BF570B">
      <w:pPr>
        <w:numPr>
          <w:ilvl w:val="0"/>
          <w:numId w:val="18"/>
        </w:numPr>
        <w:jc w:val="both"/>
      </w:pPr>
      <w:r w:rsidRPr="00C903A9">
        <w:rPr>
          <w:b/>
          <w:bCs/>
        </w:rPr>
        <w:t>Metadata Integration:</w:t>
      </w:r>
      <w:r w:rsidRPr="00C903A9">
        <w:t xml:space="preserve"> To prepare the dataset for integration into </w:t>
      </w:r>
      <w:r w:rsidRPr="00C903A9">
        <w:rPr>
          <w:b/>
          <w:bCs/>
        </w:rPr>
        <w:t>ClimateGPT</w:t>
      </w:r>
      <w:r w:rsidRPr="00C903A9">
        <w:t xml:space="preserve">, metadata descriptors were exposed via the </w:t>
      </w:r>
      <w:r w:rsidRPr="00C903A9">
        <w:rPr>
          <w:b/>
          <w:bCs/>
        </w:rPr>
        <w:t>Model Context Protocol (MCP)</w:t>
      </w:r>
      <w:r w:rsidRPr="00C903A9">
        <w:t>. These descriptors include dataset title, spatial resolution, temporal coverage, sectoral tags, and licensing terms, ensuring interoperability and discoverability.</w:t>
      </w:r>
    </w:p>
    <w:p w14:paraId="52CAD77C" w14:textId="77777777" w:rsidR="00D037DB" w:rsidRPr="00C903A9" w:rsidRDefault="00D037DB" w:rsidP="00BF570B">
      <w:pPr>
        <w:jc w:val="both"/>
      </w:pPr>
    </w:p>
    <w:p w14:paraId="54E6ECB2" w14:textId="75709EEF" w:rsidR="00563AFF" w:rsidRDefault="00563AFF" w:rsidP="00563AFF">
      <w:pPr>
        <w:pStyle w:val="Heading2"/>
        <w:rPr>
          <w:rFonts w:hint="eastAsia"/>
        </w:rPr>
      </w:pPr>
      <w:bookmarkStart w:id="84" w:name="_Toc198888035"/>
      <w:r>
        <w:t>Exploratory Data Analysis (EDA)</w:t>
      </w:r>
      <w:bookmarkEnd w:id="84"/>
      <w:commentRangeStart w:id="85"/>
      <w:commentRangeStart w:id="86"/>
      <w:commentRangeEnd w:id="85"/>
      <w:r>
        <w:rPr>
          <w:rStyle w:val="CommentReference"/>
          <w:sz w:val="32"/>
          <w:szCs w:val="32"/>
        </w:rPr>
        <w:commentReference w:id="85"/>
      </w:r>
      <w:commentRangeEnd w:id="86"/>
      <w:r w:rsidR="009A1180">
        <w:rPr>
          <w:rStyle w:val="CommentReference"/>
          <w:sz w:val="32"/>
          <w:szCs w:val="32"/>
        </w:rPr>
        <w:commentReference w:id="86"/>
      </w:r>
    </w:p>
    <w:p w14:paraId="238677F3" w14:textId="77777777" w:rsidR="000D5D2D" w:rsidRPr="000D5D2D" w:rsidRDefault="000D5D2D" w:rsidP="00C223F3">
      <w:pPr>
        <w:jc w:val="both"/>
      </w:pPr>
      <w:r w:rsidRPr="000D5D2D">
        <w:t>EDA was conducted to understand the dataset’s temporal trends, sectoral contributions, and spatial patterns. Analysis combined statistical profiling and visualization.</w:t>
      </w:r>
    </w:p>
    <w:p w14:paraId="78B45A8C" w14:textId="77777777" w:rsidR="000D5D2D" w:rsidRPr="000D5D2D" w:rsidRDefault="000D5D2D" w:rsidP="00D77336">
      <w:pPr>
        <w:numPr>
          <w:ilvl w:val="0"/>
          <w:numId w:val="19"/>
        </w:numPr>
        <w:jc w:val="both"/>
      </w:pPr>
      <w:r w:rsidRPr="000D5D2D">
        <w:rPr>
          <w:b/>
          <w:bCs/>
        </w:rPr>
        <w:t>Global Trends:</w:t>
      </w:r>
    </w:p>
    <w:p w14:paraId="3A02B2AF" w14:textId="77777777" w:rsidR="000D5D2D" w:rsidRPr="000D5D2D" w:rsidRDefault="000D5D2D" w:rsidP="00C223F3">
      <w:pPr>
        <w:jc w:val="both"/>
      </w:pPr>
      <w:r w:rsidRPr="000D5D2D">
        <w:t xml:space="preserve">Aggregated monthly emissions show steady growth from 2000 to 2019, interrupted by two major downturns: the </w:t>
      </w:r>
      <w:r w:rsidRPr="000D5D2D">
        <w:rPr>
          <w:b/>
          <w:bCs/>
        </w:rPr>
        <w:t>2008 financial crisis</w:t>
      </w:r>
      <w:r w:rsidRPr="000D5D2D">
        <w:t xml:space="preserve"> and the </w:t>
      </w:r>
      <w:r w:rsidRPr="000D5D2D">
        <w:rPr>
          <w:b/>
          <w:bCs/>
        </w:rPr>
        <w:t>COVID-19 pandemic in 2020</w:t>
      </w:r>
      <w:r w:rsidRPr="000D5D2D">
        <w:t>. Recovery is visible in 2021–2023.</w:t>
      </w:r>
    </w:p>
    <w:p w14:paraId="148DA6CA" w14:textId="77777777" w:rsidR="000D5D2D" w:rsidRPr="000D5D2D" w:rsidRDefault="000D5D2D" w:rsidP="00D77336">
      <w:pPr>
        <w:numPr>
          <w:ilvl w:val="0"/>
          <w:numId w:val="19"/>
        </w:numPr>
        <w:jc w:val="both"/>
      </w:pPr>
      <w:r w:rsidRPr="000D5D2D">
        <w:rPr>
          <w:b/>
          <w:bCs/>
        </w:rPr>
        <w:lastRenderedPageBreak/>
        <w:t>Mode-Specific Insights:</w:t>
      </w:r>
    </w:p>
    <w:p w14:paraId="1944443D" w14:textId="77777777" w:rsidR="000D5D2D" w:rsidRPr="000D5D2D" w:rsidRDefault="000D5D2D" w:rsidP="00D77336">
      <w:pPr>
        <w:numPr>
          <w:ilvl w:val="1"/>
          <w:numId w:val="19"/>
        </w:numPr>
        <w:jc w:val="both"/>
      </w:pPr>
      <w:r w:rsidRPr="000D5D2D">
        <w:rPr>
          <w:b/>
          <w:bCs/>
        </w:rPr>
        <w:t>Road transport</w:t>
      </w:r>
      <w:r w:rsidRPr="000D5D2D">
        <w:t xml:space="preserve"> dominated emissions (&gt;70%), with gradual growth.</w:t>
      </w:r>
    </w:p>
    <w:p w14:paraId="6AFA9C1E" w14:textId="77777777" w:rsidR="000D5D2D" w:rsidRPr="000D5D2D" w:rsidRDefault="000D5D2D" w:rsidP="00D77336">
      <w:pPr>
        <w:numPr>
          <w:ilvl w:val="1"/>
          <w:numId w:val="19"/>
        </w:numPr>
        <w:jc w:val="both"/>
      </w:pPr>
      <w:r w:rsidRPr="000D5D2D">
        <w:rPr>
          <w:b/>
          <w:bCs/>
        </w:rPr>
        <w:t>Aviation</w:t>
      </w:r>
      <w:r w:rsidRPr="000D5D2D">
        <w:t xml:space="preserve"> displayed strong seasonality and sharp declines in 2008 and 2020.</w:t>
      </w:r>
    </w:p>
    <w:p w14:paraId="2B442170" w14:textId="77777777" w:rsidR="000D5D2D" w:rsidRPr="000D5D2D" w:rsidRDefault="000D5D2D" w:rsidP="00D77336">
      <w:pPr>
        <w:numPr>
          <w:ilvl w:val="1"/>
          <w:numId w:val="19"/>
        </w:numPr>
        <w:jc w:val="both"/>
      </w:pPr>
      <w:r w:rsidRPr="000D5D2D">
        <w:rPr>
          <w:b/>
          <w:bCs/>
        </w:rPr>
        <w:t>Shipping</w:t>
      </w:r>
      <w:r w:rsidRPr="000D5D2D">
        <w:t xml:space="preserve"> highlighted concentrated activity along maritime trade corridors.</w:t>
      </w:r>
    </w:p>
    <w:p w14:paraId="6FC386CC" w14:textId="77777777" w:rsidR="000D5D2D" w:rsidRPr="000D5D2D" w:rsidRDefault="000D5D2D" w:rsidP="00D77336">
      <w:pPr>
        <w:numPr>
          <w:ilvl w:val="1"/>
          <w:numId w:val="19"/>
        </w:numPr>
        <w:jc w:val="both"/>
      </w:pPr>
      <w:r w:rsidRPr="000D5D2D">
        <w:rPr>
          <w:b/>
          <w:bCs/>
        </w:rPr>
        <w:t>Rail and pipelines</w:t>
      </w:r>
      <w:r w:rsidRPr="000D5D2D">
        <w:t xml:space="preserve"> showed relatively stable contributions.</w:t>
      </w:r>
    </w:p>
    <w:p w14:paraId="3B173A65" w14:textId="77777777" w:rsidR="000D5D2D" w:rsidRPr="000D5D2D" w:rsidRDefault="000D5D2D" w:rsidP="00D77336">
      <w:pPr>
        <w:numPr>
          <w:ilvl w:val="0"/>
          <w:numId w:val="19"/>
        </w:numPr>
        <w:jc w:val="both"/>
      </w:pPr>
      <w:r w:rsidRPr="000D5D2D">
        <w:rPr>
          <w:b/>
          <w:bCs/>
        </w:rPr>
        <w:t>Spatial Characteristics:</w:t>
      </w:r>
    </w:p>
    <w:p w14:paraId="3B723B7B" w14:textId="72CBCAB4" w:rsidR="009609ED" w:rsidRDefault="000D5D2D" w:rsidP="00C223F3">
      <w:pPr>
        <w:jc w:val="both"/>
      </w:pPr>
      <w:r w:rsidRPr="000D5D2D">
        <w:t xml:space="preserve">Heatmaps and anomaly maps revealed concentrated hotspots in urban areas (e.g., North America, Western Europe, China, India). The </w:t>
      </w:r>
      <w:r w:rsidRPr="000D5D2D">
        <w:rPr>
          <w:b/>
          <w:bCs/>
        </w:rPr>
        <w:t>2019→2020 anomaly map</w:t>
      </w:r>
      <w:r w:rsidRPr="000D5D2D">
        <w:t xml:space="preserve"> clearly showed aviation and shipping collapses during the pandemic.</w:t>
      </w:r>
    </w:p>
    <w:p w14:paraId="69866E52" w14:textId="77777777" w:rsidR="000D5D2D" w:rsidRPr="000D5D2D" w:rsidRDefault="000D5D2D" w:rsidP="00D77336">
      <w:pPr>
        <w:numPr>
          <w:ilvl w:val="0"/>
          <w:numId w:val="19"/>
        </w:numPr>
      </w:pPr>
      <w:r w:rsidRPr="000D5D2D">
        <w:rPr>
          <w:b/>
          <w:bCs/>
        </w:rPr>
        <w:t>Key Figures:</w:t>
      </w:r>
    </w:p>
    <w:p w14:paraId="1D6AC069" w14:textId="79B0D84A" w:rsidR="00FC6D18" w:rsidRPr="000D5D2D" w:rsidRDefault="00FC6D18" w:rsidP="00FC6D18">
      <w:pPr>
        <w:pStyle w:val="p1"/>
      </w:pPr>
      <w:r>
        <w:t>Figure 5 shows monthly transport CO₂ emissions globally (gray) with a 12-month rolling mean (red). The long-term upward trend reflects sustained growth in mobility demand, while the sharp dip in 2020 corresponds to pandemic-related travel restrictions.</w:t>
      </w:r>
    </w:p>
    <w:p w14:paraId="5A985A25" w14:textId="77777777" w:rsidR="00A04064" w:rsidRDefault="00F6045C" w:rsidP="00A04064">
      <w:pPr>
        <w:keepNext/>
      </w:pPr>
      <w:r>
        <w:rPr>
          <w:noProof/>
          <w14:ligatures w14:val="standardContextual"/>
        </w:rPr>
        <w:drawing>
          <wp:inline distT="0" distB="0" distL="0" distR="0" wp14:anchorId="21C5F808" wp14:editId="43C8F764">
            <wp:extent cx="6400800" cy="2301240"/>
            <wp:effectExtent l="0" t="0" r="0" b="3810"/>
            <wp:docPr id="1046074828" name="Picture 34"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4828" name="Picture 34" descr="A graph with a line going up&#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2301240"/>
                    </a:xfrm>
                    <a:prstGeom prst="rect">
                      <a:avLst/>
                    </a:prstGeom>
                  </pic:spPr>
                </pic:pic>
              </a:graphicData>
            </a:graphic>
          </wp:inline>
        </w:drawing>
      </w:r>
    </w:p>
    <w:p w14:paraId="73FC2011" w14:textId="0819A77D" w:rsidR="00F6045C" w:rsidRPr="000D5D2D" w:rsidRDefault="00A04064" w:rsidP="00A04064">
      <w:pPr>
        <w:pStyle w:val="Caption"/>
        <w:jc w:val="center"/>
      </w:pPr>
      <w:bookmarkStart w:id="87" w:name="_Toc214753018"/>
      <w:bookmarkStart w:id="88" w:name="_Toc214754433"/>
      <w:r>
        <w:t xml:space="preserve">Figure </w:t>
      </w:r>
      <w:fldSimple w:instr=" SEQ Figure \* ARABIC ">
        <w:r w:rsidR="00AA2CDC">
          <w:rPr>
            <w:noProof/>
          </w:rPr>
          <w:t>4</w:t>
        </w:r>
      </w:fldSimple>
      <w:r w:rsidRPr="00F35C5E">
        <w:t>: Global monthly totals with 12-month rolling mean.</w:t>
      </w:r>
      <w:bookmarkEnd w:id="87"/>
      <w:bookmarkEnd w:id="88"/>
    </w:p>
    <w:p w14:paraId="380F9621" w14:textId="77777777" w:rsidR="000D5D2D" w:rsidRPr="000D5D2D" w:rsidRDefault="000D5D2D" w:rsidP="00205173"/>
    <w:p w14:paraId="01E69407" w14:textId="263AC7CC" w:rsidR="00205173" w:rsidRPr="00205173" w:rsidRDefault="00205173" w:rsidP="00205173">
      <w:r w:rsidRPr="00205173">
        <w:t>Year-on-year growth rates of global transport CO₂ emissions. Positive values dominate most years, consistent with increasing activity and energy demand, while the ~15 % decline in 2020 represents the largest modern-era disruption to transport-sector emissions</w:t>
      </w:r>
      <w:r>
        <w:t xml:space="preserve"> in </w:t>
      </w:r>
      <w:r w:rsidRPr="006F6362">
        <w:rPr>
          <w:b/>
        </w:rPr>
        <w:t>Figure 6</w:t>
      </w:r>
      <w:r w:rsidRPr="00205173">
        <w:t>.</w:t>
      </w:r>
    </w:p>
    <w:p w14:paraId="34A69ED4" w14:textId="77777777" w:rsidR="00205173" w:rsidRPr="00205173" w:rsidRDefault="00205173" w:rsidP="00205173"/>
    <w:p w14:paraId="2AAD8919" w14:textId="77777777" w:rsidR="00A04064" w:rsidRDefault="004303D5" w:rsidP="00A04064">
      <w:pPr>
        <w:keepNext/>
        <w:jc w:val="center"/>
      </w:pPr>
      <w:r>
        <w:rPr>
          <w:noProof/>
          <w14:ligatures w14:val="standardContextual"/>
        </w:rPr>
        <w:lastRenderedPageBreak/>
        <w:drawing>
          <wp:inline distT="0" distB="0" distL="0" distR="0" wp14:anchorId="2C853439" wp14:editId="49DE726C">
            <wp:extent cx="5548285" cy="2181885"/>
            <wp:effectExtent l="0" t="0" r="0" b="8890"/>
            <wp:docPr id="144632217" name="Picture 35" descr="A graph of growth in a number of y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2217" name="Picture 35" descr="A graph of growth in a number of year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1858" cy="2187223"/>
                    </a:xfrm>
                    <a:prstGeom prst="rect">
                      <a:avLst/>
                    </a:prstGeom>
                  </pic:spPr>
                </pic:pic>
              </a:graphicData>
            </a:graphic>
          </wp:inline>
        </w:drawing>
      </w:r>
    </w:p>
    <w:p w14:paraId="0BFD7FAA" w14:textId="6B6F66E5" w:rsidR="00F6045C" w:rsidRPr="000D5D2D" w:rsidRDefault="00A04064" w:rsidP="00A04064">
      <w:pPr>
        <w:pStyle w:val="Caption"/>
        <w:jc w:val="center"/>
      </w:pPr>
      <w:bookmarkStart w:id="89" w:name="_Toc214753019"/>
      <w:bookmarkStart w:id="90" w:name="_Toc214754434"/>
      <w:r>
        <w:t xml:space="preserve">Figure </w:t>
      </w:r>
      <w:fldSimple w:instr=" SEQ Figure \* ARABIC ">
        <w:r w:rsidR="00AA2CDC">
          <w:rPr>
            <w:noProof/>
          </w:rPr>
          <w:t>5</w:t>
        </w:r>
      </w:fldSimple>
      <w:r w:rsidRPr="00527434">
        <w:t xml:space="preserve">: Year-over-year growth rates showing </w:t>
      </w:r>
      <w:proofErr w:type="gramStart"/>
      <w:r w:rsidRPr="00527434">
        <w:t>positive growth</w:t>
      </w:r>
      <w:proofErr w:type="gramEnd"/>
      <w:r w:rsidRPr="00527434">
        <w:t xml:space="preserve"> except 2009 and 2020.</w:t>
      </w:r>
      <w:bookmarkEnd w:id="89"/>
      <w:bookmarkEnd w:id="90"/>
    </w:p>
    <w:p w14:paraId="1B726E32" w14:textId="743E24AB" w:rsidR="00285C7F" w:rsidRPr="00285C7F" w:rsidRDefault="00A72761" w:rsidP="00285C7F">
      <w:r w:rsidRPr="00A72761">
        <w:t>Annual aggregated transport CO₂ emissions display steady growth from 2000 to 2019, a sharp contraction in 2020, and a rapid rebound through 2023—underscoring both structural dependence on fossil-fuel transport and post-pandemic recovery effects</w:t>
      </w:r>
      <w:r>
        <w:t xml:space="preserve"> in </w:t>
      </w:r>
      <w:r w:rsidRPr="006F6362">
        <w:rPr>
          <w:b/>
        </w:rPr>
        <w:t xml:space="preserve">Figure </w:t>
      </w:r>
      <w:r w:rsidR="00567618" w:rsidRPr="006F6362">
        <w:rPr>
          <w:b/>
        </w:rPr>
        <w:t>7</w:t>
      </w:r>
      <w:r w:rsidRPr="006F6362">
        <w:rPr>
          <w:b/>
        </w:rPr>
        <w:t>.</w:t>
      </w:r>
    </w:p>
    <w:p w14:paraId="7A4921CD" w14:textId="77777777" w:rsidR="00A04064" w:rsidRDefault="004303D5" w:rsidP="00A04064">
      <w:pPr>
        <w:keepNext/>
        <w:jc w:val="center"/>
      </w:pPr>
      <w:r>
        <w:rPr>
          <w:noProof/>
          <w14:ligatures w14:val="standardContextual"/>
        </w:rPr>
        <w:drawing>
          <wp:inline distT="0" distB="0" distL="0" distR="0" wp14:anchorId="581B692B" wp14:editId="617E6B12">
            <wp:extent cx="5210270" cy="1805560"/>
            <wp:effectExtent l="0" t="0" r="0" b="4445"/>
            <wp:docPr id="577420594" name="Picture 36"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0594" name="Picture 36" descr="A graph with a line going up&#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8990" cy="1822443"/>
                    </a:xfrm>
                    <a:prstGeom prst="rect">
                      <a:avLst/>
                    </a:prstGeom>
                  </pic:spPr>
                </pic:pic>
              </a:graphicData>
            </a:graphic>
          </wp:inline>
        </w:drawing>
      </w:r>
    </w:p>
    <w:p w14:paraId="20A76B0C" w14:textId="330CFBF8" w:rsidR="004303D5" w:rsidRPr="000D5D2D" w:rsidRDefault="00A04064" w:rsidP="00A04064">
      <w:pPr>
        <w:pStyle w:val="Caption"/>
        <w:jc w:val="center"/>
      </w:pPr>
      <w:bookmarkStart w:id="91" w:name="_Toc214753020"/>
      <w:bookmarkStart w:id="92" w:name="_Toc214754435"/>
      <w:r>
        <w:t xml:space="preserve">Figure </w:t>
      </w:r>
      <w:fldSimple w:instr=" SEQ Figure \* ARABIC ">
        <w:r w:rsidR="00AA2CDC">
          <w:rPr>
            <w:noProof/>
          </w:rPr>
          <w:t>6</w:t>
        </w:r>
      </w:fldSimple>
      <w:r w:rsidRPr="00E41D6E">
        <w:t xml:space="preserve">: Annual totals, rising from ~5,800 </w:t>
      </w:r>
      <w:proofErr w:type="spellStart"/>
      <w:r w:rsidRPr="00E41D6E">
        <w:t>MtCO</w:t>
      </w:r>
      <w:proofErr w:type="spellEnd"/>
      <w:r w:rsidRPr="00E41D6E">
        <w:t xml:space="preserve">₂ in 2000 to &gt;8,000 </w:t>
      </w:r>
      <w:proofErr w:type="spellStart"/>
      <w:r w:rsidRPr="00E41D6E">
        <w:t>MtCO</w:t>
      </w:r>
      <w:proofErr w:type="spellEnd"/>
      <w:r w:rsidRPr="00E41D6E">
        <w:t>₂ in 2019, followed by a sharp 2020 drop.</w:t>
      </w:r>
      <w:bookmarkEnd w:id="91"/>
      <w:bookmarkEnd w:id="92"/>
    </w:p>
    <w:p w14:paraId="5250AE5F" w14:textId="070E75C7" w:rsidR="00480E5D" w:rsidRPr="00480E5D" w:rsidRDefault="00480E5D" w:rsidP="00480E5D">
      <w:r w:rsidRPr="00480E5D">
        <w:t>Seasonal-Trend decomposition separates the raw monthly signal into long-term trend, repeating seasonal cycle, and residual components. The results highlight strong seasonality and a temporary disruption in 2020, followed by recovery in the post-pandemic period</w:t>
      </w:r>
      <w:r>
        <w:t xml:space="preserve"> </w:t>
      </w:r>
      <w:r w:rsidRPr="006F6362">
        <w:rPr>
          <w:b/>
        </w:rPr>
        <w:t>Figure 8.</w:t>
      </w:r>
    </w:p>
    <w:p w14:paraId="66431330" w14:textId="77777777" w:rsidR="00DD29C8" w:rsidRDefault="00B71386" w:rsidP="00DD29C8">
      <w:pPr>
        <w:keepNext/>
        <w:ind w:left="720"/>
        <w:jc w:val="center"/>
      </w:pPr>
      <w:r>
        <w:rPr>
          <w:noProof/>
          <w14:ligatures w14:val="standardContextual"/>
        </w:rPr>
        <w:drawing>
          <wp:inline distT="0" distB="0" distL="0" distR="0" wp14:anchorId="3F18FEBB" wp14:editId="045B1EDD">
            <wp:extent cx="4640580" cy="2054249"/>
            <wp:effectExtent l="0" t="0" r="7620" b="3175"/>
            <wp:docPr id="1959241626" name="Picture 37" descr="A graph of a graph showing the amount of emis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1626" name="Picture 37" descr="A graph of a graph showing the amount of emissio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672426" cy="2068346"/>
                    </a:xfrm>
                    <a:prstGeom prst="rect">
                      <a:avLst/>
                    </a:prstGeom>
                  </pic:spPr>
                </pic:pic>
              </a:graphicData>
            </a:graphic>
          </wp:inline>
        </w:drawing>
      </w:r>
    </w:p>
    <w:p w14:paraId="2AB48687" w14:textId="5CDC8673" w:rsidR="00B71386" w:rsidRPr="000D5D2D" w:rsidRDefault="00DD29C8" w:rsidP="00DD29C8">
      <w:pPr>
        <w:pStyle w:val="Caption"/>
        <w:jc w:val="center"/>
      </w:pPr>
      <w:bookmarkStart w:id="93" w:name="_Toc214753021"/>
      <w:bookmarkStart w:id="94" w:name="_Toc214754436"/>
      <w:r>
        <w:t xml:space="preserve">Figure </w:t>
      </w:r>
      <w:fldSimple w:instr=" SEQ Figure \* ARABIC ">
        <w:r w:rsidR="00AA2CDC">
          <w:rPr>
            <w:noProof/>
          </w:rPr>
          <w:t>7</w:t>
        </w:r>
      </w:fldSimple>
      <w:r w:rsidRPr="004721C4">
        <w:t>: STL decomposition, separating long-term trend, seasonal cycles, and residual shocks.</w:t>
      </w:r>
      <w:bookmarkEnd w:id="93"/>
      <w:bookmarkEnd w:id="94"/>
    </w:p>
    <w:p w14:paraId="3BE041C5" w14:textId="3D50331F" w:rsidR="00294F39" w:rsidRPr="00294F39" w:rsidRDefault="00CA72CD" w:rsidP="00294F39">
      <w:r w:rsidRPr="00CA72CD">
        <w:lastRenderedPageBreak/>
        <w:t>Spatial distribution of percentage change in transport CO₂ emissions between 2019 and 2020. Blue regions indicate declines due to global lockdowns and reduced aviation and road transport activity; localized red areas show partial rebounds or persistent emission sources</w:t>
      </w:r>
      <w:r>
        <w:t xml:space="preserve"> in </w:t>
      </w:r>
      <w:r w:rsidRPr="0000683A">
        <w:rPr>
          <w:b/>
        </w:rPr>
        <w:t>Figure 9.</w:t>
      </w:r>
    </w:p>
    <w:p w14:paraId="1A54C489" w14:textId="77777777" w:rsidR="00DD29C8" w:rsidRDefault="00FE1E24" w:rsidP="00DD29C8">
      <w:pPr>
        <w:keepNext/>
        <w:ind w:left="720"/>
      </w:pPr>
      <w:r>
        <w:rPr>
          <w:noProof/>
          <w14:ligatures w14:val="standardContextual"/>
        </w:rPr>
        <w:drawing>
          <wp:inline distT="0" distB="0" distL="0" distR="0" wp14:anchorId="21BD652C" wp14:editId="1D2CF9F8">
            <wp:extent cx="5436096" cy="2684352"/>
            <wp:effectExtent l="0" t="0" r="0" b="1905"/>
            <wp:docPr id="1378331133" name="Picture 38"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31133" name="Picture 38" descr="A map of the world&#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471398" cy="2701784"/>
                    </a:xfrm>
                    <a:prstGeom prst="rect">
                      <a:avLst/>
                    </a:prstGeom>
                  </pic:spPr>
                </pic:pic>
              </a:graphicData>
            </a:graphic>
          </wp:inline>
        </w:drawing>
      </w:r>
    </w:p>
    <w:p w14:paraId="1330D43B" w14:textId="15A2D7B3" w:rsidR="00FE1E24" w:rsidRPr="000D5D2D" w:rsidRDefault="00DD29C8" w:rsidP="00DD29C8">
      <w:pPr>
        <w:pStyle w:val="Caption"/>
        <w:jc w:val="center"/>
      </w:pPr>
      <w:bookmarkStart w:id="95" w:name="_Toc214753022"/>
      <w:bookmarkStart w:id="96" w:name="_Toc214754437"/>
      <w:r>
        <w:t xml:space="preserve">Figure </w:t>
      </w:r>
      <w:fldSimple w:instr=" SEQ Figure \* ARABIC ">
        <w:r w:rsidR="00AA2CDC">
          <w:rPr>
            <w:noProof/>
          </w:rPr>
          <w:t>8</w:t>
        </w:r>
      </w:fldSimple>
      <w:r w:rsidRPr="009808BF">
        <w:t>: Spatial anomaly map (2020 vs 2019), showing global crisis sensitivity.</w:t>
      </w:r>
      <w:bookmarkEnd w:id="95"/>
      <w:bookmarkEnd w:id="96"/>
    </w:p>
    <w:p w14:paraId="3D12CCB5" w14:textId="77777777" w:rsidR="000D5D2D" w:rsidRPr="000D5D2D" w:rsidRDefault="000D5D2D" w:rsidP="00D77336">
      <w:pPr>
        <w:numPr>
          <w:ilvl w:val="0"/>
          <w:numId w:val="19"/>
        </w:numPr>
      </w:pPr>
      <w:r w:rsidRPr="000D5D2D">
        <w:rPr>
          <w:b/>
          <w:bCs/>
        </w:rPr>
        <w:t>EDA Outcomes:</w:t>
      </w:r>
    </w:p>
    <w:p w14:paraId="1544222F" w14:textId="77777777" w:rsidR="000D5D2D" w:rsidRPr="000D5D2D" w:rsidRDefault="000D5D2D" w:rsidP="00D77336">
      <w:pPr>
        <w:numPr>
          <w:ilvl w:val="1"/>
          <w:numId w:val="19"/>
        </w:numPr>
      </w:pPr>
      <w:r w:rsidRPr="000D5D2D">
        <w:t xml:space="preserve">Confirmed strong </w:t>
      </w:r>
      <w:r w:rsidRPr="000D5D2D">
        <w:rPr>
          <w:b/>
          <w:bCs/>
        </w:rPr>
        <w:t>seasonality</w:t>
      </w:r>
      <w:r w:rsidRPr="000D5D2D">
        <w:t xml:space="preserve"> and long-run </w:t>
      </w:r>
      <w:r w:rsidRPr="000D5D2D">
        <w:rPr>
          <w:b/>
          <w:bCs/>
        </w:rPr>
        <w:t>trend growth</w:t>
      </w:r>
      <w:r w:rsidRPr="000D5D2D">
        <w:t>, guiding model choice (SARIMA, seasonal ML).</w:t>
      </w:r>
    </w:p>
    <w:p w14:paraId="71E02429" w14:textId="77777777" w:rsidR="000D5D2D" w:rsidRPr="000D5D2D" w:rsidRDefault="000D5D2D" w:rsidP="00D77336">
      <w:pPr>
        <w:numPr>
          <w:ilvl w:val="1"/>
          <w:numId w:val="19"/>
        </w:numPr>
      </w:pPr>
      <w:r w:rsidRPr="000D5D2D">
        <w:t xml:space="preserve">Identified </w:t>
      </w:r>
      <w:r w:rsidRPr="000D5D2D">
        <w:rPr>
          <w:b/>
          <w:bCs/>
        </w:rPr>
        <w:t>crisis sensitivity</w:t>
      </w:r>
      <w:r w:rsidRPr="000D5D2D">
        <w:t>, motivating use of exogenous variables for anomalies.</w:t>
      </w:r>
    </w:p>
    <w:p w14:paraId="3C04C863" w14:textId="0D9AAE55" w:rsidR="00E117C7" w:rsidRDefault="000D5D2D" w:rsidP="00D77336">
      <w:pPr>
        <w:numPr>
          <w:ilvl w:val="1"/>
          <w:numId w:val="19"/>
        </w:numPr>
      </w:pPr>
      <w:r w:rsidRPr="000D5D2D">
        <w:t xml:space="preserve">Demonstrated dataset’s richness for </w:t>
      </w:r>
      <w:r w:rsidRPr="000D5D2D">
        <w:rPr>
          <w:b/>
          <w:bCs/>
        </w:rPr>
        <w:t>multi-scale forecasting and scenario analysis</w:t>
      </w:r>
      <w:r w:rsidRPr="000D5D2D">
        <w:t>.</w:t>
      </w:r>
    </w:p>
    <w:p w14:paraId="179B69D4" w14:textId="0F7C11E5" w:rsidR="00563AFF" w:rsidRDefault="00115F95" w:rsidP="00563AFF">
      <w:pPr>
        <w:pStyle w:val="Heading2"/>
        <w:rPr>
          <w:rFonts w:hint="eastAsia"/>
        </w:rPr>
      </w:pPr>
      <w:bookmarkStart w:id="97" w:name="_Toc198888036"/>
      <w:r>
        <w:t>Data Cleaning and Preprocessing</w:t>
      </w:r>
      <w:bookmarkEnd w:id="97"/>
      <w:commentRangeStart w:id="98"/>
      <w:commentRangeStart w:id="99"/>
      <w:commentRangeEnd w:id="98"/>
      <w:r>
        <w:rPr>
          <w:rStyle w:val="CommentReference"/>
          <w:sz w:val="32"/>
          <w:szCs w:val="32"/>
        </w:rPr>
        <w:commentReference w:id="98"/>
      </w:r>
      <w:commentRangeEnd w:id="99"/>
      <w:r>
        <w:rPr>
          <w:rStyle w:val="CommentReference"/>
          <w:sz w:val="32"/>
          <w:szCs w:val="32"/>
        </w:rPr>
        <w:commentReference w:id="99"/>
      </w:r>
    </w:p>
    <w:p w14:paraId="4DE2B062" w14:textId="4F3C0AD5" w:rsidR="00416AB6" w:rsidRPr="00416AB6" w:rsidRDefault="00416AB6" w:rsidP="00416AB6">
      <w:r w:rsidRPr="00416AB6">
        <w:t xml:space="preserve">Working with large climate datasets such as </w:t>
      </w:r>
      <w:r w:rsidRPr="00416AB6">
        <w:rPr>
          <w:b/>
          <w:bCs/>
        </w:rPr>
        <w:t xml:space="preserve">EDGAR v2024 </w:t>
      </w:r>
      <w:r w:rsidRPr="00416AB6">
        <w:t xml:space="preserve"> requires extensive data preparation to transform raw scientific files into analysis-ready formats. The original inputs were stored as </w:t>
      </w:r>
      <w:proofErr w:type="spellStart"/>
      <w:r w:rsidRPr="00416AB6">
        <w:rPr>
          <w:b/>
          <w:bCs/>
        </w:rPr>
        <w:t>NetCDF</w:t>
      </w:r>
      <w:proofErr w:type="spellEnd"/>
      <w:r w:rsidRPr="00416AB6">
        <w:t xml:space="preserve"> arrays containing spatially gridded CO₂ emissions for multiple sectors, time periods, and coordinate systems. Although highly precise, these files are not directly compatible with machine-learning or statistical modeling workflows because they contain multidimensional structures, missing observations, and non-standard encodings.</w:t>
      </w:r>
    </w:p>
    <w:p w14:paraId="5C190477" w14:textId="6FAC7A10" w:rsidR="00416AB6" w:rsidRPr="00416AB6" w:rsidRDefault="00416AB6" w:rsidP="00416AB6">
      <w:r w:rsidRPr="00416AB6">
        <w:t xml:space="preserve">Therefore, a structured preprocessing pipeline was designed to ensure </w:t>
      </w:r>
      <w:r w:rsidRPr="00416AB6">
        <w:rPr>
          <w:b/>
          <w:bCs/>
        </w:rPr>
        <w:t>data integrity, uniformity, and model readiness</w:t>
      </w:r>
      <w:r w:rsidRPr="00416AB6">
        <w:t xml:space="preserve"> across all temporal and spatial levels. The cleaning process not only standardized the data but also retained important domain features—such as seasonal variation and regional emission spikes—so that downstream models could learn from genuine environmental signals rather than artifacts of inconsistent formatting.</w:t>
      </w:r>
    </w:p>
    <w:p w14:paraId="3907CD1B" w14:textId="10499265" w:rsidR="00AB0ADA" w:rsidRDefault="00416AB6" w:rsidP="00A9162B">
      <w:r w:rsidRPr="00416AB6">
        <w:t xml:space="preserve">This stage acted as the bridge between raw climate data and analytical pipelines, transforming heterogeneous </w:t>
      </w:r>
      <w:proofErr w:type="spellStart"/>
      <w:r w:rsidRPr="00416AB6">
        <w:t>NetCDF</w:t>
      </w:r>
      <w:proofErr w:type="spellEnd"/>
      <w:r w:rsidRPr="00416AB6">
        <w:t xml:space="preserve"> layers into consistent, tabular datasets optimized</w:t>
      </w:r>
      <w:r w:rsidR="00536F09">
        <w:t>.</w:t>
      </w:r>
    </w:p>
    <w:p w14:paraId="249140CD" w14:textId="7BA6E144" w:rsidR="00A9162B" w:rsidRPr="00770611" w:rsidRDefault="00A9162B" w:rsidP="00D77336">
      <w:pPr>
        <w:numPr>
          <w:ilvl w:val="0"/>
          <w:numId w:val="26"/>
        </w:numPr>
        <w:rPr>
          <w:b/>
        </w:rPr>
      </w:pPr>
      <w:r w:rsidRPr="00A9162B">
        <w:rPr>
          <w:b/>
          <w:bCs/>
        </w:rPr>
        <w:t>File Conversion:</w:t>
      </w:r>
    </w:p>
    <w:p w14:paraId="736FB383" w14:textId="77777777" w:rsidR="00770611" w:rsidRPr="00770611" w:rsidRDefault="00770611" w:rsidP="00770611">
      <w:r w:rsidRPr="00770611">
        <w:lastRenderedPageBreak/>
        <w:t xml:space="preserve">The raw </w:t>
      </w:r>
      <w:proofErr w:type="spellStart"/>
      <w:r w:rsidRPr="00770611">
        <w:t>NetCDF</w:t>
      </w:r>
      <w:proofErr w:type="spellEnd"/>
      <w:r w:rsidRPr="00770611">
        <w:t xml:space="preserve"> files were parsed using the netCDF4 library and reshaped into a structured tabular form with the schema: </w:t>
      </w:r>
      <w:r w:rsidRPr="00770611">
        <w:rPr>
          <w:i/>
          <w:iCs/>
        </w:rPr>
        <w:t>(latitude, longitude, year, month, sector, emissions)</w:t>
      </w:r>
      <w:r w:rsidRPr="00770611">
        <w:t>. Each record represents the emission value for a spatial cell and time step, facilitating direct querying and aggregation.</w:t>
      </w:r>
    </w:p>
    <w:p w14:paraId="1F46ADE4" w14:textId="4C1CF207" w:rsidR="00770611" w:rsidRPr="00770611" w:rsidRDefault="00770611" w:rsidP="00D77336">
      <w:pPr>
        <w:numPr>
          <w:ilvl w:val="0"/>
          <w:numId w:val="26"/>
        </w:numPr>
        <w:rPr>
          <w:b/>
          <w:bCs/>
        </w:rPr>
      </w:pPr>
      <w:r w:rsidRPr="00770611">
        <w:rPr>
          <w:b/>
          <w:bCs/>
        </w:rPr>
        <w:t>Handling Missing Values</w:t>
      </w:r>
      <w:r>
        <w:rPr>
          <w:b/>
          <w:bCs/>
        </w:rPr>
        <w:t>:</w:t>
      </w:r>
    </w:p>
    <w:p w14:paraId="7589BCB2" w14:textId="77777777" w:rsidR="00770611" w:rsidRPr="00770611" w:rsidRDefault="00770611" w:rsidP="00770611">
      <w:r w:rsidRPr="00770611">
        <w:t>Missing values were rare (fewer than 1 percent of grid cells) but could disrupt model training. Gaps were imputed using spatial nearest-neighbor interpolation to preserve local continuity or temporal forward-fill for consistent monthly time series.</w:t>
      </w:r>
    </w:p>
    <w:p w14:paraId="4018F3B2" w14:textId="0D7DC7D8" w:rsidR="00770611" w:rsidRPr="00770611" w:rsidRDefault="00770611" w:rsidP="00D77336">
      <w:pPr>
        <w:numPr>
          <w:ilvl w:val="0"/>
          <w:numId w:val="26"/>
        </w:numPr>
        <w:rPr>
          <w:b/>
          <w:bCs/>
        </w:rPr>
      </w:pPr>
      <w:r w:rsidRPr="00770611">
        <w:rPr>
          <w:b/>
          <w:bCs/>
        </w:rPr>
        <w:t>Outlier Detection and Treatment</w:t>
      </w:r>
      <w:r>
        <w:rPr>
          <w:b/>
          <w:bCs/>
        </w:rPr>
        <w:t>:</w:t>
      </w:r>
    </w:p>
    <w:p w14:paraId="1849D73F" w14:textId="77777777" w:rsidR="00770611" w:rsidRPr="00770611" w:rsidRDefault="00770611" w:rsidP="00770611">
      <w:r w:rsidRPr="00770611">
        <w:t>Potential emission spikes were examined in relation to contextual activity indicators—for instance, shipping congestion near major ports or urban traffic density.</w:t>
      </w:r>
    </w:p>
    <w:p w14:paraId="63D34EB9" w14:textId="77777777" w:rsidR="00770611" w:rsidRPr="00770611" w:rsidRDefault="00770611" w:rsidP="00770611">
      <w:r w:rsidRPr="00770611">
        <w:t>True anomalies reflecting real-world events were retained, while only spurious or measurement errors were removed.</w:t>
      </w:r>
    </w:p>
    <w:p w14:paraId="3C7FE9F2" w14:textId="2D686005" w:rsidR="00A9162B" w:rsidRPr="00770611" w:rsidRDefault="00A9162B" w:rsidP="00D77336">
      <w:pPr>
        <w:numPr>
          <w:ilvl w:val="0"/>
          <w:numId w:val="26"/>
        </w:numPr>
        <w:rPr>
          <w:b/>
        </w:rPr>
      </w:pPr>
      <w:r w:rsidRPr="00A9162B">
        <w:rPr>
          <w:b/>
          <w:bCs/>
        </w:rPr>
        <w:t>Normalization and Scaling:</w:t>
      </w:r>
    </w:p>
    <w:p w14:paraId="123EC17C" w14:textId="77777777" w:rsidR="00770611" w:rsidRPr="00770611" w:rsidRDefault="00770611" w:rsidP="00770611">
      <w:r w:rsidRPr="00770611">
        <w:t>Emission values were log-transformed to reduce right-skew and stabilize variance.</w:t>
      </w:r>
    </w:p>
    <w:p w14:paraId="0C9159FD" w14:textId="77777777" w:rsidR="00770611" w:rsidRPr="00770611" w:rsidRDefault="00770611" w:rsidP="00770611">
      <w:r w:rsidRPr="00770611">
        <w:t>Continuous features were further standardized using z-score scaling to ensure balanced contribution during model optimization.</w:t>
      </w:r>
    </w:p>
    <w:p w14:paraId="3F35EB45" w14:textId="06F00C67" w:rsidR="00770611" w:rsidRPr="00770611" w:rsidRDefault="00770611" w:rsidP="00D77336">
      <w:pPr>
        <w:numPr>
          <w:ilvl w:val="0"/>
          <w:numId w:val="26"/>
        </w:numPr>
        <w:rPr>
          <w:b/>
          <w:bCs/>
        </w:rPr>
      </w:pPr>
      <w:r w:rsidRPr="00770611">
        <w:rPr>
          <w:b/>
          <w:bCs/>
        </w:rPr>
        <w:t>Datatype and Structural Conversions</w:t>
      </w:r>
      <w:r>
        <w:rPr>
          <w:b/>
          <w:bCs/>
        </w:rPr>
        <w:t>:</w:t>
      </w:r>
    </w:p>
    <w:p w14:paraId="128F7DED" w14:textId="77777777" w:rsidR="00770611" w:rsidRPr="00770611" w:rsidRDefault="00770611" w:rsidP="00770611">
      <w:r w:rsidRPr="00770611">
        <w:t>Temporal fields were parsed into datetime objects for easier resampling and seasonal grouping.</w:t>
      </w:r>
    </w:p>
    <w:p w14:paraId="25DEA7FE" w14:textId="77777777" w:rsidR="00770611" w:rsidRPr="00770611" w:rsidRDefault="00770611" w:rsidP="00770611">
      <w:r w:rsidRPr="00770611">
        <w:t>Transport subsectors (e.g., road, aviation, shipping, rail) were encoded as categorical variables to support both visualization and model ingestion.</w:t>
      </w:r>
    </w:p>
    <w:p w14:paraId="69DF8C45" w14:textId="45392666" w:rsidR="00770611" w:rsidRPr="00770611" w:rsidRDefault="00770611" w:rsidP="00D77336">
      <w:pPr>
        <w:numPr>
          <w:ilvl w:val="0"/>
          <w:numId w:val="26"/>
        </w:numPr>
        <w:rPr>
          <w:b/>
          <w:bCs/>
        </w:rPr>
      </w:pPr>
      <w:r w:rsidRPr="00770611">
        <w:rPr>
          <w:b/>
          <w:bCs/>
        </w:rPr>
        <w:t>Justification and Outcome</w:t>
      </w:r>
      <w:r>
        <w:rPr>
          <w:b/>
          <w:bCs/>
        </w:rPr>
        <w:t>:</w:t>
      </w:r>
    </w:p>
    <w:p w14:paraId="40151A78" w14:textId="77777777" w:rsidR="00770611" w:rsidRPr="00770611" w:rsidRDefault="00770611" w:rsidP="00770611">
      <w:r w:rsidRPr="00770611">
        <w:t>These preprocessing steps established uniform structure and statistical consistency across 288 monthly files covering 2000–2023. The workflow preserved meaningful temporal shocks, ensured numerical stability, and produced a clean dataset suitable for multi-scale analysis—from exploratory statistics to deep-learning architectures within the ClimateGPT Fusion environment.</w:t>
      </w:r>
    </w:p>
    <w:p w14:paraId="4437784F" w14:textId="03DD6811" w:rsidR="00BA0F91" w:rsidRDefault="00BA0F91" w:rsidP="002175E7">
      <w:r>
        <w:t>Figure 10 showcase the basic flow the data and h</w:t>
      </w:r>
      <w:r w:rsidR="001D54A2">
        <w:t>ow the model has the data.</w:t>
      </w:r>
    </w:p>
    <w:p w14:paraId="084ADDCE" w14:textId="77777777" w:rsidR="00D02B76" w:rsidRDefault="005C6B40" w:rsidP="00DD29C8">
      <w:pPr>
        <w:pStyle w:val="Caption"/>
        <w:keepNext/>
        <w:jc w:val="center"/>
      </w:pPr>
      <w:r>
        <w:rPr>
          <w:noProof/>
        </w:rPr>
        <w:drawing>
          <wp:inline distT="0" distB="0" distL="0" distR="0" wp14:anchorId="07DE1433" wp14:editId="15ADDEB6">
            <wp:extent cx="6397778" cy="1510301"/>
            <wp:effectExtent l="0" t="0" r="3175" b="1270"/>
            <wp:docPr id="2034430021" name="Picture 39"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0021" name="Picture 39" descr="A diagram of a workflow&#10;&#10;AI-generated content may be incorrect."/>
                    <pic:cNvPicPr/>
                  </pic:nvPicPr>
                  <pic:blipFill rotWithShape="1">
                    <a:blip r:embed="rId36">
                      <a:extLst>
                        <a:ext uri="{28A0092B-C50C-407E-A947-70E740481C1C}">
                          <a14:useLocalDpi xmlns:a14="http://schemas.microsoft.com/office/drawing/2010/main" val="0"/>
                        </a:ext>
                      </a:extLst>
                    </a:blip>
                    <a:srcRect t="39809" b="36584"/>
                    <a:stretch>
                      <a:fillRect/>
                    </a:stretch>
                  </pic:blipFill>
                  <pic:spPr bwMode="auto">
                    <a:xfrm>
                      <a:off x="0" y="0"/>
                      <a:ext cx="6400800" cy="1511014"/>
                    </a:xfrm>
                    <a:prstGeom prst="rect">
                      <a:avLst/>
                    </a:prstGeom>
                    <a:ln>
                      <a:noFill/>
                    </a:ln>
                    <a:extLst>
                      <a:ext uri="{53640926-AAD7-44D8-BBD7-CCE9431645EC}">
                        <a14:shadowObscured xmlns:a14="http://schemas.microsoft.com/office/drawing/2010/main"/>
                      </a:ext>
                    </a:extLst>
                  </pic:spPr>
                </pic:pic>
              </a:graphicData>
            </a:graphic>
          </wp:inline>
        </w:drawing>
      </w:r>
    </w:p>
    <w:p w14:paraId="3B2BD6AB" w14:textId="0C2D8874" w:rsidR="00DD29C8" w:rsidRDefault="00DD29C8" w:rsidP="00DD29C8">
      <w:pPr>
        <w:pStyle w:val="Caption"/>
        <w:jc w:val="center"/>
      </w:pPr>
      <w:bookmarkStart w:id="100" w:name="_Toc214753023"/>
      <w:bookmarkStart w:id="101" w:name="_Toc214754438"/>
      <w:r>
        <w:t xml:space="preserve">Figure </w:t>
      </w:r>
      <w:fldSimple w:instr=" SEQ Figure \* ARABIC ">
        <w:r w:rsidR="00AA2CDC">
          <w:rPr>
            <w:noProof/>
          </w:rPr>
          <w:t>9</w:t>
        </w:r>
      </w:fldSimple>
      <w:r w:rsidRPr="007231C8">
        <w:t>: Preprocessing Workflow</w:t>
      </w:r>
      <w:bookmarkEnd w:id="100"/>
      <w:bookmarkEnd w:id="101"/>
    </w:p>
    <w:p w14:paraId="59C67FC2" w14:textId="6DC4D56F" w:rsidR="00D02B76" w:rsidRDefault="4F798310" w:rsidP="23213A2A">
      <w:pPr>
        <w:pStyle w:val="Heading2"/>
        <w:rPr>
          <w:rFonts w:hint="eastAsia"/>
        </w:rPr>
      </w:pPr>
      <w:r>
        <w:t>Database Integration</w:t>
      </w:r>
    </w:p>
    <w:p w14:paraId="37A19DF2" w14:textId="3971BA69" w:rsidR="00221E6A" w:rsidRPr="00221E6A" w:rsidRDefault="00221E6A" w:rsidP="00221E6A">
      <w:r w:rsidRPr="00221E6A">
        <w:lastRenderedPageBreak/>
        <w:t xml:space="preserve">To enable fast, reproducible, and lightweight data access across the ClimateGPT Fusion workflow, we integrated </w:t>
      </w:r>
      <w:r w:rsidRPr="00221E6A">
        <w:rPr>
          <w:b/>
          <w:bCs/>
        </w:rPr>
        <w:t>DuckDB</w:t>
      </w:r>
      <w:r w:rsidRPr="00221E6A">
        <w:t xml:space="preserve"> as the in-process analytical database engine. Unlike traditional client–server databases, DuckDB operates entirely </w:t>
      </w:r>
      <w:r w:rsidRPr="00221E6A">
        <w:rPr>
          <w:b/>
          <w:bCs/>
        </w:rPr>
        <w:t>in memory or as a local embedded process</w:t>
      </w:r>
      <w:r w:rsidRPr="00221E6A">
        <w:t xml:space="preserve">, which eliminates the need for separate installations, external dependencies, or network latency. This choice ensured that every team member and automated process could reproduce analytical results </w:t>
      </w:r>
      <w:r w:rsidRPr="00221E6A">
        <w:rPr>
          <w:b/>
          <w:bCs/>
        </w:rPr>
        <w:t>consistently and deterministically</w:t>
      </w:r>
      <w:r w:rsidRPr="00221E6A">
        <w:t xml:space="preserve"> across environments.</w:t>
      </w:r>
    </w:p>
    <w:p w14:paraId="6598A8C1" w14:textId="5D6DC95F" w:rsidR="00221E6A" w:rsidRPr="00221E6A" w:rsidRDefault="00221E6A" w:rsidP="00221E6A">
      <w:pPr>
        <w:rPr>
          <w:b/>
          <w:bCs/>
        </w:rPr>
      </w:pPr>
      <w:r w:rsidRPr="00221E6A">
        <w:rPr>
          <w:b/>
          <w:bCs/>
        </w:rPr>
        <w:t>Local, High-Performance Architecture</w:t>
      </w:r>
    </w:p>
    <w:p w14:paraId="2C8ECFE7" w14:textId="02964951" w:rsidR="00221E6A" w:rsidRPr="00221E6A" w:rsidRDefault="00221E6A" w:rsidP="00221E6A">
      <w:r w:rsidRPr="00221E6A">
        <w:t xml:space="preserve">When the Model Context Protocol (MCP) server is launched, it automatically establishes an in-memory DuckDB connection and registers each curated Parquet dataset as a SQL view using the </w:t>
      </w:r>
      <w:r w:rsidRPr="00CB7208">
        <w:t>parquet scan</w:t>
      </w:r>
      <w:r w:rsidRPr="00221E6A">
        <w:t xml:space="preserve"> function.</w:t>
      </w:r>
    </w:p>
    <w:p w14:paraId="476DC5CA" w14:textId="6A2CA8AE" w:rsidR="00221E6A" w:rsidRPr="00221E6A" w:rsidRDefault="00221E6A" w:rsidP="00221E6A">
      <w:r w:rsidRPr="00221E6A">
        <w:t>Each view directly references the corresponding Parquet file located in the curated data folder. This design allows the MCP to execute standard SQL queries—such as aggregations, filtering, and temporal grouping—without loading all data into RAM or maintaining an external database.</w:t>
      </w:r>
    </w:p>
    <w:p w14:paraId="7E0557B7" w14:textId="26EFDC27" w:rsidR="00221E6A" w:rsidRPr="00221E6A" w:rsidRDefault="00221E6A" w:rsidP="00221E6A">
      <w:r w:rsidRPr="00221E6A">
        <w:t>Because DuckDB uses vectorized execution and columnar I/O, queries are executed efficiently even on large files containing hundreds of thousands of records. This enables local analytics workflows to approach the speed of distributed query engines while keeping deployment minimal.</w:t>
      </w:r>
    </w:p>
    <w:p w14:paraId="2E02FE2B" w14:textId="77777777" w:rsidR="00221E6A" w:rsidRPr="00CB7208" w:rsidRDefault="00221E6A" w:rsidP="00221E6A">
      <w:r w:rsidRPr="00221E6A">
        <w:t xml:space="preserve">The architecture fits seamlessly into the </w:t>
      </w:r>
      <w:proofErr w:type="spellStart"/>
      <w:r w:rsidRPr="00221E6A">
        <w:t>uv</w:t>
      </w:r>
      <w:proofErr w:type="spellEnd"/>
      <w:r w:rsidRPr="00221E6A">
        <w:t>-based environment management workflow used by the project. All dependencies, configurations, and schema definitions are pinned, ensuring that query behavior remains consistent across development and deployment phases.</w:t>
      </w:r>
    </w:p>
    <w:p w14:paraId="4B92E4F6" w14:textId="0221A9CC" w:rsidR="003F6325" w:rsidRPr="00201220" w:rsidRDefault="003F6325" w:rsidP="003F6325">
      <w:pPr>
        <w:pStyle w:val="Heading3"/>
        <w:rPr>
          <w:rFonts w:hint="eastAsia"/>
        </w:rPr>
      </w:pPr>
      <w:r w:rsidRPr="00201220">
        <w:t>Multi-Sector Dataset Integration</w:t>
      </w:r>
    </w:p>
    <w:p w14:paraId="5D6683F0" w14:textId="297B6785" w:rsidR="003F6325" w:rsidRPr="00CB7208" w:rsidRDefault="003F6325" w:rsidP="003F6325">
      <w:pPr>
        <w:pStyle w:val="p1"/>
        <w:rPr>
          <w:rFonts w:asciiTheme="minorHAnsi" w:hAnsiTheme="minorHAnsi"/>
        </w:rPr>
      </w:pPr>
      <w:r w:rsidRPr="00CB7208">
        <w:rPr>
          <w:rFonts w:asciiTheme="minorHAnsi" w:hAnsiTheme="minorHAnsi"/>
        </w:rPr>
        <w:t xml:space="preserve">The database layer was designed to handle not just transport-related </w:t>
      </w:r>
      <w:r w:rsidR="00CB7208" w:rsidRPr="00CB7208">
        <w:rPr>
          <w:rFonts w:asciiTheme="minorHAnsi" w:hAnsiTheme="minorHAnsi"/>
        </w:rPr>
        <w:t>data,</w:t>
      </w:r>
      <w:r w:rsidRPr="00CB7208">
        <w:rPr>
          <w:rFonts w:asciiTheme="minorHAnsi" w:hAnsiTheme="minorHAnsi"/>
        </w:rPr>
        <w:t xml:space="preserve"> but the </w:t>
      </w:r>
      <w:r w:rsidRPr="00CB7208">
        <w:rPr>
          <w:rStyle w:val="s1"/>
          <w:rFonts w:asciiTheme="minorHAnsi" w:eastAsiaTheme="majorEastAsia" w:hAnsiTheme="minorHAnsi"/>
        </w:rPr>
        <w:t>entire spectrum of emission sectors</w:t>
      </w:r>
      <w:r w:rsidRPr="00CB7208">
        <w:rPr>
          <w:rFonts w:asciiTheme="minorHAnsi" w:hAnsiTheme="minorHAnsi"/>
        </w:rPr>
        <w:t xml:space="preserve"> covered in </w:t>
      </w:r>
      <w:r w:rsidRPr="00CB7208">
        <w:rPr>
          <w:rStyle w:val="s1"/>
          <w:rFonts w:asciiTheme="minorHAnsi" w:eastAsiaTheme="majorEastAsia" w:hAnsiTheme="minorHAnsi"/>
        </w:rPr>
        <w:t>EDGAR v2024</w:t>
      </w:r>
      <w:r w:rsidRPr="00CB7208">
        <w:rPr>
          <w:rFonts w:asciiTheme="minorHAnsi" w:hAnsiTheme="minorHAnsi"/>
        </w:rPr>
        <w:t>. In the latest codebase, all seven major sectors have been incorporated as individual Parquet datasets, each linked to its own SQL view within DuckDB. This comprehensive integration enables unified, cross-sector analysis without modifying the database schema or pipeline logic.</w:t>
      </w:r>
    </w:p>
    <w:p w14:paraId="1C4FCCA7" w14:textId="09302255" w:rsidR="00301798" w:rsidRPr="00DA26ED" w:rsidRDefault="00A32D49" w:rsidP="00DA26ED">
      <w:pPr>
        <w:pStyle w:val="Caption"/>
        <w:jc w:val="center"/>
        <w:rPr>
          <w:b/>
          <w:bCs/>
        </w:rPr>
      </w:pPr>
      <w:bookmarkStart w:id="102" w:name="_Toc214754414"/>
      <w:r w:rsidRPr="00DA26ED">
        <w:rPr>
          <w:b/>
          <w:bCs/>
        </w:rPr>
        <w:t xml:space="preserve">Table </w:t>
      </w:r>
      <w:r w:rsidRPr="00DA26ED">
        <w:rPr>
          <w:b/>
          <w:bCs/>
        </w:rPr>
        <w:fldChar w:fldCharType="begin"/>
      </w:r>
      <w:r w:rsidRPr="00DA26ED">
        <w:rPr>
          <w:b/>
          <w:bCs/>
        </w:rPr>
        <w:instrText xml:space="preserve"> SEQ Table \* ARABIC </w:instrText>
      </w:r>
      <w:r w:rsidRPr="00DA26ED">
        <w:rPr>
          <w:b/>
          <w:bCs/>
        </w:rPr>
        <w:fldChar w:fldCharType="separate"/>
      </w:r>
      <w:r w:rsidR="00143072" w:rsidRPr="00DA26ED">
        <w:rPr>
          <w:b/>
          <w:bCs/>
          <w:noProof/>
        </w:rPr>
        <w:t>1</w:t>
      </w:r>
      <w:r w:rsidRPr="00DA26ED">
        <w:rPr>
          <w:b/>
          <w:bCs/>
        </w:rPr>
        <w:fldChar w:fldCharType="end"/>
      </w:r>
      <w:r w:rsidR="00301798" w:rsidRPr="00DA26ED">
        <w:rPr>
          <w:b/>
          <w:bCs/>
        </w:rPr>
        <w:t xml:space="preserve">: </w:t>
      </w:r>
      <w:r w:rsidRPr="00DA26ED">
        <w:rPr>
          <w:b/>
          <w:bCs/>
        </w:rPr>
        <w:t>Sectors in our dataset</w:t>
      </w:r>
      <w:bookmarkEnd w:id="10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4"/>
        <w:gridCol w:w="1502"/>
        <w:gridCol w:w="6814"/>
      </w:tblGrid>
      <w:tr w:rsidR="003F6325" w:rsidRPr="00201220" w14:paraId="193CAD41" w14:textId="77777777" w:rsidTr="00205995">
        <w:trPr>
          <w:tblHeader/>
          <w:tblCellSpacing w:w="15" w:type="dxa"/>
        </w:trPr>
        <w:tc>
          <w:tcPr>
            <w:tcW w:w="0" w:type="auto"/>
            <w:vAlign w:val="center"/>
            <w:hideMark/>
          </w:tcPr>
          <w:p w14:paraId="40E06E78" w14:textId="77777777" w:rsidR="003F6325" w:rsidRPr="00201220" w:rsidRDefault="003F6325">
            <w:pPr>
              <w:pStyle w:val="p1"/>
              <w:jc w:val="center"/>
              <w:rPr>
                <w:rFonts w:asciiTheme="minorHAnsi" w:hAnsiTheme="minorHAnsi"/>
                <w:b/>
                <w:bCs/>
              </w:rPr>
            </w:pPr>
            <w:r w:rsidRPr="00201220">
              <w:rPr>
                <w:rFonts w:asciiTheme="minorHAnsi" w:hAnsiTheme="minorHAnsi"/>
                <w:b/>
                <w:bCs/>
              </w:rPr>
              <w:t>Sector</w:t>
            </w:r>
          </w:p>
        </w:tc>
        <w:tc>
          <w:tcPr>
            <w:tcW w:w="1472" w:type="dxa"/>
            <w:vAlign w:val="center"/>
            <w:hideMark/>
          </w:tcPr>
          <w:p w14:paraId="7CFADB17" w14:textId="77777777" w:rsidR="003F6325" w:rsidRPr="00201220" w:rsidRDefault="003F6325">
            <w:pPr>
              <w:pStyle w:val="p1"/>
              <w:jc w:val="center"/>
              <w:rPr>
                <w:rFonts w:asciiTheme="minorHAnsi" w:hAnsiTheme="minorHAnsi"/>
                <w:b/>
                <w:bCs/>
              </w:rPr>
            </w:pPr>
            <w:r w:rsidRPr="00201220">
              <w:rPr>
                <w:rFonts w:asciiTheme="minorHAnsi" w:hAnsiTheme="minorHAnsi"/>
                <w:b/>
                <w:bCs/>
              </w:rPr>
              <w:t>Number of Datasets</w:t>
            </w:r>
          </w:p>
        </w:tc>
        <w:tc>
          <w:tcPr>
            <w:tcW w:w="6769" w:type="dxa"/>
            <w:vAlign w:val="center"/>
            <w:hideMark/>
          </w:tcPr>
          <w:p w14:paraId="3EB3F7F8" w14:textId="77777777" w:rsidR="003F6325" w:rsidRPr="00201220" w:rsidRDefault="003F6325">
            <w:pPr>
              <w:pStyle w:val="p1"/>
              <w:jc w:val="center"/>
              <w:rPr>
                <w:rFonts w:asciiTheme="minorHAnsi" w:hAnsiTheme="minorHAnsi"/>
                <w:b/>
                <w:bCs/>
              </w:rPr>
            </w:pPr>
            <w:r w:rsidRPr="00201220">
              <w:rPr>
                <w:rFonts w:asciiTheme="minorHAnsi" w:hAnsiTheme="minorHAnsi"/>
                <w:b/>
                <w:bCs/>
              </w:rPr>
              <w:t>Description / Notes</w:t>
            </w:r>
          </w:p>
        </w:tc>
      </w:tr>
      <w:tr w:rsidR="003F6325" w:rsidRPr="00201220" w14:paraId="4CD7CDBC" w14:textId="77777777" w:rsidTr="00205995">
        <w:trPr>
          <w:tblCellSpacing w:w="15" w:type="dxa"/>
        </w:trPr>
        <w:tc>
          <w:tcPr>
            <w:tcW w:w="0" w:type="auto"/>
            <w:vAlign w:val="center"/>
            <w:hideMark/>
          </w:tcPr>
          <w:p w14:paraId="47CF4704" w14:textId="77777777" w:rsidR="003F6325" w:rsidRPr="00201220" w:rsidRDefault="003F6325">
            <w:pPr>
              <w:pStyle w:val="p1"/>
              <w:rPr>
                <w:rFonts w:asciiTheme="minorHAnsi" w:hAnsiTheme="minorHAnsi"/>
              </w:rPr>
            </w:pPr>
            <w:r w:rsidRPr="00201220">
              <w:rPr>
                <w:rFonts w:asciiTheme="minorHAnsi" w:hAnsiTheme="minorHAnsi"/>
                <w:b/>
                <w:bCs/>
              </w:rPr>
              <w:t>Agriculture</w:t>
            </w:r>
          </w:p>
        </w:tc>
        <w:tc>
          <w:tcPr>
            <w:tcW w:w="1472" w:type="dxa"/>
            <w:vAlign w:val="center"/>
            <w:hideMark/>
          </w:tcPr>
          <w:p w14:paraId="75E44B54" w14:textId="77777777" w:rsidR="003F6325" w:rsidRPr="00201220" w:rsidRDefault="003F6325">
            <w:pPr>
              <w:pStyle w:val="p1"/>
              <w:rPr>
                <w:rFonts w:asciiTheme="minorHAnsi" w:hAnsiTheme="minorHAnsi"/>
              </w:rPr>
            </w:pPr>
            <w:r w:rsidRPr="00201220">
              <w:rPr>
                <w:rFonts w:asciiTheme="minorHAnsi" w:hAnsiTheme="minorHAnsi"/>
              </w:rPr>
              <w:t>6</w:t>
            </w:r>
          </w:p>
        </w:tc>
        <w:tc>
          <w:tcPr>
            <w:tcW w:w="6769" w:type="dxa"/>
            <w:vAlign w:val="center"/>
            <w:hideMark/>
          </w:tcPr>
          <w:p w14:paraId="522ABE6A" w14:textId="77777777" w:rsidR="003F6325" w:rsidRPr="00201220" w:rsidRDefault="003F6325">
            <w:pPr>
              <w:pStyle w:val="p1"/>
              <w:rPr>
                <w:rFonts w:asciiTheme="minorHAnsi" w:hAnsiTheme="minorHAnsi"/>
              </w:rPr>
            </w:pPr>
            <w:r w:rsidRPr="00201220">
              <w:rPr>
                <w:rFonts w:asciiTheme="minorHAnsi" w:hAnsiTheme="minorHAnsi"/>
              </w:rPr>
              <w:t>Includes crop production, livestock, fertilizer, and soil management emissions.</w:t>
            </w:r>
          </w:p>
        </w:tc>
      </w:tr>
      <w:tr w:rsidR="003F6325" w:rsidRPr="00201220" w14:paraId="6ACBA871" w14:textId="77777777" w:rsidTr="00205995">
        <w:trPr>
          <w:tblCellSpacing w:w="15" w:type="dxa"/>
        </w:trPr>
        <w:tc>
          <w:tcPr>
            <w:tcW w:w="0" w:type="auto"/>
            <w:vAlign w:val="center"/>
            <w:hideMark/>
          </w:tcPr>
          <w:p w14:paraId="0DFC8E5A" w14:textId="77777777" w:rsidR="003F6325" w:rsidRPr="00201220" w:rsidRDefault="003F6325">
            <w:pPr>
              <w:pStyle w:val="p1"/>
              <w:rPr>
                <w:rFonts w:asciiTheme="minorHAnsi" w:hAnsiTheme="minorHAnsi"/>
              </w:rPr>
            </w:pPr>
            <w:r w:rsidRPr="00201220">
              <w:rPr>
                <w:rFonts w:asciiTheme="minorHAnsi" w:hAnsiTheme="minorHAnsi"/>
                <w:b/>
                <w:bCs/>
              </w:rPr>
              <w:t>Buildings</w:t>
            </w:r>
          </w:p>
        </w:tc>
        <w:tc>
          <w:tcPr>
            <w:tcW w:w="1472" w:type="dxa"/>
            <w:vAlign w:val="center"/>
            <w:hideMark/>
          </w:tcPr>
          <w:p w14:paraId="2CEDB923" w14:textId="77777777" w:rsidR="003F6325" w:rsidRPr="00201220" w:rsidRDefault="003F6325">
            <w:pPr>
              <w:pStyle w:val="p1"/>
              <w:rPr>
                <w:rFonts w:asciiTheme="minorHAnsi" w:hAnsiTheme="minorHAnsi"/>
              </w:rPr>
            </w:pPr>
            <w:r w:rsidRPr="00201220">
              <w:rPr>
                <w:rFonts w:asciiTheme="minorHAnsi" w:hAnsiTheme="minorHAnsi"/>
              </w:rPr>
              <w:t>6</w:t>
            </w:r>
          </w:p>
        </w:tc>
        <w:tc>
          <w:tcPr>
            <w:tcW w:w="6769" w:type="dxa"/>
            <w:vAlign w:val="center"/>
            <w:hideMark/>
          </w:tcPr>
          <w:p w14:paraId="36E42E29" w14:textId="77777777" w:rsidR="003F6325" w:rsidRPr="00201220" w:rsidRDefault="003F6325">
            <w:pPr>
              <w:pStyle w:val="p1"/>
              <w:rPr>
                <w:rFonts w:asciiTheme="minorHAnsi" w:hAnsiTheme="minorHAnsi"/>
              </w:rPr>
            </w:pPr>
            <w:r w:rsidRPr="00201220">
              <w:rPr>
                <w:rFonts w:asciiTheme="minorHAnsi" w:hAnsiTheme="minorHAnsi"/>
              </w:rPr>
              <w:t>Covers residential, commercial, and institutional fuel-use data.</w:t>
            </w:r>
          </w:p>
        </w:tc>
      </w:tr>
      <w:tr w:rsidR="003F6325" w:rsidRPr="00201220" w14:paraId="1CD087AB" w14:textId="77777777" w:rsidTr="00205995">
        <w:trPr>
          <w:tblCellSpacing w:w="15" w:type="dxa"/>
        </w:trPr>
        <w:tc>
          <w:tcPr>
            <w:tcW w:w="0" w:type="auto"/>
            <w:vAlign w:val="center"/>
            <w:hideMark/>
          </w:tcPr>
          <w:p w14:paraId="2209F72E" w14:textId="77777777" w:rsidR="003F6325" w:rsidRPr="00201220" w:rsidRDefault="003F6325">
            <w:pPr>
              <w:pStyle w:val="p1"/>
              <w:rPr>
                <w:rFonts w:asciiTheme="minorHAnsi" w:hAnsiTheme="minorHAnsi"/>
              </w:rPr>
            </w:pPr>
            <w:r w:rsidRPr="00201220">
              <w:rPr>
                <w:rFonts w:asciiTheme="minorHAnsi" w:hAnsiTheme="minorHAnsi"/>
                <w:b/>
                <w:bCs/>
              </w:rPr>
              <w:t>Fuel Exploitation</w:t>
            </w:r>
          </w:p>
        </w:tc>
        <w:tc>
          <w:tcPr>
            <w:tcW w:w="1472" w:type="dxa"/>
            <w:vAlign w:val="center"/>
            <w:hideMark/>
          </w:tcPr>
          <w:p w14:paraId="735C6A69" w14:textId="77777777" w:rsidR="003F6325" w:rsidRPr="00201220" w:rsidRDefault="003F6325">
            <w:pPr>
              <w:pStyle w:val="p1"/>
              <w:rPr>
                <w:rFonts w:asciiTheme="minorHAnsi" w:hAnsiTheme="minorHAnsi"/>
              </w:rPr>
            </w:pPr>
            <w:r w:rsidRPr="00201220">
              <w:rPr>
                <w:rFonts w:asciiTheme="minorHAnsi" w:hAnsiTheme="minorHAnsi"/>
              </w:rPr>
              <w:t>6</w:t>
            </w:r>
          </w:p>
        </w:tc>
        <w:tc>
          <w:tcPr>
            <w:tcW w:w="6769" w:type="dxa"/>
            <w:vAlign w:val="center"/>
            <w:hideMark/>
          </w:tcPr>
          <w:p w14:paraId="3B6B4205" w14:textId="77777777" w:rsidR="003F6325" w:rsidRPr="00201220" w:rsidRDefault="003F6325">
            <w:pPr>
              <w:pStyle w:val="p1"/>
              <w:rPr>
                <w:rFonts w:asciiTheme="minorHAnsi" w:hAnsiTheme="minorHAnsi"/>
              </w:rPr>
            </w:pPr>
            <w:r w:rsidRPr="00201220">
              <w:rPr>
                <w:rFonts w:asciiTheme="minorHAnsi" w:hAnsiTheme="minorHAnsi"/>
              </w:rPr>
              <w:t>Represents emissions from oil, gas, and coal extraction and processing.</w:t>
            </w:r>
          </w:p>
        </w:tc>
      </w:tr>
      <w:tr w:rsidR="003F6325" w:rsidRPr="00201220" w14:paraId="767ED7D0" w14:textId="77777777" w:rsidTr="00205995">
        <w:trPr>
          <w:tblCellSpacing w:w="15" w:type="dxa"/>
        </w:trPr>
        <w:tc>
          <w:tcPr>
            <w:tcW w:w="0" w:type="auto"/>
            <w:vAlign w:val="center"/>
            <w:hideMark/>
          </w:tcPr>
          <w:p w14:paraId="06F17A66" w14:textId="77777777" w:rsidR="003F6325" w:rsidRPr="00201220" w:rsidRDefault="003F6325">
            <w:pPr>
              <w:pStyle w:val="p1"/>
              <w:rPr>
                <w:rFonts w:asciiTheme="minorHAnsi" w:hAnsiTheme="minorHAnsi"/>
              </w:rPr>
            </w:pPr>
            <w:r w:rsidRPr="00201220">
              <w:rPr>
                <w:rFonts w:asciiTheme="minorHAnsi" w:hAnsiTheme="minorHAnsi"/>
                <w:b/>
                <w:bCs/>
              </w:rPr>
              <w:t>Industrial</w:t>
            </w:r>
          </w:p>
        </w:tc>
        <w:tc>
          <w:tcPr>
            <w:tcW w:w="1472" w:type="dxa"/>
            <w:vAlign w:val="center"/>
            <w:hideMark/>
          </w:tcPr>
          <w:p w14:paraId="78F15545" w14:textId="77777777" w:rsidR="003F6325" w:rsidRPr="00201220" w:rsidRDefault="003F6325">
            <w:pPr>
              <w:pStyle w:val="p1"/>
              <w:rPr>
                <w:rFonts w:asciiTheme="minorHAnsi" w:hAnsiTheme="minorHAnsi"/>
              </w:rPr>
            </w:pPr>
            <w:r w:rsidRPr="00201220">
              <w:rPr>
                <w:rFonts w:asciiTheme="minorHAnsi" w:hAnsiTheme="minorHAnsi"/>
              </w:rPr>
              <w:t>12</w:t>
            </w:r>
          </w:p>
        </w:tc>
        <w:tc>
          <w:tcPr>
            <w:tcW w:w="6769" w:type="dxa"/>
            <w:vAlign w:val="center"/>
            <w:hideMark/>
          </w:tcPr>
          <w:p w14:paraId="5D613D70" w14:textId="77777777" w:rsidR="003F6325" w:rsidRPr="00201220" w:rsidRDefault="003F6325">
            <w:pPr>
              <w:pStyle w:val="p1"/>
              <w:rPr>
                <w:rFonts w:asciiTheme="minorHAnsi" w:hAnsiTheme="minorHAnsi"/>
              </w:rPr>
            </w:pPr>
            <w:r w:rsidRPr="00201220">
              <w:rPr>
                <w:rFonts w:asciiTheme="minorHAnsi" w:hAnsiTheme="minorHAnsi"/>
              </w:rPr>
              <w:t>Split between 6 combustion-based and 6 process-based industrial emission datasets.</w:t>
            </w:r>
          </w:p>
        </w:tc>
      </w:tr>
      <w:tr w:rsidR="003F6325" w:rsidRPr="00201220" w14:paraId="7D28A14C" w14:textId="77777777" w:rsidTr="00205995">
        <w:trPr>
          <w:tblCellSpacing w:w="15" w:type="dxa"/>
        </w:trPr>
        <w:tc>
          <w:tcPr>
            <w:tcW w:w="0" w:type="auto"/>
            <w:vAlign w:val="center"/>
            <w:hideMark/>
          </w:tcPr>
          <w:p w14:paraId="7B2A3681" w14:textId="77777777" w:rsidR="003F6325" w:rsidRPr="00201220" w:rsidRDefault="003F6325">
            <w:pPr>
              <w:pStyle w:val="p1"/>
              <w:rPr>
                <w:rFonts w:asciiTheme="minorHAnsi" w:hAnsiTheme="minorHAnsi"/>
              </w:rPr>
            </w:pPr>
            <w:r w:rsidRPr="00201220">
              <w:rPr>
                <w:rFonts w:asciiTheme="minorHAnsi" w:hAnsiTheme="minorHAnsi"/>
                <w:b/>
                <w:bCs/>
              </w:rPr>
              <w:t>Power</w:t>
            </w:r>
          </w:p>
        </w:tc>
        <w:tc>
          <w:tcPr>
            <w:tcW w:w="1472" w:type="dxa"/>
            <w:vAlign w:val="center"/>
            <w:hideMark/>
          </w:tcPr>
          <w:p w14:paraId="1D79DAF1" w14:textId="77777777" w:rsidR="003F6325" w:rsidRPr="00201220" w:rsidRDefault="003F6325">
            <w:pPr>
              <w:pStyle w:val="p1"/>
              <w:rPr>
                <w:rFonts w:asciiTheme="minorHAnsi" w:hAnsiTheme="minorHAnsi"/>
              </w:rPr>
            </w:pPr>
            <w:r w:rsidRPr="00201220">
              <w:rPr>
                <w:rFonts w:asciiTheme="minorHAnsi" w:hAnsiTheme="minorHAnsi"/>
              </w:rPr>
              <w:t>6</w:t>
            </w:r>
          </w:p>
        </w:tc>
        <w:tc>
          <w:tcPr>
            <w:tcW w:w="6769" w:type="dxa"/>
            <w:vAlign w:val="center"/>
            <w:hideMark/>
          </w:tcPr>
          <w:p w14:paraId="66D10E90" w14:textId="77777777" w:rsidR="003F6325" w:rsidRPr="00201220" w:rsidRDefault="003F6325">
            <w:pPr>
              <w:pStyle w:val="p1"/>
              <w:rPr>
                <w:rFonts w:asciiTheme="minorHAnsi" w:hAnsiTheme="minorHAnsi"/>
              </w:rPr>
            </w:pPr>
            <w:r w:rsidRPr="00201220">
              <w:rPr>
                <w:rFonts w:asciiTheme="minorHAnsi" w:hAnsiTheme="minorHAnsi"/>
              </w:rPr>
              <w:t>Captures power generation and grid-level electricity emissions.</w:t>
            </w:r>
          </w:p>
        </w:tc>
      </w:tr>
      <w:tr w:rsidR="003F6325" w:rsidRPr="00201220" w14:paraId="5CA18FF7" w14:textId="77777777" w:rsidTr="00205995">
        <w:trPr>
          <w:tblCellSpacing w:w="15" w:type="dxa"/>
        </w:trPr>
        <w:tc>
          <w:tcPr>
            <w:tcW w:w="0" w:type="auto"/>
            <w:vAlign w:val="center"/>
            <w:hideMark/>
          </w:tcPr>
          <w:p w14:paraId="1AC0CB89" w14:textId="77777777" w:rsidR="003F6325" w:rsidRPr="00201220" w:rsidRDefault="003F6325">
            <w:pPr>
              <w:pStyle w:val="p1"/>
              <w:rPr>
                <w:rFonts w:asciiTheme="minorHAnsi" w:hAnsiTheme="minorHAnsi"/>
              </w:rPr>
            </w:pPr>
            <w:r w:rsidRPr="00201220">
              <w:rPr>
                <w:rFonts w:asciiTheme="minorHAnsi" w:hAnsiTheme="minorHAnsi"/>
                <w:b/>
                <w:bCs/>
              </w:rPr>
              <w:t>Transport</w:t>
            </w:r>
          </w:p>
        </w:tc>
        <w:tc>
          <w:tcPr>
            <w:tcW w:w="1472" w:type="dxa"/>
            <w:vAlign w:val="center"/>
            <w:hideMark/>
          </w:tcPr>
          <w:p w14:paraId="714D0209" w14:textId="77777777" w:rsidR="003F6325" w:rsidRPr="00201220" w:rsidRDefault="003F6325">
            <w:pPr>
              <w:pStyle w:val="p1"/>
              <w:rPr>
                <w:rFonts w:asciiTheme="minorHAnsi" w:hAnsiTheme="minorHAnsi"/>
              </w:rPr>
            </w:pPr>
            <w:r w:rsidRPr="00201220">
              <w:rPr>
                <w:rFonts w:asciiTheme="minorHAnsi" w:hAnsiTheme="minorHAnsi"/>
              </w:rPr>
              <w:t>6</w:t>
            </w:r>
          </w:p>
        </w:tc>
        <w:tc>
          <w:tcPr>
            <w:tcW w:w="6769" w:type="dxa"/>
            <w:vAlign w:val="center"/>
            <w:hideMark/>
          </w:tcPr>
          <w:p w14:paraId="3254071C" w14:textId="77777777" w:rsidR="003F6325" w:rsidRPr="00201220" w:rsidRDefault="003F6325">
            <w:pPr>
              <w:pStyle w:val="p1"/>
              <w:rPr>
                <w:rFonts w:asciiTheme="minorHAnsi" w:hAnsiTheme="minorHAnsi"/>
              </w:rPr>
            </w:pPr>
            <w:r w:rsidRPr="00201220">
              <w:rPr>
                <w:rFonts w:asciiTheme="minorHAnsi" w:hAnsiTheme="minorHAnsi"/>
              </w:rPr>
              <w:t>Encompasses road, aviation, shipping, and rail sectors.</w:t>
            </w:r>
          </w:p>
        </w:tc>
      </w:tr>
      <w:tr w:rsidR="003F6325" w:rsidRPr="00201220" w14:paraId="7ED3B875" w14:textId="77777777" w:rsidTr="00205995">
        <w:trPr>
          <w:tblCellSpacing w:w="15" w:type="dxa"/>
        </w:trPr>
        <w:tc>
          <w:tcPr>
            <w:tcW w:w="0" w:type="auto"/>
            <w:vAlign w:val="center"/>
            <w:hideMark/>
          </w:tcPr>
          <w:p w14:paraId="3D1CEBEB" w14:textId="77777777" w:rsidR="003F6325" w:rsidRPr="00201220" w:rsidRDefault="003F6325">
            <w:pPr>
              <w:pStyle w:val="p1"/>
              <w:rPr>
                <w:rFonts w:asciiTheme="minorHAnsi" w:hAnsiTheme="minorHAnsi"/>
              </w:rPr>
            </w:pPr>
            <w:r w:rsidRPr="00201220">
              <w:rPr>
                <w:rFonts w:asciiTheme="minorHAnsi" w:hAnsiTheme="minorHAnsi"/>
                <w:b/>
                <w:bCs/>
              </w:rPr>
              <w:t>Waste</w:t>
            </w:r>
          </w:p>
        </w:tc>
        <w:tc>
          <w:tcPr>
            <w:tcW w:w="1472" w:type="dxa"/>
            <w:vAlign w:val="center"/>
            <w:hideMark/>
          </w:tcPr>
          <w:p w14:paraId="19937382" w14:textId="77777777" w:rsidR="003F6325" w:rsidRPr="00201220" w:rsidRDefault="003F6325">
            <w:pPr>
              <w:pStyle w:val="p1"/>
              <w:rPr>
                <w:rFonts w:asciiTheme="minorHAnsi" w:hAnsiTheme="minorHAnsi"/>
              </w:rPr>
            </w:pPr>
            <w:r w:rsidRPr="00201220">
              <w:rPr>
                <w:rFonts w:asciiTheme="minorHAnsi" w:hAnsiTheme="minorHAnsi"/>
              </w:rPr>
              <w:t>6</w:t>
            </w:r>
          </w:p>
        </w:tc>
        <w:tc>
          <w:tcPr>
            <w:tcW w:w="6769" w:type="dxa"/>
            <w:vAlign w:val="center"/>
            <w:hideMark/>
          </w:tcPr>
          <w:p w14:paraId="48C31399" w14:textId="77777777" w:rsidR="003F6325" w:rsidRPr="00201220" w:rsidRDefault="003F6325">
            <w:pPr>
              <w:pStyle w:val="p1"/>
              <w:rPr>
                <w:rFonts w:asciiTheme="minorHAnsi" w:hAnsiTheme="minorHAnsi"/>
              </w:rPr>
            </w:pPr>
            <w:r w:rsidRPr="00201220">
              <w:rPr>
                <w:rFonts w:asciiTheme="minorHAnsi" w:hAnsiTheme="minorHAnsi"/>
              </w:rPr>
              <w:t>Includes solid-waste disposal, wastewater, and open-burning sources.</w:t>
            </w:r>
          </w:p>
        </w:tc>
      </w:tr>
    </w:tbl>
    <w:p w14:paraId="293DA905" w14:textId="7B8E69DE" w:rsidR="003F6325" w:rsidRPr="00CB7208" w:rsidRDefault="003F6325" w:rsidP="00A70965">
      <w:pPr>
        <w:pStyle w:val="p1"/>
        <w:rPr>
          <w:rFonts w:asciiTheme="minorHAnsi" w:hAnsiTheme="minorHAnsi"/>
        </w:rPr>
      </w:pPr>
      <w:r w:rsidRPr="00CB7208">
        <w:rPr>
          <w:rFonts w:asciiTheme="minorHAnsi" w:hAnsiTheme="minorHAnsi"/>
        </w:rPr>
        <w:lastRenderedPageBreak/>
        <w:t xml:space="preserve">Each dataset is stored in </w:t>
      </w:r>
      <w:r w:rsidRPr="00CB7208">
        <w:rPr>
          <w:rStyle w:val="s1"/>
          <w:rFonts w:asciiTheme="minorHAnsi" w:eastAsiaTheme="majorEastAsia" w:hAnsiTheme="minorHAnsi"/>
        </w:rPr>
        <w:t>columnar Parquet format</w:t>
      </w:r>
      <w:r w:rsidRPr="00CB7208">
        <w:rPr>
          <w:rFonts w:asciiTheme="minorHAnsi" w:hAnsiTheme="minorHAnsi"/>
        </w:rPr>
        <w:t xml:space="preserve"> and dynamically registered in DuckDB using </w:t>
      </w:r>
      <w:r w:rsidR="00205995" w:rsidRPr="00CB7208">
        <w:rPr>
          <w:rStyle w:val="s2"/>
          <w:rFonts w:asciiTheme="minorHAnsi" w:eastAsiaTheme="majorEastAsia" w:hAnsiTheme="minorHAnsi"/>
        </w:rPr>
        <w:t>parquet scan</w:t>
      </w:r>
      <w:r w:rsidRPr="00CB7208">
        <w:rPr>
          <w:rFonts w:asciiTheme="minorHAnsi" w:hAnsiTheme="minorHAnsi"/>
        </w:rPr>
        <w:t xml:space="preserve">. During MCP initialization, the system automatically creates </w:t>
      </w:r>
      <w:r w:rsidRPr="00CB7208">
        <w:rPr>
          <w:rStyle w:val="s1"/>
          <w:rFonts w:asciiTheme="minorHAnsi" w:eastAsiaTheme="majorEastAsia" w:hAnsiTheme="minorHAnsi"/>
        </w:rPr>
        <w:t>sector-level SQL views</w:t>
      </w:r>
      <w:r w:rsidRPr="00CB7208">
        <w:rPr>
          <w:rFonts w:asciiTheme="minorHAnsi" w:hAnsiTheme="minorHAnsi"/>
        </w:rPr>
        <w:t xml:space="preserve"> (e.g., </w:t>
      </w:r>
      <w:proofErr w:type="spellStart"/>
      <w:r w:rsidRPr="00CB7208">
        <w:rPr>
          <w:rStyle w:val="s2"/>
          <w:rFonts w:asciiTheme="minorHAnsi" w:eastAsiaTheme="majorEastAsia" w:hAnsiTheme="minorHAnsi"/>
        </w:rPr>
        <w:t>power_country_annual</w:t>
      </w:r>
      <w:proofErr w:type="spellEnd"/>
      <w:r w:rsidRPr="00CB7208">
        <w:rPr>
          <w:rFonts w:asciiTheme="minorHAnsi" w:hAnsiTheme="minorHAnsi"/>
        </w:rPr>
        <w:t xml:space="preserve">, </w:t>
      </w:r>
      <w:proofErr w:type="spellStart"/>
      <w:r w:rsidRPr="00CB7208">
        <w:rPr>
          <w:rStyle w:val="s2"/>
          <w:rFonts w:asciiTheme="minorHAnsi" w:eastAsiaTheme="majorEastAsia" w:hAnsiTheme="minorHAnsi"/>
        </w:rPr>
        <w:t>industrial_city_month</w:t>
      </w:r>
      <w:proofErr w:type="spellEnd"/>
      <w:r w:rsidRPr="00CB7208">
        <w:rPr>
          <w:rFonts w:asciiTheme="minorHAnsi" w:hAnsiTheme="minorHAnsi"/>
        </w:rPr>
        <w:t xml:space="preserve">, </w:t>
      </w:r>
      <w:r w:rsidRPr="00CB7208">
        <w:rPr>
          <w:rStyle w:val="s2"/>
          <w:rFonts w:asciiTheme="minorHAnsi" w:eastAsiaTheme="majorEastAsia" w:hAnsiTheme="minorHAnsi"/>
        </w:rPr>
        <w:t>waste_admin1_year</w:t>
      </w:r>
      <w:r w:rsidRPr="00CB7208">
        <w:rPr>
          <w:rFonts w:asciiTheme="minorHAnsi" w:hAnsiTheme="minorHAnsi"/>
        </w:rPr>
        <w:t>), which can be queried either individually or jointly for comparative analysis.</w:t>
      </w:r>
    </w:p>
    <w:p w14:paraId="09D17AC9" w14:textId="562C369B" w:rsidR="003F6325" w:rsidRPr="00221E6A" w:rsidRDefault="003F6325" w:rsidP="00A70965">
      <w:pPr>
        <w:pStyle w:val="p1"/>
        <w:rPr>
          <w:rFonts w:asciiTheme="minorHAnsi" w:hAnsiTheme="minorHAnsi"/>
        </w:rPr>
      </w:pPr>
      <w:r w:rsidRPr="00CB7208">
        <w:rPr>
          <w:rFonts w:asciiTheme="minorHAnsi" w:hAnsiTheme="minorHAnsi"/>
        </w:rPr>
        <w:t xml:space="preserve">This design makes the ClimateGPT Fusion backend both </w:t>
      </w:r>
      <w:r w:rsidRPr="00CB7208">
        <w:rPr>
          <w:rStyle w:val="s1"/>
          <w:rFonts w:asciiTheme="minorHAnsi" w:eastAsiaTheme="majorEastAsia" w:hAnsiTheme="minorHAnsi"/>
        </w:rPr>
        <w:t>scalable and extensible</w:t>
      </w:r>
      <w:r w:rsidRPr="00CB7208">
        <w:rPr>
          <w:rFonts w:asciiTheme="minorHAnsi" w:hAnsiTheme="minorHAnsi"/>
        </w:rPr>
        <w:t xml:space="preserve">—new EDGAR releases or sector updates can be added by simply registering new Parquet paths, with no schema or code modifications required. The multi-sector coverage also enables future </w:t>
      </w:r>
      <w:r w:rsidRPr="00CB7208">
        <w:rPr>
          <w:rStyle w:val="s1"/>
          <w:rFonts w:asciiTheme="minorHAnsi" w:eastAsiaTheme="majorEastAsia" w:hAnsiTheme="minorHAnsi"/>
        </w:rPr>
        <w:t>cross-domain analytics</w:t>
      </w:r>
      <w:r w:rsidRPr="00CB7208">
        <w:rPr>
          <w:rFonts w:asciiTheme="minorHAnsi" w:hAnsiTheme="minorHAnsi"/>
        </w:rPr>
        <w:t>, such as correlating transport emissions with industrial activity or examining power-sector intensity alongside building efficiency trends.</w:t>
      </w:r>
    </w:p>
    <w:p w14:paraId="296F5AD9" w14:textId="4A29D9C2" w:rsidR="00201220" w:rsidRPr="00201220" w:rsidRDefault="00201220" w:rsidP="00201220">
      <w:pPr>
        <w:rPr>
          <w:b/>
          <w:bCs/>
        </w:rPr>
      </w:pPr>
      <w:r w:rsidRPr="00201220">
        <w:rPr>
          <w:b/>
          <w:bCs/>
        </w:rPr>
        <w:t>Grounding Layer for ClimateGPT</w:t>
      </w:r>
    </w:p>
    <w:p w14:paraId="2FFD04FC" w14:textId="77777777" w:rsidR="00201220" w:rsidRPr="00201220" w:rsidRDefault="00201220" w:rsidP="00201220">
      <w:r w:rsidRPr="00201220">
        <w:t xml:space="preserve">Within ClimateGPT Fusion, DuckDB serves as the </w:t>
      </w:r>
      <w:r w:rsidRPr="00201220">
        <w:rPr>
          <w:b/>
          <w:bCs/>
        </w:rPr>
        <w:t>data-grounding layer</w:t>
      </w:r>
      <w:r w:rsidRPr="00201220">
        <w:t xml:space="preserve"> for the large language model (LLM).</w:t>
      </w:r>
    </w:p>
    <w:p w14:paraId="18B4FC55" w14:textId="77777777" w:rsidR="00201220" w:rsidRPr="00201220" w:rsidRDefault="00201220" w:rsidP="00201220">
      <w:r w:rsidRPr="00201220">
        <w:t xml:space="preserve">When a user issues a natural-language query (for example, </w:t>
      </w:r>
      <w:r w:rsidRPr="00201220">
        <w:rPr>
          <w:i/>
          <w:iCs/>
        </w:rPr>
        <w:t>“What were the top three emitting cities in 2020?”</w:t>
      </w:r>
      <w:r w:rsidRPr="00201220">
        <w:t>), the system performs the following steps:</w:t>
      </w:r>
    </w:p>
    <w:p w14:paraId="724118F9" w14:textId="77777777" w:rsidR="00201220" w:rsidRPr="00201220" w:rsidRDefault="00201220" w:rsidP="00D77336">
      <w:pPr>
        <w:numPr>
          <w:ilvl w:val="0"/>
          <w:numId w:val="27"/>
        </w:numPr>
      </w:pPr>
      <w:r w:rsidRPr="00201220">
        <w:rPr>
          <w:b/>
          <w:bCs/>
        </w:rPr>
        <w:t>Parsing and Query Compilation:</w:t>
      </w:r>
    </w:p>
    <w:p w14:paraId="46680F54" w14:textId="77777777" w:rsidR="00201220" w:rsidRPr="00201220" w:rsidRDefault="00201220" w:rsidP="00201220">
      <w:r w:rsidRPr="00201220">
        <w:t xml:space="preserve">The MCP compiles the user’s prompt into a parameterized </w:t>
      </w:r>
      <w:r w:rsidRPr="00201220">
        <w:rPr>
          <w:b/>
          <w:bCs/>
        </w:rPr>
        <w:t>SELECT-only SQL statement</w:t>
      </w:r>
      <w:r w:rsidRPr="00201220">
        <w:t>, referencing one of the registered views.</w:t>
      </w:r>
    </w:p>
    <w:p w14:paraId="2120E18F" w14:textId="77777777" w:rsidR="00201220" w:rsidRPr="00201220" w:rsidRDefault="00201220" w:rsidP="00D77336">
      <w:pPr>
        <w:numPr>
          <w:ilvl w:val="0"/>
          <w:numId w:val="27"/>
        </w:numPr>
      </w:pPr>
      <w:r w:rsidRPr="00201220">
        <w:rPr>
          <w:b/>
          <w:bCs/>
        </w:rPr>
        <w:t>Validation and Safety Checks:</w:t>
      </w:r>
    </w:p>
    <w:p w14:paraId="0579EED7" w14:textId="77777777" w:rsidR="00201220" w:rsidRPr="00201220" w:rsidRDefault="00201220" w:rsidP="00201220">
      <w:r w:rsidRPr="00201220">
        <w:t>The query is validated for known tables, schema consistency, and single-statement execution to ensure both correctness and security.</w:t>
      </w:r>
    </w:p>
    <w:p w14:paraId="31CC50F3" w14:textId="77777777" w:rsidR="00201220" w:rsidRPr="00201220" w:rsidRDefault="00201220" w:rsidP="00D77336">
      <w:pPr>
        <w:numPr>
          <w:ilvl w:val="0"/>
          <w:numId w:val="27"/>
        </w:numPr>
      </w:pPr>
      <w:r w:rsidRPr="00201220">
        <w:rPr>
          <w:b/>
          <w:bCs/>
        </w:rPr>
        <w:t>Execution and Retrieval:</w:t>
      </w:r>
    </w:p>
    <w:p w14:paraId="064A3F84" w14:textId="77777777" w:rsidR="00201220" w:rsidRPr="00201220" w:rsidRDefault="00201220" w:rsidP="00201220">
      <w:r w:rsidRPr="00201220">
        <w:t>DuckDB runs the validated query locally, returning a small result set (rows and columns) in memory.</w:t>
      </w:r>
    </w:p>
    <w:p w14:paraId="69735822" w14:textId="77777777" w:rsidR="00201220" w:rsidRPr="00201220" w:rsidRDefault="00201220" w:rsidP="00D77336">
      <w:pPr>
        <w:numPr>
          <w:ilvl w:val="0"/>
          <w:numId w:val="27"/>
        </w:numPr>
      </w:pPr>
      <w:r w:rsidRPr="00201220">
        <w:rPr>
          <w:b/>
          <w:bCs/>
        </w:rPr>
        <w:t>LLM Response Generation:</w:t>
      </w:r>
    </w:p>
    <w:p w14:paraId="3918286D" w14:textId="3AD4EC16" w:rsidR="00201220" w:rsidRPr="00201220" w:rsidRDefault="00201220" w:rsidP="00201220">
      <w:r w:rsidRPr="00201220">
        <w:t>The resulting dataset is fed to the LLM, which summarizes or contextualizes the numerical output into a human-readable answer.</w:t>
      </w:r>
    </w:p>
    <w:p w14:paraId="3425E752" w14:textId="77777777" w:rsidR="00201220" w:rsidRPr="00CB7208" w:rsidRDefault="00201220" w:rsidP="00201220">
      <w:r w:rsidRPr="00201220">
        <w:t>This pipeline effectively closes the loop between model reasoning and real data. Rather than relying on the LLM’s internal knowledge alone, each ClimateGPT answer is grounded in actual numerical results drawn directly from the underlying Parquet files.</w:t>
      </w:r>
    </w:p>
    <w:p w14:paraId="092A73E3" w14:textId="46688E3F" w:rsidR="00201220" w:rsidRPr="00201220" w:rsidRDefault="00201220" w:rsidP="00201220">
      <w:r w:rsidRPr="00201220">
        <w:rPr>
          <w:b/>
          <w:bCs/>
        </w:rPr>
        <w:t>Reproducibility, Auditability, and Transparency</w:t>
      </w:r>
    </w:p>
    <w:p w14:paraId="3CAC8AC8" w14:textId="77777777" w:rsidR="00201220" w:rsidRPr="00201220" w:rsidRDefault="00201220" w:rsidP="00201220">
      <w:r w:rsidRPr="00201220">
        <w:t>This integration provides several operational advantages:</w:t>
      </w:r>
    </w:p>
    <w:p w14:paraId="4254E0CA" w14:textId="77777777" w:rsidR="00201220" w:rsidRPr="00201220" w:rsidRDefault="00201220" w:rsidP="00D77336">
      <w:pPr>
        <w:numPr>
          <w:ilvl w:val="0"/>
          <w:numId w:val="28"/>
        </w:numPr>
      </w:pPr>
      <w:r w:rsidRPr="00201220">
        <w:rPr>
          <w:b/>
          <w:bCs/>
        </w:rPr>
        <w:t>Reproducibility:</w:t>
      </w:r>
      <w:r w:rsidRPr="00201220">
        <w:t xml:space="preserve"> Each analytical output can be fully regenerated from the corresponding SQL query, data version, and Parquet snapshot.</w:t>
      </w:r>
    </w:p>
    <w:p w14:paraId="4D407FD2" w14:textId="77777777" w:rsidR="00201220" w:rsidRPr="00201220" w:rsidRDefault="00201220" w:rsidP="00D77336">
      <w:pPr>
        <w:numPr>
          <w:ilvl w:val="0"/>
          <w:numId w:val="28"/>
        </w:numPr>
      </w:pPr>
      <w:r w:rsidRPr="00201220">
        <w:rPr>
          <w:b/>
          <w:bCs/>
        </w:rPr>
        <w:t>Auditability:</w:t>
      </w:r>
      <w:r w:rsidRPr="00201220">
        <w:t xml:space="preserve"> The system maintains a clear chain of provenance—every model response can be traced to the exact query and dataset slice that produced it.</w:t>
      </w:r>
    </w:p>
    <w:p w14:paraId="3E747E58" w14:textId="77777777" w:rsidR="00201220" w:rsidRPr="00201220" w:rsidRDefault="00201220" w:rsidP="00D77336">
      <w:pPr>
        <w:numPr>
          <w:ilvl w:val="0"/>
          <w:numId w:val="28"/>
        </w:numPr>
      </w:pPr>
      <w:r w:rsidRPr="00201220">
        <w:rPr>
          <w:b/>
          <w:bCs/>
        </w:rPr>
        <w:t>Performance:</w:t>
      </w:r>
      <w:r w:rsidRPr="00201220">
        <w:t xml:space="preserve"> Vectorized query execution and on-disk columnar access ensure sub-second response times for medium-scale queries.</w:t>
      </w:r>
    </w:p>
    <w:p w14:paraId="161FD4C2" w14:textId="77777777" w:rsidR="00201220" w:rsidRPr="00201220" w:rsidRDefault="00201220" w:rsidP="00D77336">
      <w:pPr>
        <w:numPr>
          <w:ilvl w:val="0"/>
          <w:numId w:val="28"/>
        </w:numPr>
      </w:pPr>
      <w:r w:rsidRPr="00201220">
        <w:rPr>
          <w:b/>
          <w:bCs/>
        </w:rPr>
        <w:lastRenderedPageBreak/>
        <w:t>Scalability:</w:t>
      </w:r>
      <w:r w:rsidRPr="00201220">
        <w:t xml:space="preserve"> The architecture can scale to larger datasets or additional sectors by simply registering new Parquet files as SQL views, with no database reconfiguration required.</w:t>
      </w:r>
    </w:p>
    <w:p w14:paraId="7BC0C60B" w14:textId="371E7EFF" w:rsidR="00201220" w:rsidRDefault="00201220" w:rsidP="00D77336">
      <w:pPr>
        <w:numPr>
          <w:ilvl w:val="0"/>
          <w:numId w:val="28"/>
        </w:numPr>
      </w:pPr>
      <w:r w:rsidRPr="00201220">
        <w:rPr>
          <w:b/>
          <w:bCs/>
        </w:rPr>
        <w:t>Minimal Overhead:</w:t>
      </w:r>
      <w:r w:rsidRPr="00201220">
        <w:t xml:space="preserve"> Since DuckDB is embedded within the MCP process, deployment remains lightweight, portable, and cloud-agnostic.</w:t>
      </w:r>
    </w:p>
    <w:p w14:paraId="5A5996A4" w14:textId="77777777" w:rsidR="00201220" w:rsidRPr="00201220" w:rsidRDefault="00201220" w:rsidP="00201220">
      <w:pPr>
        <w:ind w:left="720"/>
      </w:pPr>
    </w:p>
    <w:p w14:paraId="2D7A9B8B" w14:textId="77777777" w:rsidR="00201220" w:rsidRPr="00201220" w:rsidRDefault="00201220" w:rsidP="00201220">
      <w:r w:rsidRPr="00201220">
        <w:t>In practical terms, DuckDB acts as the analytical backbone of the ClimateGPT Fusion ecosystem—bridging structured data and intelligent language models.</w:t>
      </w:r>
    </w:p>
    <w:p w14:paraId="19EB3110" w14:textId="1669FED0" w:rsidR="00D02B76" w:rsidRDefault="00201220" w:rsidP="00D02B76">
      <w:r w:rsidRPr="00201220">
        <w:t>By unifying in-memory SQL analytics with LLM-driven natural-language querying, this approach provides a fast, reproducible, and transparent foundation for climate data exploration. It ensures that every generated insight, prediction, or response within the system is traceable, verifiable, and grounded in real-world evidence.</w:t>
      </w:r>
    </w:p>
    <w:p w14:paraId="7A26BA2B" w14:textId="77777777" w:rsidR="00D02B76" w:rsidRPr="00D02B76" w:rsidRDefault="00D02B76" w:rsidP="00D02B76"/>
    <w:p w14:paraId="2843FE45" w14:textId="4E5EEB9D" w:rsidR="00115F95" w:rsidRDefault="00115F95" w:rsidP="0028556D">
      <w:pPr>
        <w:pStyle w:val="Heading2"/>
        <w:rPr>
          <w:rFonts w:hint="eastAsia"/>
        </w:rPr>
      </w:pPr>
      <w:bookmarkStart w:id="103" w:name="_Toc198888037"/>
      <w:r>
        <w:t>Feature Engineering</w:t>
      </w:r>
      <w:bookmarkEnd w:id="103"/>
      <w:commentRangeStart w:id="104"/>
      <w:commentRangeStart w:id="105"/>
      <w:commentRangeStart w:id="106"/>
      <w:commentRangeStart w:id="107"/>
      <w:commentRangeEnd w:id="104"/>
      <w:r>
        <w:rPr>
          <w:rStyle w:val="CommentReference"/>
          <w:sz w:val="32"/>
          <w:szCs w:val="32"/>
        </w:rPr>
        <w:commentReference w:id="104"/>
      </w:r>
      <w:commentRangeEnd w:id="105"/>
      <w:r w:rsidR="00207246">
        <w:rPr>
          <w:rStyle w:val="CommentReference"/>
          <w:sz w:val="32"/>
          <w:szCs w:val="32"/>
        </w:rPr>
        <w:commentReference w:id="105"/>
      </w:r>
      <w:commentRangeEnd w:id="106"/>
      <w:r w:rsidR="00030834">
        <w:rPr>
          <w:rStyle w:val="CommentReference"/>
          <w:sz w:val="32"/>
          <w:szCs w:val="32"/>
        </w:rPr>
        <w:commentReference w:id="106"/>
      </w:r>
      <w:commentRangeEnd w:id="107"/>
      <w:r w:rsidR="00A4490E">
        <w:rPr>
          <w:rStyle w:val="CommentReference"/>
          <w:sz w:val="32"/>
          <w:szCs w:val="32"/>
        </w:rPr>
        <w:commentReference w:id="107"/>
      </w:r>
    </w:p>
    <w:p w14:paraId="1321A0C0" w14:textId="3AE17896" w:rsidR="002175E7" w:rsidRPr="00590CBC" w:rsidRDefault="008C4FC0" w:rsidP="002175E7">
      <w:pPr>
        <w:rPr>
          <w:b/>
          <w:i/>
        </w:rPr>
      </w:pPr>
      <w:r w:rsidRPr="00590CBC">
        <w:rPr>
          <w:b/>
          <w:i/>
          <w:highlight w:val="yellow"/>
        </w:rPr>
        <w:t>Work in Progress!</w:t>
      </w:r>
    </w:p>
    <w:p w14:paraId="56C914A3" w14:textId="601E2F3C" w:rsidR="0028556D" w:rsidRPr="0028556D" w:rsidRDefault="0028556D" w:rsidP="0028556D">
      <w:pPr>
        <w:pStyle w:val="Heading2"/>
        <w:rPr>
          <w:rFonts w:hint="eastAsia"/>
        </w:rPr>
      </w:pPr>
      <w:bookmarkStart w:id="108" w:name="_Toc198888038"/>
      <w:r w:rsidRPr="0028556D">
        <w:t>Modeling/Algorithm Design or Selection</w:t>
      </w:r>
      <w:bookmarkEnd w:id="108"/>
    </w:p>
    <w:p w14:paraId="185C1B9E" w14:textId="6C4A4E3B" w:rsidR="002175E7" w:rsidRPr="00590CBC" w:rsidRDefault="008C4FC0" w:rsidP="002175E7">
      <w:pPr>
        <w:rPr>
          <w:b/>
          <w:i/>
          <w:highlight w:val="yellow"/>
        </w:rPr>
      </w:pPr>
      <w:r w:rsidRPr="00590CBC">
        <w:rPr>
          <w:b/>
          <w:i/>
          <w:highlight w:val="yellow"/>
        </w:rPr>
        <w:t>Work in Progress!</w:t>
      </w:r>
    </w:p>
    <w:p w14:paraId="1D159807" w14:textId="08834DF0" w:rsidR="0028556D" w:rsidRDefault="0028556D" w:rsidP="0028556D">
      <w:pPr>
        <w:pStyle w:val="Heading2"/>
        <w:rPr>
          <w:rFonts w:hint="eastAsia"/>
        </w:rPr>
      </w:pPr>
      <w:bookmarkStart w:id="109" w:name="_Toc198888039"/>
      <w:r>
        <w:t>Evaluation Metrics</w:t>
      </w:r>
      <w:bookmarkEnd w:id="109"/>
    </w:p>
    <w:p w14:paraId="11C2709E" w14:textId="3CEBE39C" w:rsidR="002C09B3" w:rsidRPr="00590CBC" w:rsidRDefault="008C4FC0" w:rsidP="002C09B3">
      <w:pPr>
        <w:rPr>
          <w:b/>
          <w:i/>
          <w:highlight w:val="yellow"/>
        </w:rPr>
      </w:pPr>
      <w:r w:rsidRPr="00590CBC">
        <w:rPr>
          <w:b/>
          <w:i/>
          <w:highlight w:val="yellow"/>
        </w:rPr>
        <w:t>Work in Progress!</w:t>
      </w:r>
    </w:p>
    <w:p w14:paraId="20523977" w14:textId="5021A571" w:rsidR="002C09B3" w:rsidRPr="00CA0F9B" w:rsidRDefault="000A54BA" w:rsidP="002C09B3">
      <w:pPr>
        <w:pStyle w:val="Heading2"/>
        <w:rPr>
          <w:rFonts w:hint="eastAsia"/>
        </w:rPr>
      </w:pPr>
      <w:bookmarkStart w:id="110" w:name="_Toc198888040"/>
      <w:r>
        <w:t>Test Plan</w:t>
      </w:r>
      <w:bookmarkEnd w:id="110"/>
    </w:p>
    <w:p w14:paraId="29BCAF91" w14:textId="09789BE7" w:rsidR="00CA0F9B" w:rsidRPr="00CA0F9B" w:rsidRDefault="00CA0F9B" w:rsidP="00CA0F9B">
      <w:pPr>
        <w:rPr>
          <w:bCs/>
          <w:iCs/>
        </w:rPr>
      </w:pPr>
      <w:r w:rsidRPr="00CA0F9B">
        <w:rPr>
          <w:bCs/>
          <w:iCs/>
        </w:rPr>
        <w:t>The test plan for this phase focuses on validating the ClimateGPT MCP framework’s reliability, accuracy, and system integration. Since our current work centers around the data pipeline and Model Control Protocol (MCP) setup rather than modeling or feature engineering, testing has been structured to ensure that each component of the ClimateGPT system performs as expected under various conditions.</w:t>
      </w:r>
    </w:p>
    <w:p w14:paraId="46A805B9" w14:textId="77777777" w:rsidR="00CA0F9B" w:rsidRPr="00CA0F9B" w:rsidRDefault="00CA0F9B" w:rsidP="00CA0F9B">
      <w:pPr>
        <w:rPr>
          <w:bCs/>
          <w:iCs/>
        </w:rPr>
      </w:pPr>
      <w:r w:rsidRPr="00CA0F9B">
        <w:rPr>
          <w:bCs/>
          <w:iCs/>
        </w:rPr>
        <w:t>The testing approach follows a three-tier framework:</w:t>
      </w:r>
    </w:p>
    <w:p w14:paraId="36F05EF4" w14:textId="77777777" w:rsidR="00CA0F9B" w:rsidRPr="00CA0F9B" w:rsidRDefault="00CA0F9B" w:rsidP="00CA0F9B">
      <w:pPr>
        <w:rPr>
          <w:bCs/>
          <w:iCs/>
        </w:rPr>
      </w:pPr>
      <w:r w:rsidRPr="00CA0F9B">
        <w:rPr>
          <w:bCs/>
          <w:iCs/>
        </w:rPr>
        <w:tab/>
        <w:t>1.</w:t>
      </w:r>
      <w:r w:rsidRPr="00CA0F9B">
        <w:rPr>
          <w:bCs/>
          <w:iCs/>
        </w:rPr>
        <w:tab/>
        <w:t>Unit Testing – Conducted on individual components such as the Query Router, SQL Generator, and Query Executor to verify metadata validation, SQL query formation, and DuckDB execution.</w:t>
      </w:r>
    </w:p>
    <w:p w14:paraId="3E777AD3" w14:textId="77777777" w:rsidR="00CA0F9B" w:rsidRPr="00CA0F9B" w:rsidRDefault="00CA0F9B" w:rsidP="00CA0F9B">
      <w:pPr>
        <w:rPr>
          <w:bCs/>
          <w:iCs/>
        </w:rPr>
      </w:pPr>
      <w:r w:rsidRPr="00CA0F9B">
        <w:rPr>
          <w:bCs/>
          <w:iCs/>
        </w:rPr>
        <w:tab/>
        <w:t>2.</w:t>
      </w:r>
      <w:r w:rsidRPr="00CA0F9B">
        <w:rPr>
          <w:bCs/>
          <w:iCs/>
        </w:rPr>
        <w:tab/>
        <w:t>Integration Testing – Focused on interactions between the MCP Server, LLM interface, and database systems to ensure seamless data flow and request-response consistency.</w:t>
      </w:r>
    </w:p>
    <w:p w14:paraId="5CA7420C" w14:textId="013E6338" w:rsidR="00CA0F9B" w:rsidRPr="00CA0F9B" w:rsidRDefault="00CA0F9B" w:rsidP="00CA0F9B">
      <w:pPr>
        <w:rPr>
          <w:bCs/>
          <w:iCs/>
        </w:rPr>
      </w:pPr>
      <w:r w:rsidRPr="00CA0F9B">
        <w:rPr>
          <w:bCs/>
          <w:iCs/>
        </w:rPr>
        <w:tab/>
        <w:t>3.</w:t>
      </w:r>
      <w:r w:rsidRPr="00CA0F9B">
        <w:rPr>
          <w:bCs/>
          <w:iCs/>
        </w:rPr>
        <w:tab/>
        <w:t>End-to-End Testing – Simulates full user workflows where ClimateGPT receives natural language questions, processes them through the MCP server, executes relevant database queries, and returns structured responses.</w:t>
      </w:r>
    </w:p>
    <w:p w14:paraId="145F9E7B" w14:textId="2EC14657" w:rsidR="00CA0F9B" w:rsidRPr="00CA0F9B" w:rsidRDefault="00CA0F9B" w:rsidP="00CA0F9B">
      <w:pPr>
        <w:rPr>
          <w:bCs/>
          <w:iCs/>
        </w:rPr>
      </w:pPr>
      <w:r w:rsidRPr="00CA0F9B">
        <w:rPr>
          <w:bCs/>
          <w:iCs/>
        </w:rPr>
        <w:t>A total of 102 tests were designed and implemented across these tiers. Out of these, 42 unit-level and local integration tests have been executed with a 100% pass rate, while the remaining 60 tests are framework-ready and will be executed after complete server and LLM configuration.</w:t>
      </w:r>
    </w:p>
    <w:p w14:paraId="313EF616" w14:textId="548E90D3" w:rsidR="19221A04" w:rsidRPr="00A4490E" w:rsidRDefault="00CA0F9B">
      <w:pPr>
        <w:rPr>
          <w:highlight w:val="yellow"/>
        </w:rPr>
      </w:pPr>
      <w:r w:rsidRPr="00CA0F9B">
        <w:rPr>
          <w:bCs/>
          <w:iCs/>
        </w:rPr>
        <w:lastRenderedPageBreak/>
        <w:t xml:space="preserve">Testing was automated using </w:t>
      </w:r>
      <w:proofErr w:type="spellStart"/>
      <w:r w:rsidRPr="00CA0F9B">
        <w:rPr>
          <w:bCs/>
          <w:iCs/>
        </w:rPr>
        <w:t>pytest</w:t>
      </w:r>
      <w:proofErr w:type="spellEnd"/>
      <w:r w:rsidRPr="00CA0F9B">
        <w:rPr>
          <w:bCs/>
          <w:iCs/>
        </w:rPr>
        <w:t xml:space="preserve">, leveraging mock data, temporary DuckDB databases, and shared fixtures for reproducibility. Execution results demonstrated high performance (average test runtime ≈12 </w:t>
      </w:r>
      <w:proofErr w:type="spellStart"/>
      <w:r w:rsidRPr="00CA0F9B">
        <w:rPr>
          <w:bCs/>
          <w:iCs/>
        </w:rPr>
        <w:t>ms</w:t>
      </w:r>
      <w:proofErr w:type="spellEnd"/>
      <w:r w:rsidRPr="00CA0F9B">
        <w:rPr>
          <w:bCs/>
          <w:iCs/>
        </w:rPr>
        <w:t>), strong reliability, and full coverage of critical ClimateGPT components.</w:t>
      </w:r>
    </w:p>
    <w:p w14:paraId="32CB546C" w14:textId="07908519" w:rsidR="10A4A378" w:rsidRDefault="10A4A378" w:rsidP="19221A04">
      <w:pPr>
        <w:rPr>
          <w:b/>
          <w:bCs/>
        </w:rPr>
      </w:pPr>
      <w:r w:rsidRPr="19221A04">
        <w:rPr>
          <w:b/>
          <w:bCs/>
        </w:rPr>
        <w:t>Test dataset creation and Test questions development</w:t>
      </w:r>
    </w:p>
    <w:p w14:paraId="32D70DEA" w14:textId="2866208C" w:rsidR="02D5225C" w:rsidRDefault="02D5225C">
      <w:r>
        <w:t xml:space="preserve">We constructed a small, stable, </w:t>
      </w:r>
      <w:r w:rsidR="0DD4FF28">
        <w:t>Test dataset</w:t>
      </w:r>
      <w:r>
        <w:t xml:space="preserve"> right out of the MCP/DuckDB warehouse. The notebook finds tables </w:t>
      </w:r>
      <w:r w:rsidR="2ECFA8B5">
        <w:t>available and</w:t>
      </w:r>
      <w:r>
        <w:t xml:space="preserve"> determines a representative slice by deterministic hash sampling each one (to ensure you get the same rows each time you run). Exports are written to Parquet/csv with a simple </w:t>
      </w:r>
      <w:r w:rsidR="019A383C">
        <w:t>manifest,</w:t>
      </w:r>
      <w:r>
        <w:t xml:space="preserve"> and we </w:t>
      </w:r>
      <w:r w:rsidR="0136158F">
        <w:t>can</w:t>
      </w:r>
      <w:r>
        <w:t xml:space="preserve"> recreate a mini DuckDB to speedily and individually check. This renders the sample reproducible to regressions and simple to audit and flexible to focus either by table or time window- without interacting with the raw warehouse.</w:t>
      </w:r>
    </w:p>
    <w:p w14:paraId="325D9744" w14:textId="558FB3AC" w:rsidR="02D5225C" w:rsidRDefault="02D5225C">
      <w:r>
        <w:t xml:space="preserve">In addition to that, we created a question bank that interrogates the same MCP service and all eight sectors of country/state (admin1)/city and 2000-2023. The script then finds out what annual tables are available, samples of years and location to prevent cherry-picking and generates a more representative mix of the type of questions: Simple facts, Comparisons, Rankings, and Trends. </w:t>
      </w:r>
      <w:r w:rsidR="2170E701">
        <w:t>It normalizes units (</w:t>
      </w:r>
      <w:proofErr w:type="spellStart"/>
      <w:r w:rsidR="2170E701">
        <w:t>tonnes</w:t>
      </w:r>
      <w:proofErr w:type="spellEnd"/>
      <w:r w:rsidR="2170E701">
        <w:t>&lt;--&gt; MtCO2), calculates the correct answers, basing them on the data and indicates each question with the relevant table and filters. The result is a standard that can be reproduced, 10 questions per sector (80 total) saved in CSV and Excel so that anyone may sort, spot-check or rerun with a known seed, range to larger scopes, or make decisions within specific areas/years. This question bank along with the dataset give us a ground truth that is portable and auditable consistency check to ensure that ClimateGPT is searching in the appropriate direction and giving the appropriate numbers with the appropriate units.</w:t>
      </w:r>
    </w:p>
    <w:p w14:paraId="5DC45947" w14:textId="77777777" w:rsidR="00830B8A" w:rsidRDefault="357CFC35" w:rsidP="00830B8A">
      <w:pPr>
        <w:pStyle w:val="Caption"/>
        <w:keepNext/>
        <w:jc w:val="center"/>
      </w:pPr>
      <w:r>
        <w:rPr>
          <w:noProof/>
        </w:rPr>
        <w:drawing>
          <wp:inline distT="0" distB="0" distL="0" distR="0" wp14:anchorId="686CCB56" wp14:editId="6049F0D0">
            <wp:extent cx="6191653" cy="2914378"/>
            <wp:effectExtent l="0" t="0" r="0" b="0"/>
            <wp:docPr id="20601196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9608" name=""/>
                    <pic:cNvPicPr/>
                  </pic:nvPicPr>
                  <pic:blipFill>
                    <a:blip r:embed="rId37">
                      <a:extLst>
                        <a:ext uri="{28A0092B-C50C-407E-A947-70E740481C1C}">
                          <a14:useLocalDpi xmlns:a14="http://schemas.microsoft.com/office/drawing/2010/main"/>
                        </a:ext>
                      </a:extLst>
                    </a:blip>
                    <a:stretch>
                      <a:fillRect/>
                    </a:stretch>
                  </pic:blipFill>
                  <pic:spPr>
                    <a:xfrm>
                      <a:off x="0" y="0"/>
                      <a:ext cx="6191653" cy="2914378"/>
                    </a:xfrm>
                    <a:prstGeom prst="rect">
                      <a:avLst/>
                    </a:prstGeom>
                  </pic:spPr>
                </pic:pic>
              </a:graphicData>
            </a:graphic>
          </wp:inline>
        </w:drawing>
      </w:r>
    </w:p>
    <w:p w14:paraId="52ADC147" w14:textId="0C3DD2BB" w:rsidR="357CFC35" w:rsidRDefault="00830B8A" w:rsidP="19221A04">
      <w:pPr>
        <w:pStyle w:val="Caption"/>
        <w:jc w:val="center"/>
        <w:rPr>
          <w:b/>
          <w:bCs/>
        </w:rPr>
      </w:pPr>
      <w:bookmarkStart w:id="111" w:name="_Toc214753024"/>
      <w:bookmarkStart w:id="112" w:name="_Toc214754439"/>
      <w:r>
        <w:t xml:space="preserve">Figure </w:t>
      </w:r>
      <w:fldSimple w:instr=" SEQ Figure \* ARABIC ">
        <w:r w:rsidR="00AA2CDC">
          <w:rPr>
            <w:noProof/>
          </w:rPr>
          <w:t>10</w:t>
        </w:r>
      </w:fldSimple>
      <w:r w:rsidRPr="00DA6E03">
        <w:t>: Testing Questions – Baseline Evaluation of ClimateGPT</w:t>
      </w:r>
      <w:bookmarkEnd w:id="111"/>
      <w:bookmarkEnd w:id="112"/>
    </w:p>
    <w:p w14:paraId="6D4EDB24" w14:textId="447B4627" w:rsidR="357CFC35" w:rsidRDefault="357CFC35" w:rsidP="19221A04">
      <w:pPr>
        <w:pStyle w:val="Caption"/>
        <w:jc w:val="center"/>
      </w:pPr>
    </w:p>
    <w:p w14:paraId="772885C7" w14:textId="25C10B36" w:rsidR="19221A04" w:rsidRDefault="19221A04" w:rsidP="19221A04"/>
    <w:p w14:paraId="2BAFAAFB" w14:textId="77777777" w:rsidR="00830B8A" w:rsidRDefault="72F7A2B0" w:rsidP="00830B8A">
      <w:pPr>
        <w:keepNext/>
      </w:pPr>
      <w:r>
        <w:lastRenderedPageBreak/>
        <w:t xml:space="preserve">               </w:t>
      </w:r>
      <w:r w:rsidR="54F63455">
        <w:rPr>
          <w:noProof/>
        </w:rPr>
        <w:drawing>
          <wp:inline distT="0" distB="0" distL="0" distR="0" wp14:anchorId="2B118331" wp14:editId="62405D30">
            <wp:extent cx="6155413" cy="3462421"/>
            <wp:effectExtent l="0" t="0" r="0" b="0"/>
            <wp:docPr id="16345926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92630" name=""/>
                    <pic:cNvPicPr/>
                  </pic:nvPicPr>
                  <pic:blipFill>
                    <a:blip r:embed="rId38">
                      <a:extLst>
                        <a:ext uri="{28A0092B-C50C-407E-A947-70E740481C1C}">
                          <a14:useLocalDpi xmlns:a14="http://schemas.microsoft.com/office/drawing/2010/main"/>
                        </a:ext>
                      </a:extLst>
                    </a:blip>
                    <a:stretch>
                      <a:fillRect/>
                    </a:stretch>
                  </pic:blipFill>
                  <pic:spPr>
                    <a:xfrm>
                      <a:off x="0" y="0"/>
                      <a:ext cx="6155413" cy="3462421"/>
                    </a:xfrm>
                    <a:prstGeom prst="rect">
                      <a:avLst/>
                    </a:prstGeom>
                  </pic:spPr>
                </pic:pic>
              </a:graphicData>
            </a:graphic>
          </wp:inline>
        </w:drawing>
      </w:r>
    </w:p>
    <w:p w14:paraId="13F831D6" w14:textId="3A615F37" w:rsidR="72F7A2B0" w:rsidRDefault="00830B8A" w:rsidP="00830B8A">
      <w:pPr>
        <w:pStyle w:val="Caption"/>
        <w:jc w:val="center"/>
      </w:pPr>
      <w:bookmarkStart w:id="113" w:name="_Toc214753025"/>
      <w:bookmarkStart w:id="114" w:name="_Toc214754440"/>
      <w:r>
        <w:t xml:space="preserve">Figure </w:t>
      </w:r>
      <w:fldSimple w:instr=" SEQ Figure \* ARABIC ">
        <w:r w:rsidR="00AA2CDC">
          <w:rPr>
            <w:noProof/>
          </w:rPr>
          <w:t>11</w:t>
        </w:r>
      </w:fldSimple>
      <w:r w:rsidRPr="00F16FDF">
        <w:t>: Testing question bank</w:t>
      </w:r>
      <w:bookmarkEnd w:id="113"/>
      <w:bookmarkEnd w:id="114"/>
    </w:p>
    <w:p w14:paraId="19DF8E5E" w14:textId="10CCF97B" w:rsidR="19221A04" w:rsidRDefault="19221A04" w:rsidP="19221A04">
      <w:pPr>
        <w:rPr>
          <w:highlight w:val="yellow"/>
        </w:rPr>
      </w:pPr>
    </w:p>
    <w:p w14:paraId="03B2FD32" w14:textId="40C935E8" w:rsidR="0E63279F" w:rsidRDefault="0E63279F"/>
    <w:p w14:paraId="2FF6DEDC" w14:textId="06A93ABD" w:rsidR="19221A04" w:rsidRDefault="19221A04" w:rsidP="19221A04"/>
    <w:p w14:paraId="7A91B6A3" w14:textId="0835AB19" w:rsidR="0028556D" w:rsidRDefault="0028556D" w:rsidP="0028556D">
      <w:pPr>
        <w:pStyle w:val="Heading2"/>
        <w:rPr>
          <w:rFonts w:hint="eastAsia"/>
        </w:rPr>
      </w:pPr>
      <w:bookmarkStart w:id="115" w:name="_Toc198888041"/>
      <w:r>
        <w:t>Tools and Technologies</w:t>
      </w:r>
      <w:bookmarkEnd w:id="115"/>
    </w:p>
    <w:p w14:paraId="0F34B189" w14:textId="62658165" w:rsidR="00496B4F" w:rsidRDefault="00496B4F" w:rsidP="00496B4F">
      <w:pPr>
        <w:pStyle w:val="Heading3"/>
        <w:rPr>
          <w:rFonts w:hint="eastAsia"/>
        </w:rPr>
      </w:pPr>
      <w:bookmarkStart w:id="116" w:name="_Toc198888042"/>
      <w:r>
        <w:t>Programming languages</w:t>
      </w:r>
      <w:bookmarkEnd w:id="116"/>
    </w:p>
    <w:p w14:paraId="50095466" w14:textId="21819A4B" w:rsidR="008A3FD7" w:rsidRPr="004E0373" w:rsidRDefault="008A3FD7" w:rsidP="00D77336">
      <w:pPr>
        <w:pStyle w:val="ListParagraph"/>
        <w:numPr>
          <w:ilvl w:val="0"/>
          <w:numId w:val="22"/>
        </w:numPr>
        <w:spacing w:before="100" w:beforeAutospacing="1" w:after="100" w:afterAutospacing="1" w:line="240" w:lineRule="auto"/>
        <w:rPr>
          <w:lang w:val="en-IN"/>
        </w:rPr>
      </w:pPr>
      <w:r w:rsidRPr="004E0373">
        <w:rPr>
          <w:lang w:val="en-IN"/>
        </w:rPr>
        <w:t>Python 3.1</w:t>
      </w:r>
      <w:r w:rsidR="004A3C4F">
        <w:rPr>
          <w:lang w:val="en-IN"/>
        </w:rPr>
        <w:t>2</w:t>
      </w:r>
      <w:r w:rsidRPr="004E0373">
        <w:rPr>
          <w:lang w:val="en-IN"/>
        </w:rPr>
        <w:t xml:space="preserve"> – for model scripting, data preprocessing, EDA, and MCP server.</w:t>
      </w:r>
    </w:p>
    <w:p w14:paraId="10F7B32F" w14:textId="2A7FD5B9" w:rsidR="008A3FD7" w:rsidRPr="004E0373" w:rsidRDefault="008A3FD7" w:rsidP="00D77336">
      <w:pPr>
        <w:pStyle w:val="ListParagraph"/>
        <w:numPr>
          <w:ilvl w:val="0"/>
          <w:numId w:val="22"/>
        </w:numPr>
        <w:spacing w:before="100" w:beforeAutospacing="1" w:after="100" w:afterAutospacing="1" w:line="240" w:lineRule="auto"/>
        <w:rPr>
          <w:lang w:val="en-IN"/>
        </w:rPr>
      </w:pPr>
      <w:r w:rsidRPr="004E0373">
        <w:rPr>
          <w:lang w:val="en-IN"/>
        </w:rPr>
        <w:t>HTML – for frontend interface and visualization.</w:t>
      </w:r>
    </w:p>
    <w:p w14:paraId="09A1DBA8" w14:textId="3E6244D3" w:rsidR="008A3FD7" w:rsidRDefault="008A3FD7" w:rsidP="00D77336">
      <w:pPr>
        <w:pStyle w:val="ListParagraph"/>
        <w:numPr>
          <w:ilvl w:val="0"/>
          <w:numId w:val="22"/>
        </w:numPr>
        <w:spacing w:before="100" w:beforeAutospacing="1" w:after="100" w:afterAutospacing="1" w:line="240" w:lineRule="auto"/>
        <w:rPr>
          <w:lang w:val="en-IN"/>
        </w:rPr>
      </w:pPr>
      <w:r w:rsidRPr="004E0373">
        <w:rPr>
          <w:lang w:val="en-IN"/>
        </w:rPr>
        <w:t>JSON – metadata configuration</w:t>
      </w:r>
    </w:p>
    <w:p w14:paraId="48CC9F03" w14:textId="0E2CA50B" w:rsidR="002D221C" w:rsidRPr="004E0373" w:rsidRDefault="002D221C" w:rsidP="00D77336">
      <w:pPr>
        <w:pStyle w:val="ListParagraph"/>
        <w:numPr>
          <w:ilvl w:val="0"/>
          <w:numId w:val="22"/>
        </w:numPr>
        <w:spacing w:before="100" w:beforeAutospacing="1" w:after="100" w:afterAutospacing="1" w:line="240" w:lineRule="auto"/>
        <w:rPr>
          <w:lang w:val="en-IN"/>
        </w:rPr>
      </w:pPr>
      <w:r>
        <w:rPr>
          <w:lang w:val="en-IN"/>
        </w:rPr>
        <w:t xml:space="preserve">DuckDB </w:t>
      </w:r>
      <w:r w:rsidR="000927E8">
        <w:rPr>
          <w:lang w:val="en-IN"/>
        </w:rPr>
        <w:t>–</w:t>
      </w:r>
      <w:r>
        <w:rPr>
          <w:lang w:val="en-IN"/>
        </w:rPr>
        <w:t xml:space="preserve"> </w:t>
      </w:r>
      <w:r w:rsidR="000927E8">
        <w:rPr>
          <w:lang w:val="en-IN"/>
        </w:rPr>
        <w:t xml:space="preserve">for storing the dataset and retrieving it </w:t>
      </w:r>
    </w:p>
    <w:p w14:paraId="738B92A8" w14:textId="3AF4DC67" w:rsidR="00496B4F" w:rsidRDefault="00496B4F" w:rsidP="00496B4F">
      <w:pPr>
        <w:pStyle w:val="Heading3"/>
        <w:rPr>
          <w:rFonts w:hint="eastAsia"/>
        </w:rPr>
      </w:pPr>
      <w:bookmarkStart w:id="117" w:name="_Toc198888043"/>
      <w:r>
        <w:t>Software used</w:t>
      </w:r>
      <w:bookmarkEnd w:id="117"/>
    </w:p>
    <w:p w14:paraId="48958678" w14:textId="3E996A03" w:rsidR="002B0A75" w:rsidRPr="002B0A75" w:rsidRDefault="002B0A75" w:rsidP="00D77336">
      <w:pPr>
        <w:pStyle w:val="ListParagraph"/>
        <w:numPr>
          <w:ilvl w:val="0"/>
          <w:numId w:val="22"/>
        </w:numPr>
        <w:spacing w:before="100" w:beforeAutospacing="1" w:after="100" w:afterAutospacing="1" w:line="240" w:lineRule="auto"/>
        <w:rPr>
          <w:lang w:val="en-IN"/>
        </w:rPr>
      </w:pPr>
      <w:bookmarkStart w:id="118" w:name="_Toc198888044"/>
      <w:r w:rsidRPr="002B0A75">
        <w:rPr>
          <w:lang w:val="en-IN"/>
        </w:rPr>
        <w:t>MCP – A backend server (Model Control Protocol) responsible for processing dataset and metadata queries.</w:t>
      </w:r>
    </w:p>
    <w:p w14:paraId="2B548755" w14:textId="269BB6E0" w:rsidR="002B0A75" w:rsidRPr="002B0A75" w:rsidRDefault="002B0A75" w:rsidP="00D77336">
      <w:pPr>
        <w:pStyle w:val="ListParagraph"/>
        <w:numPr>
          <w:ilvl w:val="0"/>
          <w:numId w:val="22"/>
        </w:numPr>
        <w:spacing w:before="100" w:beforeAutospacing="1" w:after="100" w:afterAutospacing="1" w:line="240" w:lineRule="auto"/>
        <w:rPr>
          <w:lang w:val="en-IN"/>
        </w:rPr>
      </w:pPr>
      <w:r w:rsidRPr="002B0A75">
        <w:rPr>
          <w:lang w:val="en-IN"/>
        </w:rPr>
        <w:t>DuckDB – A lightweight, in-process analytics database, perfect for exploring Parquet-based datasets locally without heavy setup.</w:t>
      </w:r>
    </w:p>
    <w:p w14:paraId="64D88445" w14:textId="41461C2C" w:rsidR="002B0A75" w:rsidRPr="002B0A75" w:rsidRDefault="002B0A75" w:rsidP="00D77336">
      <w:pPr>
        <w:pStyle w:val="ListParagraph"/>
        <w:numPr>
          <w:ilvl w:val="0"/>
          <w:numId w:val="22"/>
        </w:numPr>
        <w:spacing w:before="100" w:beforeAutospacing="1" w:after="100" w:afterAutospacing="1" w:line="240" w:lineRule="auto"/>
        <w:rPr>
          <w:lang w:val="en-IN"/>
        </w:rPr>
      </w:pPr>
      <w:r w:rsidRPr="002B0A75">
        <w:rPr>
          <w:lang w:val="en-IN"/>
        </w:rPr>
        <w:t>Pandas, NumPy, Matplotlib, Seaborn – Core libraries used for handling data, performing calculations, and creating visualizations.</w:t>
      </w:r>
    </w:p>
    <w:p w14:paraId="61573457" w14:textId="715F3BEA" w:rsidR="002B0A75" w:rsidRPr="002B0A75" w:rsidRDefault="002B0A75" w:rsidP="00D77336">
      <w:pPr>
        <w:pStyle w:val="ListParagraph"/>
        <w:numPr>
          <w:ilvl w:val="0"/>
          <w:numId w:val="22"/>
        </w:numPr>
        <w:spacing w:before="100" w:beforeAutospacing="1" w:after="100" w:afterAutospacing="1" w:line="240" w:lineRule="auto"/>
        <w:rPr>
          <w:lang w:val="en-IN"/>
        </w:rPr>
      </w:pPr>
      <w:proofErr w:type="spellStart"/>
      <w:r w:rsidRPr="002B0A75">
        <w:rPr>
          <w:lang w:val="en-IN"/>
        </w:rPr>
        <w:t>YouTrack</w:t>
      </w:r>
      <w:proofErr w:type="spellEnd"/>
      <w:r w:rsidRPr="002B0A75">
        <w:rPr>
          <w:lang w:val="en-IN"/>
        </w:rPr>
        <w:t xml:space="preserve"> – An Agile/Scrum-friendly tool used for tracking project progress and managing development workflows (similar to JIRA).</w:t>
      </w:r>
    </w:p>
    <w:p w14:paraId="697FCF4F" w14:textId="59D6D2E3" w:rsidR="002B0A75" w:rsidRPr="002B0A75" w:rsidRDefault="002B0A75" w:rsidP="00D77336">
      <w:pPr>
        <w:pStyle w:val="ListParagraph"/>
        <w:numPr>
          <w:ilvl w:val="0"/>
          <w:numId w:val="22"/>
        </w:numPr>
        <w:spacing w:before="100" w:beforeAutospacing="1" w:after="100" w:afterAutospacing="1" w:line="240" w:lineRule="auto"/>
        <w:rPr>
          <w:lang w:val="en-IN"/>
        </w:rPr>
      </w:pPr>
      <w:r w:rsidRPr="002B0A75">
        <w:rPr>
          <w:lang w:val="en-IN"/>
        </w:rPr>
        <w:t>Visual Studio Code – Go-to environments for coding, prototyping, and running experiments interactively.</w:t>
      </w:r>
    </w:p>
    <w:p w14:paraId="07B55C92" w14:textId="66A60C24" w:rsidR="00A113E3" w:rsidRPr="000C4806" w:rsidRDefault="00496B4F" w:rsidP="000C4806">
      <w:pPr>
        <w:pStyle w:val="Heading3"/>
        <w:rPr>
          <w:rFonts w:hint="eastAsia"/>
        </w:rPr>
      </w:pPr>
      <w:r>
        <w:lastRenderedPageBreak/>
        <w:t>Cloud Services</w:t>
      </w:r>
      <w:bookmarkEnd w:id="118"/>
    </w:p>
    <w:p w14:paraId="06D4735A" w14:textId="36ADC0C4" w:rsidR="0028556D" w:rsidRDefault="00496B4F" w:rsidP="00496B4F">
      <w:pPr>
        <w:pStyle w:val="Heading3"/>
        <w:rPr>
          <w:rFonts w:hint="eastAsia"/>
        </w:rPr>
      </w:pPr>
      <w:bookmarkStart w:id="119" w:name="_Toc198888045"/>
      <w:r>
        <w:t>System Architecture Designs</w:t>
      </w:r>
      <w:bookmarkEnd w:id="119"/>
    </w:p>
    <w:p w14:paraId="76E631E6" w14:textId="77777777" w:rsidR="00D106AF" w:rsidRDefault="00D106AF" w:rsidP="00D106AF"/>
    <w:p w14:paraId="19348C5C" w14:textId="77777777" w:rsidR="00830B8A" w:rsidRDefault="002A1FAC" w:rsidP="00830B8A">
      <w:pPr>
        <w:keepNext/>
        <w:jc w:val="center"/>
      </w:pPr>
      <w:r>
        <w:rPr>
          <w:noProof/>
        </w:rPr>
        <w:drawing>
          <wp:inline distT="0" distB="0" distL="0" distR="0" wp14:anchorId="7F748CBB" wp14:editId="42C44A68">
            <wp:extent cx="6303818" cy="4960505"/>
            <wp:effectExtent l="0" t="0" r="0" b="0"/>
            <wp:docPr id="395302649" name="Picture 25" descr="A diagram of a server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02649" name="Picture 25" descr="A diagram of a server hub&#10;&#10;AI-generated content may be incorrect."/>
                    <pic:cNvPicPr/>
                  </pic:nvPicPr>
                  <pic:blipFill>
                    <a:blip r:embed="rId39">
                      <a:extLst>
                        <a:ext uri="{28A0092B-C50C-407E-A947-70E740481C1C}">
                          <a14:useLocalDpi xmlns:a14="http://schemas.microsoft.com/office/drawing/2010/main"/>
                        </a:ext>
                      </a:extLst>
                    </a:blip>
                    <a:stretch>
                      <a:fillRect/>
                    </a:stretch>
                  </pic:blipFill>
                  <pic:spPr>
                    <a:xfrm>
                      <a:off x="0" y="0"/>
                      <a:ext cx="6303818" cy="4960505"/>
                    </a:xfrm>
                    <a:prstGeom prst="rect">
                      <a:avLst/>
                    </a:prstGeom>
                  </pic:spPr>
                </pic:pic>
              </a:graphicData>
            </a:graphic>
          </wp:inline>
        </w:drawing>
      </w:r>
    </w:p>
    <w:p w14:paraId="7947E249" w14:textId="721558F1" w:rsidR="00AB26E0" w:rsidRDefault="00830B8A" w:rsidP="00830B8A">
      <w:pPr>
        <w:pStyle w:val="Caption"/>
        <w:jc w:val="center"/>
      </w:pPr>
      <w:bookmarkStart w:id="120" w:name="_Toc214753026"/>
      <w:bookmarkStart w:id="121" w:name="_Toc214754441"/>
      <w:r>
        <w:t xml:space="preserve">Figure </w:t>
      </w:r>
      <w:fldSimple w:instr=" SEQ Figure \* ARABIC ">
        <w:r w:rsidR="00AA2CDC">
          <w:rPr>
            <w:noProof/>
          </w:rPr>
          <w:t>12</w:t>
        </w:r>
      </w:fldSimple>
      <w:r w:rsidRPr="004D3878">
        <w:t>: System Architecture</w:t>
      </w:r>
      <w:bookmarkEnd w:id="120"/>
      <w:bookmarkEnd w:id="121"/>
    </w:p>
    <w:p w14:paraId="3408C523" w14:textId="0614207E" w:rsidR="00AB26E0" w:rsidRPr="00D106AF" w:rsidRDefault="008A1FED" w:rsidP="00D106AF">
      <w:r w:rsidRPr="008A1FED">
        <w:t xml:space="preserve">Referring to the </w:t>
      </w:r>
      <w:r>
        <w:t>System Architecture</w:t>
      </w:r>
      <w:r w:rsidRPr="008A1FED">
        <w:t xml:space="preserve"> </w:t>
      </w:r>
      <w:r w:rsidRPr="008A1FED">
        <w:rPr>
          <w:b/>
          <w:bCs/>
        </w:rPr>
        <w:t>Figure 11</w:t>
      </w:r>
      <w:r w:rsidRPr="008A1FED">
        <w:t xml:space="preserve">, the following is a professional narrative </w:t>
      </w:r>
      <w:r w:rsidR="0003335B">
        <w:t>which</w:t>
      </w:r>
      <w:r w:rsidRPr="008A1FED">
        <w:t xml:space="preserve"> clearly outlines the purpose and data flow illustrated in the visual.</w:t>
      </w:r>
    </w:p>
    <w:p w14:paraId="3EAA929B" w14:textId="77777777" w:rsidR="00DD5E54" w:rsidRPr="00DD5E54" w:rsidRDefault="00DD5E54" w:rsidP="00D77336">
      <w:pPr>
        <w:numPr>
          <w:ilvl w:val="0"/>
          <w:numId w:val="21"/>
        </w:numPr>
        <w:rPr>
          <w:lang w:val="en-IN"/>
        </w:rPr>
      </w:pPr>
      <w:r w:rsidRPr="00DD5E54">
        <w:rPr>
          <w:b/>
          <w:bCs/>
          <w:lang w:val="en-IN"/>
        </w:rPr>
        <w:t>Dataset Layer</w:t>
      </w:r>
    </w:p>
    <w:p w14:paraId="30C7292A" w14:textId="5FA23A3C" w:rsidR="00DD5E54" w:rsidRPr="00DD5E54" w:rsidRDefault="00DD5E54" w:rsidP="00D77336">
      <w:pPr>
        <w:numPr>
          <w:ilvl w:val="1"/>
          <w:numId w:val="21"/>
        </w:numPr>
        <w:rPr>
          <w:lang w:val="en-IN"/>
        </w:rPr>
      </w:pPr>
      <w:r w:rsidRPr="00DD5E54">
        <w:rPr>
          <w:lang w:val="en-IN"/>
        </w:rPr>
        <w:t>The</w:t>
      </w:r>
      <w:r w:rsidRPr="00DD5E54">
        <w:rPr>
          <w:b/>
          <w:bCs/>
          <w:lang w:val="en-IN"/>
        </w:rPr>
        <w:t xml:space="preserve"> dataset</w:t>
      </w:r>
      <w:r w:rsidRPr="00DD5E54">
        <w:rPr>
          <w:lang w:val="en-IN"/>
        </w:rPr>
        <w:t xml:space="preserve"> is stored in </w:t>
      </w:r>
      <w:r w:rsidRPr="00DD5E54">
        <w:rPr>
          <w:b/>
          <w:bCs/>
          <w:lang w:val="en-IN"/>
        </w:rPr>
        <w:t>Parquet format</w:t>
      </w:r>
      <w:r w:rsidRPr="00DD5E54">
        <w:rPr>
          <w:lang w:val="en-IN"/>
        </w:rPr>
        <w:t xml:space="preserve"> for efficient access and compression.</w:t>
      </w:r>
    </w:p>
    <w:p w14:paraId="6382F677" w14:textId="77777777" w:rsidR="00DD5E54" w:rsidRPr="00DD5E54" w:rsidRDefault="00DD5E54" w:rsidP="00D77336">
      <w:pPr>
        <w:numPr>
          <w:ilvl w:val="1"/>
          <w:numId w:val="21"/>
        </w:numPr>
        <w:rPr>
          <w:lang w:val="en-IN"/>
        </w:rPr>
      </w:pPr>
      <w:r w:rsidRPr="00DD5E54">
        <w:rPr>
          <w:lang w:val="en-IN"/>
        </w:rPr>
        <w:t xml:space="preserve">The dataset is queried and </w:t>
      </w:r>
      <w:proofErr w:type="spellStart"/>
      <w:r w:rsidRPr="00DD5E54">
        <w:rPr>
          <w:lang w:val="en-IN"/>
        </w:rPr>
        <w:t>analyzed</w:t>
      </w:r>
      <w:proofErr w:type="spellEnd"/>
      <w:r w:rsidRPr="00DD5E54">
        <w:rPr>
          <w:lang w:val="en-IN"/>
        </w:rPr>
        <w:t xml:space="preserve"> through </w:t>
      </w:r>
      <w:r w:rsidRPr="00DD5E54">
        <w:rPr>
          <w:b/>
          <w:bCs/>
          <w:lang w:val="en-IN"/>
        </w:rPr>
        <w:t>DuckDB</w:t>
      </w:r>
      <w:r w:rsidRPr="00DD5E54">
        <w:rPr>
          <w:lang w:val="en-IN"/>
        </w:rPr>
        <w:t>, enabling SQL-style queries directly on Parquet files without requiring a heavy database setup.</w:t>
      </w:r>
    </w:p>
    <w:p w14:paraId="323614A3" w14:textId="77777777" w:rsidR="00DD5E54" w:rsidRPr="00DD5E54" w:rsidRDefault="00DD5E54" w:rsidP="00D77336">
      <w:pPr>
        <w:numPr>
          <w:ilvl w:val="1"/>
          <w:numId w:val="21"/>
        </w:numPr>
        <w:rPr>
          <w:lang w:val="en-IN"/>
        </w:rPr>
      </w:pPr>
      <w:r w:rsidRPr="00DD5E54">
        <w:rPr>
          <w:lang w:val="en-IN"/>
        </w:rPr>
        <w:t>It supports key data operations for preprocessing, feature extraction, and validation of object detection results.</w:t>
      </w:r>
    </w:p>
    <w:p w14:paraId="5FC29026" w14:textId="385505F1" w:rsidR="00DD5E54" w:rsidRPr="00DD5E54" w:rsidRDefault="00DD5E54" w:rsidP="00D77336">
      <w:pPr>
        <w:numPr>
          <w:ilvl w:val="0"/>
          <w:numId w:val="21"/>
        </w:numPr>
        <w:rPr>
          <w:lang w:val="en-IN"/>
        </w:rPr>
      </w:pPr>
      <w:r w:rsidRPr="00DD5E54">
        <w:rPr>
          <w:b/>
          <w:bCs/>
          <w:lang w:val="en-IN"/>
        </w:rPr>
        <w:t xml:space="preserve">MCP Server </w:t>
      </w:r>
    </w:p>
    <w:p w14:paraId="4620E0F7" w14:textId="77777777" w:rsidR="00DD5E54" w:rsidRPr="00DD5E54" w:rsidRDefault="00DD5E54" w:rsidP="00D77336">
      <w:pPr>
        <w:numPr>
          <w:ilvl w:val="1"/>
          <w:numId w:val="21"/>
        </w:numPr>
        <w:rPr>
          <w:lang w:val="en-IN"/>
        </w:rPr>
      </w:pPr>
      <w:r w:rsidRPr="00DD5E54">
        <w:rPr>
          <w:lang w:val="en-IN"/>
        </w:rPr>
        <w:t xml:space="preserve">Acts as the </w:t>
      </w:r>
      <w:r w:rsidRPr="00DD5E54">
        <w:rPr>
          <w:b/>
          <w:bCs/>
          <w:lang w:val="en-IN"/>
        </w:rPr>
        <w:t>bridge between data and the AI model</w:t>
      </w:r>
      <w:r w:rsidRPr="00DD5E54">
        <w:rPr>
          <w:lang w:val="en-IN"/>
        </w:rPr>
        <w:t>.</w:t>
      </w:r>
    </w:p>
    <w:p w14:paraId="7663316E" w14:textId="6BFBAB14" w:rsidR="00DD5E54" w:rsidRPr="00DD5E54" w:rsidRDefault="00DD5E54" w:rsidP="00D77336">
      <w:pPr>
        <w:numPr>
          <w:ilvl w:val="1"/>
          <w:numId w:val="21"/>
        </w:numPr>
        <w:rPr>
          <w:lang w:val="en-IN"/>
        </w:rPr>
      </w:pPr>
      <w:r w:rsidRPr="00DD5E54">
        <w:rPr>
          <w:lang w:val="en-IN"/>
        </w:rPr>
        <w:lastRenderedPageBreak/>
        <w:t xml:space="preserve">Built using </w:t>
      </w:r>
      <w:r w:rsidR="006A7CCD">
        <w:rPr>
          <w:b/>
          <w:bCs/>
          <w:lang w:val="en-IN"/>
        </w:rPr>
        <w:t xml:space="preserve">an </w:t>
      </w:r>
      <w:r w:rsidRPr="00DD5E54">
        <w:rPr>
          <w:b/>
          <w:bCs/>
          <w:lang w:val="en-IN"/>
        </w:rPr>
        <w:t>API</w:t>
      </w:r>
      <w:r w:rsidRPr="00DD5E54">
        <w:rPr>
          <w:lang w:val="en-IN"/>
        </w:rPr>
        <w:t>, it exposes endpoints like:</w:t>
      </w:r>
    </w:p>
    <w:p w14:paraId="566C30A9" w14:textId="77777777" w:rsidR="00DD5E54" w:rsidRPr="00DD5E54" w:rsidRDefault="00DD5E54" w:rsidP="00D77336">
      <w:pPr>
        <w:numPr>
          <w:ilvl w:val="2"/>
          <w:numId w:val="21"/>
        </w:numPr>
        <w:rPr>
          <w:lang w:val="en-IN"/>
        </w:rPr>
      </w:pPr>
      <w:r w:rsidRPr="00DD5E54">
        <w:rPr>
          <w:lang w:val="en-IN"/>
        </w:rPr>
        <w:t>/</w:t>
      </w:r>
      <w:proofErr w:type="spellStart"/>
      <w:r w:rsidRPr="00DD5E54">
        <w:rPr>
          <w:lang w:val="en-IN"/>
        </w:rPr>
        <w:t>country_month_series</w:t>
      </w:r>
      <w:proofErr w:type="spellEnd"/>
      <w:r w:rsidRPr="00DD5E54">
        <w:rPr>
          <w:lang w:val="en-IN"/>
        </w:rPr>
        <w:t xml:space="preserve"> → fetches emission or detection data based on filters (e.g., country, year).</w:t>
      </w:r>
    </w:p>
    <w:p w14:paraId="0F93AC39" w14:textId="77777777" w:rsidR="00DD5E54" w:rsidRPr="00DD5E54" w:rsidRDefault="00DD5E54" w:rsidP="00D77336">
      <w:pPr>
        <w:numPr>
          <w:ilvl w:val="2"/>
          <w:numId w:val="21"/>
        </w:numPr>
        <w:rPr>
          <w:lang w:val="en-IN"/>
        </w:rPr>
      </w:pPr>
      <w:r w:rsidRPr="00DD5E54">
        <w:rPr>
          <w:lang w:val="en-IN"/>
        </w:rPr>
        <w:t>/metadata → returns dataset-level metadata.</w:t>
      </w:r>
    </w:p>
    <w:p w14:paraId="2F42BE9B" w14:textId="77777777" w:rsidR="00DD5E54" w:rsidRPr="00DD5E54" w:rsidRDefault="00DD5E54" w:rsidP="00D77336">
      <w:pPr>
        <w:numPr>
          <w:ilvl w:val="2"/>
          <w:numId w:val="21"/>
        </w:numPr>
        <w:rPr>
          <w:lang w:val="en-IN"/>
        </w:rPr>
      </w:pPr>
      <w:r w:rsidRPr="00DD5E54">
        <w:rPr>
          <w:lang w:val="en-IN"/>
        </w:rPr>
        <w:t>/metadata/schema → provides JSON schema for individual tables (auto-generated).</w:t>
      </w:r>
    </w:p>
    <w:p w14:paraId="2E97071E" w14:textId="77777777" w:rsidR="00DD5E54" w:rsidRPr="00DD5E54" w:rsidRDefault="00DD5E54" w:rsidP="00D77336">
      <w:pPr>
        <w:numPr>
          <w:ilvl w:val="1"/>
          <w:numId w:val="21"/>
        </w:numPr>
        <w:rPr>
          <w:lang w:val="en-IN"/>
        </w:rPr>
      </w:pPr>
      <w:r w:rsidRPr="00DD5E54">
        <w:rPr>
          <w:lang w:val="en-IN"/>
        </w:rPr>
        <w:t>Implements logic for schema validation, flexible country matching, and dynamic data retrieval.</w:t>
      </w:r>
    </w:p>
    <w:p w14:paraId="72F8D653" w14:textId="77777777" w:rsidR="00DD5E54" w:rsidRPr="00DD5E54" w:rsidRDefault="00DD5E54" w:rsidP="00D77336">
      <w:pPr>
        <w:numPr>
          <w:ilvl w:val="0"/>
          <w:numId w:val="21"/>
        </w:numPr>
        <w:rPr>
          <w:lang w:val="en-IN"/>
        </w:rPr>
      </w:pPr>
      <w:r w:rsidRPr="00DD5E54">
        <w:rPr>
          <w:b/>
          <w:bCs/>
          <w:lang w:val="en-IN"/>
        </w:rPr>
        <w:t>Metadata Layer</w:t>
      </w:r>
    </w:p>
    <w:p w14:paraId="4F43127B" w14:textId="77777777" w:rsidR="00DD5E54" w:rsidRPr="00DD5E54" w:rsidRDefault="00DD5E54" w:rsidP="00D77336">
      <w:pPr>
        <w:numPr>
          <w:ilvl w:val="1"/>
          <w:numId w:val="21"/>
        </w:numPr>
        <w:rPr>
          <w:lang w:val="en-IN"/>
        </w:rPr>
      </w:pPr>
      <w:r w:rsidRPr="00DD5E54">
        <w:rPr>
          <w:lang w:val="en-IN"/>
        </w:rPr>
        <w:t xml:space="preserve">Includes </w:t>
      </w:r>
      <w:proofErr w:type="spellStart"/>
      <w:r w:rsidRPr="00DD5E54">
        <w:rPr>
          <w:lang w:val="en-IN"/>
        </w:rPr>
        <w:t>dataset.json</w:t>
      </w:r>
      <w:proofErr w:type="spellEnd"/>
      <w:r w:rsidRPr="00DD5E54">
        <w:rPr>
          <w:lang w:val="en-IN"/>
        </w:rPr>
        <w:t xml:space="preserve"> (main dataset descriptor) and auto-generated schema files under metadata/schemas/.</w:t>
      </w:r>
    </w:p>
    <w:p w14:paraId="5B28DAEA" w14:textId="77777777" w:rsidR="00DD5E54" w:rsidRPr="00DD5E54" w:rsidRDefault="00DD5E54" w:rsidP="00D77336">
      <w:pPr>
        <w:numPr>
          <w:ilvl w:val="1"/>
          <w:numId w:val="21"/>
        </w:numPr>
        <w:rPr>
          <w:lang w:val="en-IN"/>
        </w:rPr>
      </w:pPr>
      <w:r w:rsidRPr="00DD5E54">
        <w:rPr>
          <w:lang w:val="en-IN"/>
        </w:rPr>
        <w:t>Defines:</w:t>
      </w:r>
    </w:p>
    <w:p w14:paraId="496321DE" w14:textId="77777777" w:rsidR="00DD5E54" w:rsidRPr="00DD5E54" w:rsidRDefault="00DD5E54" w:rsidP="00D77336">
      <w:pPr>
        <w:numPr>
          <w:ilvl w:val="2"/>
          <w:numId w:val="21"/>
        </w:numPr>
        <w:rPr>
          <w:lang w:val="en-IN"/>
        </w:rPr>
      </w:pPr>
      <w:r w:rsidRPr="00DD5E54">
        <w:rPr>
          <w:lang w:val="en-IN"/>
        </w:rPr>
        <w:t>Dataset ownership, license, temporal and spatial coverage.</w:t>
      </w:r>
    </w:p>
    <w:p w14:paraId="7B1719D6" w14:textId="77777777" w:rsidR="00DD5E54" w:rsidRPr="00DD5E54" w:rsidRDefault="00DD5E54" w:rsidP="00D77336">
      <w:pPr>
        <w:numPr>
          <w:ilvl w:val="2"/>
          <w:numId w:val="21"/>
        </w:numPr>
        <w:rPr>
          <w:lang w:val="en-IN"/>
        </w:rPr>
      </w:pPr>
      <w:r w:rsidRPr="00DD5E54">
        <w:rPr>
          <w:lang w:val="en-IN"/>
        </w:rPr>
        <w:t>Available tables, primary keys, and field descriptions.</w:t>
      </w:r>
    </w:p>
    <w:p w14:paraId="40471EED" w14:textId="77777777" w:rsidR="00DD5E54" w:rsidRPr="00DD5E54" w:rsidRDefault="00DD5E54" w:rsidP="00D77336">
      <w:pPr>
        <w:numPr>
          <w:ilvl w:val="2"/>
          <w:numId w:val="21"/>
        </w:numPr>
        <w:rPr>
          <w:lang w:val="en-IN"/>
        </w:rPr>
      </w:pPr>
      <w:r w:rsidRPr="00DD5E54">
        <w:rPr>
          <w:lang w:val="en-IN"/>
        </w:rPr>
        <w:t>Data quality indicators like completeness, conformity, and consistency.</w:t>
      </w:r>
    </w:p>
    <w:p w14:paraId="037A516E" w14:textId="77777777" w:rsidR="00DD5E54" w:rsidRPr="00DD5E54" w:rsidRDefault="00DD5E54" w:rsidP="00D77336">
      <w:pPr>
        <w:numPr>
          <w:ilvl w:val="1"/>
          <w:numId w:val="21"/>
        </w:numPr>
        <w:rPr>
          <w:lang w:val="en-IN"/>
        </w:rPr>
      </w:pPr>
      <w:r w:rsidRPr="00DD5E54">
        <w:rPr>
          <w:lang w:val="en-IN"/>
        </w:rPr>
        <w:t xml:space="preserve">This layer ensures that both the model and API know the </w:t>
      </w:r>
      <w:r w:rsidRPr="00DD5E54">
        <w:rPr>
          <w:b/>
          <w:bCs/>
          <w:lang w:val="en-IN"/>
        </w:rPr>
        <w:t>structure and reliability</w:t>
      </w:r>
      <w:r w:rsidRPr="00DD5E54">
        <w:rPr>
          <w:lang w:val="en-IN"/>
        </w:rPr>
        <w:t xml:space="preserve"> of data before querying.</w:t>
      </w:r>
    </w:p>
    <w:p w14:paraId="06928896" w14:textId="77777777" w:rsidR="00DD5E54" w:rsidRPr="00DD5E54" w:rsidRDefault="00DD5E54" w:rsidP="00D77336">
      <w:pPr>
        <w:numPr>
          <w:ilvl w:val="0"/>
          <w:numId w:val="21"/>
        </w:numPr>
        <w:rPr>
          <w:lang w:val="en-IN"/>
        </w:rPr>
      </w:pPr>
      <w:r w:rsidRPr="00DD5E54">
        <w:rPr>
          <w:b/>
          <w:bCs/>
          <w:lang w:val="en-IN"/>
        </w:rPr>
        <w:t>ClimateGPT API Layer (Hosted LLM Endpoint)</w:t>
      </w:r>
    </w:p>
    <w:p w14:paraId="3E8E88A2" w14:textId="77777777" w:rsidR="00DD5E54" w:rsidRPr="00DD5E54" w:rsidRDefault="00DD5E54" w:rsidP="00D77336">
      <w:pPr>
        <w:numPr>
          <w:ilvl w:val="1"/>
          <w:numId w:val="21"/>
        </w:numPr>
        <w:rPr>
          <w:lang w:val="en-IN"/>
        </w:rPr>
      </w:pPr>
      <w:r w:rsidRPr="00DD5E54">
        <w:rPr>
          <w:lang w:val="en-IN"/>
        </w:rPr>
        <w:t xml:space="preserve">The </w:t>
      </w:r>
      <w:r w:rsidRPr="00DD5E54">
        <w:rPr>
          <w:b/>
          <w:bCs/>
          <w:lang w:val="en-IN"/>
        </w:rPr>
        <w:t>ClimateGPT model</w:t>
      </w:r>
      <w:r w:rsidRPr="00DD5E54">
        <w:rPr>
          <w:lang w:val="en-IN"/>
        </w:rPr>
        <w:t xml:space="preserve"> (hosted on </w:t>
      </w:r>
      <w:r w:rsidRPr="00DD5E54">
        <w:rPr>
          <w:b/>
          <w:bCs/>
          <w:lang w:val="en-IN"/>
        </w:rPr>
        <w:t>Erasmus.AI</w:t>
      </w:r>
      <w:r w:rsidRPr="00DD5E54">
        <w:rPr>
          <w:lang w:val="en-IN"/>
        </w:rPr>
        <w:t xml:space="preserve">) serves as the </w:t>
      </w:r>
      <w:r w:rsidRPr="00DD5E54">
        <w:rPr>
          <w:b/>
          <w:bCs/>
          <w:lang w:val="en-IN"/>
        </w:rPr>
        <w:t>intelligent query processor</w:t>
      </w:r>
      <w:r w:rsidRPr="00DD5E54">
        <w:rPr>
          <w:lang w:val="en-IN"/>
        </w:rPr>
        <w:t>.</w:t>
      </w:r>
    </w:p>
    <w:p w14:paraId="7D1C73C8" w14:textId="008EE2F3" w:rsidR="00DD5E54" w:rsidRPr="00DD5E54" w:rsidRDefault="00DD5E54" w:rsidP="00D77336">
      <w:pPr>
        <w:numPr>
          <w:ilvl w:val="1"/>
          <w:numId w:val="21"/>
        </w:numPr>
        <w:rPr>
          <w:lang w:val="en-IN"/>
        </w:rPr>
      </w:pPr>
      <w:r w:rsidRPr="00DD5E54">
        <w:rPr>
          <w:lang w:val="en-IN"/>
        </w:rPr>
        <w:t>It receives natural language questions and determines whether to call MCP endpoints through tool calls.</w:t>
      </w:r>
    </w:p>
    <w:p w14:paraId="4792C40E" w14:textId="77777777" w:rsidR="00DD5E54" w:rsidRPr="00DD5E54" w:rsidRDefault="00DD5E54" w:rsidP="00D77336">
      <w:pPr>
        <w:numPr>
          <w:ilvl w:val="1"/>
          <w:numId w:val="21"/>
        </w:numPr>
        <w:rPr>
          <w:lang w:val="en-IN"/>
        </w:rPr>
      </w:pPr>
      <w:r w:rsidRPr="00DD5E54">
        <w:rPr>
          <w:lang w:val="en-IN"/>
        </w:rPr>
        <w:t>Acts as the reasoning and response generation component that interprets both user intent and metadata context.</w:t>
      </w:r>
    </w:p>
    <w:p w14:paraId="6478256D" w14:textId="77777777" w:rsidR="00DD5E54" w:rsidRPr="00DD5E54" w:rsidRDefault="00DD5E54" w:rsidP="00D77336">
      <w:pPr>
        <w:numPr>
          <w:ilvl w:val="0"/>
          <w:numId w:val="21"/>
        </w:numPr>
        <w:rPr>
          <w:lang w:val="en-IN"/>
        </w:rPr>
      </w:pPr>
      <w:r w:rsidRPr="00DD5E54">
        <w:rPr>
          <w:b/>
          <w:bCs/>
          <w:lang w:val="en-IN"/>
        </w:rPr>
        <w:t>Agent Layer (Mini-Agent Integration)</w:t>
      </w:r>
    </w:p>
    <w:p w14:paraId="7040A65A" w14:textId="77777777" w:rsidR="00DD5E54" w:rsidRPr="00DD5E54" w:rsidRDefault="00DD5E54" w:rsidP="00D77336">
      <w:pPr>
        <w:numPr>
          <w:ilvl w:val="1"/>
          <w:numId w:val="21"/>
        </w:numPr>
        <w:rPr>
          <w:lang w:val="en-IN"/>
        </w:rPr>
      </w:pPr>
      <w:r w:rsidRPr="00DD5E54">
        <w:rPr>
          <w:lang w:val="en-IN"/>
        </w:rPr>
        <w:t>A lightweight Python agent (mini_agent.py) connects your local MCP server with the remote ClimateGPT endpoint.</w:t>
      </w:r>
    </w:p>
    <w:p w14:paraId="7B3AD024" w14:textId="77777777" w:rsidR="00DD5E54" w:rsidRPr="00DD5E54" w:rsidRDefault="00DD5E54" w:rsidP="00D77336">
      <w:pPr>
        <w:numPr>
          <w:ilvl w:val="1"/>
          <w:numId w:val="21"/>
        </w:numPr>
        <w:rPr>
          <w:lang w:val="en-IN"/>
        </w:rPr>
      </w:pPr>
      <w:r w:rsidRPr="00DD5E54">
        <w:rPr>
          <w:lang w:val="en-IN"/>
        </w:rPr>
        <w:t>Uses API key–based authentication and handles:</w:t>
      </w:r>
    </w:p>
    <w:p w14:paraId="1A4FE240" w14:textId="77777777" w:rsidR="00DD5E54" w:rsidRPr="00DD5E54" w:rsidRDefault="00DD5E54" w:rsidP="00D77336">
      <w:pPr>
        <w:numPr>
          <w:ilvl w:val="2"/>
          <w:numId w:val="21"/>
        </w:numPr>
        <w:rPr>
          <w:lang w:val="en-IN"/>
        </w:rPr>
      </w:pPr>
      <w:r w:rsidRPr="00DD5E54">
        <w:rPr>
          <w:lang w:val="en-IN"/>
        </w:rPr>
        <w:t>Tool call dispatching.</w:t>
      </w:r>
    </w:p>
    <w:p w14:paraId="05A77DC1" w14:textId="77777777" w:rsidR="00DD5E54" w:rsidRPr="00DD5E54" w:rsidRDefault="00DD5E54" w:rsidP="00D77336">
      <w:pPr>
        <w:numPr>
          <w:ilvl w:val="2"/>
          <w:numId w:val="21"/>
        </w:numPr>
        <w:rPr>
          <w:lang w:val="en-IN"/>
        </w:rPr>
      </w:pPr>
      <w:r w:rsidRPr="00DD5E54">
        <w:rPr>
          <w:lang w:val="en-IN"/>
        </w:rPr>
        <w:t>HTTP requests to MCP routes.</w:t>
      </w:r>
    </w:p>
    <w:p w14:paraId="05901A0D" w14:textId="77777777" w:rsidR="00DD5E54" w:rsidRPr="00DD5E54" w:rsidRDefault="00DD5E54" w:rsidP="00D77336">
      <w:pPr>
        <w:numPr>
          <w:ilvl w:val="2"/>
          <w:numId w:val="21"/>
        </w:numPr>
        <w:rPr>
          <w:lang w:val="en-IN"/>
        </w:rPr>
      </w:pPr>
      <w:r w:rsidRPr="00DD5E54">
        <w:rPr>
          <w:lang w:val="en-IN"/>
        </w:rPr>
        <w:t>Result forwarding and response generation from ClimateGPT.</w:t>
      </w:r>
    </w:p>
    <w:p w14:paraId="04441C66" w14:textId="77777777" w:rsidR="00DD5E54" w:rsidRPr="00DD5E54" w:rsidRDefault="00DD5E54" w:rsidP="00D77336">
      <w:pPr>
        <w:numPr>
          <w:ilvl w:val="1"/>
          <w:numId w:val="21"/>
        </w:numPr>
        <w:rPr>
          <w:lang w:val="en-IN"/>
        </w:rPr>
      </w:pPr>
      <w:r w:rsidRPr="00DD5E54">
        <w:rPr>
          <w:lang w:val="en-IN"/>
        </w:rPr>
        <w:t xml:space="preserve">This enables a </w:t>
      </w:r>
      <w:r w:rsidRPr="00DD5E54">
        <w:rPr>
          <w:b/>
          <w:bCs/>
          <w:lang w:val="en-IN"/>
        </w:rPr>
        <w:t>two-way communication</w:t>
      </w:r>
      <w:r w:rsidRPr="00DD5E54">
        <w:rPr>
          <w:lang w:val="en-IN"/>
        </w:rPr>
        <w:t xml:space="preserve"> loop between the local dataset and the hosted model.</w:t>
      </w:r>
    </w:p>
    <w:p w14:paraId="440226F5" w14:textId="77777777" w:rsidR="00DD5E54" w:rsidRPr="00DD5E54" w:rsidRDefault="00DD5E54" w:rsidP="00D77336">
      <w:pPr>
        <w:numPr>
          <w:ilvl w:val="0"/>
          <w:numId w:val="21"/>
        </w:numPr>
        <w:rPr>
          <w:lang w:val="en-IN"/>
        </w:rPr>
      </w:pPr>
      <w:r w:rsidRPr="00DD5E54">
        <w:rPr>
          <w:b/>
          <w:bCs/>
          <w:lang w:val="en-IN"/>
        </w:rPr>
        <w:t>Frontend Layer (Interactive Interface)</w:t>
      </w:r>
    </w:p>
    <w:p w14:paraId="219D5DCC" w14:textId="77777777" w:rsidR="00DD5E54" w:rsidRPr="00DD5E54" w:rsidRDefault="00DD5E54" w:rsidP="00D77336">
      <w:pPr>
        <w:numPr>
          <w:ilvl w:val="1"/>
          <w:numId w:val="21"/>
        </w:numPr>
        <w:rPr>
          <w:lang w:val="en-IN"/>
        </w:rPr>
      </w:pPr>
      <w:r w:rsidRPr="00DD5E54">
        <w:rPr>
          <w:lang w:val="en-IN"/>
        </w:rPr>
        <w:t>Implemented via index.html and server_chat.py.</w:t>
      </w:r>
    </w:p>
    <w:p w14:paraId="2D2417F4" w14:textId="77777777" w:rsidR="00DD5E54" w:rsidRPr="00DD5E54" w:rsidRDefault="00DD5E54" w:rsidP="00D77336">
      <w:pPr>
        <w:numPr>
          <w:ilvl w:val="1"/>
          <w:numId w:val="21"/>
        </w:numPr>
        <w:rPr>
          <w:lang w:val="en-IN"/>
        </w:rPr>
      </w:pPr>
      <w:r w:rsidRPr="00DD5E54">
        <w:rPr>
          <w:lang w:val="en-IN"/>
        </w:rPr>
        <w:lastRenderedPageBreak/>
        <w:t xml:space="preserve">Provides a </w:t>
      </w:r>
      <w:r w:rsidRPr="00DD5E54">
        <w:rPr>
          <w:b/>
          <w:bCs/>
          <w:lang w:val="en-IN"/>
        </w:rPr>
        <w:t>chat-based web interface</w:t>
      </w:r>
      <w:r w:rsidRPr="00DD5E54">
        <w:rPr>
          <w:lang w:val="en-IN"/>
        </w:rPr>
        <w:t xml:space="preserve"> that allows users to:</w:t>
      </w:r>
    </w:p>
    <w:p w14:paraId="5CB7B1FF" w14:textId="77777777" w:rsidR="00DD5E54" w:rsidRPr="00DD5E54" w:rsidRDefault="00DD5E54" w:rsidP="00D77336">
      <w:pPr>
        <w:numPr>
          <w:ilvl w:val="2"/>
          <w:numId w:val="21"/>
        </w:numPr>
        <w:rPr>
          <w:lang w:val="en-IN"/>
        </w:rPr>
      </w:pPr>
      <w:r w:rsidRPr="00DD5E54">
        <w:rPr>
          <w:lang w:val="en-IN"/>
        </w:rPr>
        <w:t>Type natural-language prompts.</w:t>
      </w:r>
    </w:p>
    <w:p w14:paraId="0E3472FC" w14:textId="77777777" w:rsidR="00DD5E54" w:rsidRPr="00DD5E54" w:rsidRDefault="00DD5E54" w:rsidP="00D77336">
      <w:pPr>
        <w:numPr>
          <w:ilvl w:val="2"/>
          <w:numId w:val="21"/>
        </w:numPr>
        <w:rPr>
          <w:lang w:val="en-IN"/>
        </w:rPr>
      </w:pPr>
      <w:r w:rsidRPr="00DD5E54">
        <w:rPr>
          <w:lang w:val="en-IN"/>
        </w:rPr>
        <w:t xml:space="preserve">View </w:t>
      </w:r>
      <w:proofErr w:type="spellStart"/>
      <w:r w:rsidRPr="00DD5E54">
        <w:rPr>
          <w:lang w:val="en-IN"/>
        </w:rPr>
        <w:t>ClimateGPT’s</w:t>
      </w:r>
      <w:proofErr w:type="spellEnd"/>
      <w:r w:rsidRPr="00DD5E54">
        <w:rPr>
          <w:lang w:val="en-IN"/>
        </w:rPr>
        <w:t xml:space="preserve"> responses and follow-up suggestions.</w:t>
      </w:r>
    </w:p>
    <w:p w14:paraId="0D2BDDE1" w14:textId="77777777" w:rsidR="00DD5E54" w:rsidRPr="00DD5E54" w:rsidRDefault="00DD5E54" w:rsidP="00D77336">
      <w:pPr>
        <w:numPr>
          <w:ilvl w:val="2"/>
          <w:numId w:val="21"/>
        </w:numPr>
        <w:rPr>
          <w:lang w:val="en-IN"/>
        </w:rPr>
      </w:pPr>
      <w:r w:rsidRPr="00DD5E54">
        <w:rPr>
          <w:lang w:val="en-IN"/>
        </w:rPr>
        <w:t>See query history and start new conversations.</w:t>
      </w:r>
    </w:p>
    <w:p w14:paraId="66EBBA48" w14:textId="57B9654E" w:rsidR="00DD5E54" w:rsidRPr="00DD5E54" w:rsidRDefault="00DD5E54" w:rsidP="00D77336">
      <w:pPr>
        <w:numPr>
          <w:ilvl w:val="1"/>
          <w:numId w:val="21"/>
        </w:numPr>
        <w:rPr>
          <w:lang w:val="en-IN"/>
        </w:rPr>
      </w:pPr>
      <w:r w:rsidRPr="00DD5E54">
        <w:rPr>
          <w:lang w:val="en-IN"/>
        </w:rPr>
        <w:t xml:space="preserve">Built using </w:t>
      </w:r>
      <w:r w:rsidRPr="00DD5E54">
        <w:rPr>
          <w:b/>
          <w:bCs/>
          <w:lang w:val="en-IN"/>
        </w:rPr>
        <w:t xml:space="preserve">HTML, </w:t>
      </w:r>
      <w:r w:rsidR="00020B2F">
        <w:rPr>
          <w:b/>
          <w:bCs/>
          <w:lang w:val="en-IN"/>
        </w:rPr>
        <w:t>python</w:t>
      </w:r>
      <w:r w:rsidRPr="00DD5E54">
        <w:rPr>
          <w:lang w:val="en-IN"/>
        </w:rPr>
        <w:t xml:space="preserve"> connected to the API backend through a RESTful /chat endpoint.</w:t>
      </w:r>
    </w:p>
    <w:p w14:paraId="4CE5E252" w14:textId="77777777" w:rsidR="002C09B3" w:rsidRDefault="002C09B3" w:rsidP="002C09B3"/>
    <w:p w14:paraId="0E013404" w14:textId="3615C9F8" w:rsidR="00723428" w:rsidRPr="00547B9E" w:rsidRDefault="00723428" w:rsidP="00D77336">
      <w:pPr>
        <w:pStyle w:val="ListParagraph"/>
        <w:numPr>
          <w:ilvl w:val="0"/>
          <w:numId w:val="21"/>
        </w:numPr>
        <w:rPr>
          <w:b/>
          <w:bCs/>
          <w:lang w:val="en-IN"/>
        </w:rPr>
      </w:pPr>
      <w:r w:rsidRPr="00547B9E">
        <w:rPr>
          <w:b/>
          <w:bCs/>
          <w:lang w:val="en-IN"/>
        </w:rPr>
        <w:t>Hardware Used</w:t>
      </w:r>
    </w:p>
    <w:p w14:paraId="4EEAD788" w14:textId="5E572473" w:rsidR="00957317" w:rsidRDefault="00723428" w:rsidP="00D77336">
      <w:pPr>
        <w:pStyle w:val="ListParagraph"/>
        <w:numPr>
          <w:ilvl w:val="0"/>
          <w:numId w:val="23"/>
        </w:numPr>
        <w:rPr>
          <w:lang w:val="en-IN"/>
        </w:rPr>
      </w:pPr>
      <w:r w:rsidRPr="00957317">
        <w:rPr>
          <w:b/>
          <w:bCs/>
          <w:lang w:val="en-IN"/>
        </w:rPr>
        <w:t>Processor:</w:t>
      </w:r>
      <w:r w:rsidRPr="00957317">
        <w:rPr>
          <w:lang w:val="en-IN"/>
        </w:rPr>
        <w:t xml:space="preserve"> Local CPU (Apple M</w:t>
      </w:r>
      <w:r w:rsidR="006843ED">
        <w:rPr>
          <w:lang w:val="en-IN"/>
        </w:rPr>
        <w:t>3 Pro</w:t>
      </w:r>
      <w:r w:rsidRPr="00957317">
        <w:rPr>
          <w:lang w:val="en-IN"/>
        </w:rPr>
        <w:t xml:space="preserve"> / Intel Core i7)</w:t>
      </w:r>
    </w:p>
    <w:p w14:paraId="6FC0E751" w14:textId="77777777" w:rsidR="00957317" w:rsidRDefault="00723428" w:rsidP="00D77336">
      <w:pPr>
        <w:pStyle w:val="ListParagraph"/>
        <w:numPr>
          <w:ilvl w:val="0"/>
          <w:numId w:val="23"/>
        </w:numPr>
        <w:rPr>
          <w:lang w:val="en-IN"/>
        </w:rPr>
      </w:pPr>
      <w:r w:rsidRPr="00957317">
        <w:rPr>
          <w:b/>
          <w:bCs/>
          <w:lang w:val="en-IN"/>
        </w:rPr>
        <w:t>Memory:</w:t>
      </w:r>
      <w:r w:rsidRPr="00957317">
        <w:rPr>
          <w:lang w:val="en-IN"/>
        </w:rPr>
        <w:t xml:space="preserve"> 16 GB RAM</w:t>
      </w:r>
    </w:p>
    <w:p w14:paraId="3B2907E5" w14:textId="77777777" w:rsidR="00957317" w:rsidRDefault="00723428" w:rsidP="00D77336">
      <w:pPr>
        <w:pStyle w:val="ListParagraph"/>
        <w:numPr>
          <w:ilvl w:val="0"/>
          <w:numId w:val="23"/>
        </w:numPr>
        <w:rPr>
          <w:lang w:val="en-IN"/>
        </w:rPr>
      </w:pPr>
      <w:r w:rsidRPr="00957317">
        <w:rPr>
          <w:b/>
          <w:bCs/>
          <w:lang w:val="en-IN"/>
        </w:rPr>
        <w:t>GPU:</w:t>
      </w:r>
      <w:r w:rsidRPr="00957317">
        <w:rPr>
          <w:lang w:val="en-IN"/>
        </w:rPr>
        <w:t xml:space="preserve"> </w:t>
      </w:r>
      <w:r w:rsidRPr="00957317">
        <w:rPr>
          <w:i/>
          <w:iCs/>
          <w:lang w:val="en-IN"/>
        </w:rPr>
        <w:t>Not required</w:t>
      </w:r>
      <w:r w:rsidRPr="00957317">
        <w:rPr>
          <w:lang w:val="en-IN"/>
        </w:rPr>
        <w:t xml:space="preserve"> (all inference and reasoning handled remotely via ClimateGPT endpoint)</w:t>
      </w:r>
    </w:p>
    <w:p w14:paraId="4E559E82" w14:textId="6EA77ADC" w:rsidR="00957317" w:rsidRDefault="00723428" w:rsidP="00D77336">
      <w:pPr>
        <w:pStyle w:val="ListParagraph"/>
        <w:numPr>
          <w:ilvl w:val="0"/>
          <w:numId w:val="23"/>
        </w:numPr>
        <w:rPr>
          <w:lang w:val="en-IN"/>
        </w:rPr>
      </w:pPr>
      <w:r w:rsidRPr="00957317">
        <w:rPr>
          <w:b/>
          <w:bCs/>
          <w:lang w:val="en-IN"/>
        </w:rPr>
        <w:t>Environment:</w:t>
      </w:r>
      <w:r w:rsidRPr="00957317">
        <w:rPr>
          <w:lang w:val="en-IN"/>
        </w:rPr>
        <w:t xml:space="preserve"> Python 3.1</w:t>
      </w:r>
      <w:r w:rsidR="004306E2">
        <w:rPr>
          <w:lang w:val="en-IN"/>
        </w:rPr>
        <w:t>2</w:t>
      </w:r>
      <w:r w:rsidRPr="00957317">
        <w:rPr>
          <w:lang w:val="en-IN"/>
        </w:rPr>
        <w:t xml:space="preserve"> Virtual Environment</w:t>
      </w:r>
    </w:p>
    <w:p w14:paraId="3A7DB186" w14:textId="62861EBA" w:rsidR="00723428" w:rsidRPr="00957317" w:rsidRDefault="00723428" w:rsidP="00D77336">
      <w:pPr>
        <w:pStyle w:val="ListParagraph"/>
        <w:numPr>
          <w:ilvl w:val="0"/>
          <w:numId w:val="23"/>
        </w:numPr>
        <w:rPr>
          <w:lang w:val="en-IN"/>
        </w:rPr>
      </w:pPr>
      <w:r w:rsidRPr="00957317">
        <w:rPr>
          <w:b/>
          <w:bCs/>
          <w:lang w:val="en-IN"/>
        </w:rPr>
        <w:t>Operating Systems:</w:t>
      </w:r>
      <w:r w:rsidRPr="00957317">
        <w:rPr>
          <w:lang w:val="en-IN"/>
        </w:rPr>
        <w:t xml:space="preserve"> macOS / Windows 11</w:t>
      </w:r>
    </w:p>
    <w:p w14:paraId="25BB0B58" w14:textId="3293AD85" w:rsidR="513C2660" w:rsidRDefault="513C2660" w:rsidP="513C2660">
      <w:pPr>
        <w:rPr>
          <w:lang w:val="en-IN"/>
        </w:rPr>
      </w:pPr>
    </w:p>
    <w:p w14:paraId="5CCAAFD2" w14:textId="77777777" w:rsidR="00E7661B" w:rsidRDefault="00E7661B" w:rsidP="513C2660">
      <w:pPr>
        <w:rPr>
          <w:lang w:val="en-IN"/>
        </w:rPr>
      </w:pPr>
    </w:p>
    <w:p w14:paraId="21290C92" w14:textId="77777777" w:rsidR="00E7661B" w:rsidRDefault="00E7661B" w:rsidP="513C2660">
      <w:pPr>
        <w:rPr>
          <w:lang w:val="en-IN"/>
        </w:rPr>
      </w:pPr>
    </w:p>
    <w:p w14:paraId="67B29C1A" w14:textId="77777777" w:rsidR="00E7661B" w:rsidRDefault="00E7661B" w:rsidP="513C2660">
      <w:pPr>
        <w:rPr>
          <w:lang w:val="en-IN"/>
        </w:rPr>
      </w:pPr>
    </w:p>
    <w:p w14:paraId="19F2558E" w14:textId="77777777" w:rsidR="00E7661B" w:rsidRDefault="00E7661B" w:rsidP="513C2660">
      <w:pPr>
        <w:rPr>
          <w:lang w:val="en-IN"/>
        </w:rPr>
      </w:pPr>
    </w:p>
    <w:p w14:paraId="5EF01B0F" w14:textId="77777777" w:rsidR="00420155" w:rsidRDefault="00420155" w:rsidP="513C2660">
      <w:pPr>
        <w:rPr>
          <w:lang w:val="en-IN"/>
        </w:rPr>
      </w:pPr>
    </w:p>
    <w:p w14:paraId="252D9D79" w14:textId="77777777" w:rsidR="00420155" w:rsidRDefault="00420155" w:rsidP="513C2660">
      <w:pPr>
        <w:rPr>
          <w:lang w:val="en-IN"/>
        </w:rPr>
      </w:pPr>
    </w:p>
    <w:p w14:paraId="0CDB5524" w14:textId="77777777" w:rsidR="00420155" w:rsidRDefault="00420155" w:rsidP="513C2660">
      <w:pPr>
        <w:rPr>
          <w:lang w:val="en-IN"/>
        </w:rPr>
      </w:pPr>
    </w:p>
    <w:p w14:paraId="1360958F" w14:textId="77777777" w:rsidR="00420155" w:rsidRDefault="00420155" w:rsidP="513C2660">
      <w:pPr>
        <w:rPr>
          <w:lang w:val="en-IN"/>
        </w:rPr>
      </w:pPr>
    </w:p>
    <w:p w14:paraId="39F3E21A" w14:textId="77777777" w:rsidR="00420155" w:rsidRDefault="00420155" w:rsidP="513C2660">
      <w:pPr>
        <w:rPr>
          <w:lang w:val="en-IN"/>
        </w:rPr>
      </w:pPr>
    </w:p>
    <w:p w14:paraId="19731078" w14:textId="77777777" w:rsidR="00420155" w:rsidRDefault="00420155" w:rsidP="513C2660">
      <w:pPr>
        <w:rPr>
          <w:lang w:val="en-IN"/>
        </w:rPr>
      </w:pPr>
    </w:p>
    <w:p w14:paraId="63A6CC91" w14:textId="77777777" w:rsidR="00420155" w:rsidRDefault="00420155" w:rsidP="513C2660">
      <w:pPr>
        <w:rPr>
          <w:lang w:val="en-IN"/>
        </w:rPr>
      </w:pPr>
    </w:p>
    <w:p w14:paraId="342B50B9" w14:textId="77777777" w:rsidR="00420155" w:rsidRDefault="00420155" w:rsidP="513C2660">
      <w:pPr>
        <w:rPr>
          <w:lang w:val="en-IN"/>
        </w:rPr>
      </w:pPr>
    </w:p>
    <w:p w14:paraId="1D17A766" w14:textId="77777777" w:rsidR="00420155" w:rsidRDefault="00420155" w:rsidP="513C2660">
      <w:pPr>
        <w:rPr>
          <w:lang w:val="en-IN"/>
        </w:rPr>
      </w:pPr>
    </w:p>
    <w:p w14:paraId="03F54E0C" w14:textId="77777777" w:rsidR="00420155" w:rsidRDefault="00420155" w:rsidP="513C2660">
      <w:pPr>
        <w:rPr>
          <w:lang w:val="en-IN"/>
        </w:rPr>
      </w:pPr>
    </w:p>
    <w:p w14:paraId="7C929A65" w14:textId="77777777" w:rsidR="00420155" w:rsidRDefault="00420155" w:rsidP="513C2660">
      <w:pPr>
        <w:rPr>
          <w:lang w:val="en-IN"/>
        </w:rPr>
      </w:pPr>
    </w:p>
    <w:p w14:paraId="36868E47" w14:textId="77777777" w:rsidR="00E7661B" w:rsidRDefault="00E7661B" w:rsidP="513C2660">
      <w:pPr>
        <w:rPr>
          <w:lang w:val="en-IN"/>
        </w:rPr>
      </w:pPr>
    </w:p>
    <w:p w14:paraId="041974A2" w14:textId="77777777" w:rsidR="00E7661B" w:rsidRDefault="00E7661B" w:rsidP="513C2660">
      <w:pPr>
        <w:rPr>
          <w:lang w:val="en-IN"/>
        </w:rPr>
      </w:pPr>
    </w:p>
    <w:p w14:paraId="056395C0" w14:textId="77777777" w:rsidR="00E7661B" w:rsidRDefault="00E7661B" w:rsidP="513C2660">
      <w:pPr>
        <w:rPr>
          <w:lang w:val="en-IN"/>
        </w:rPr>
      </w:pPr>
    </w:p>
    <w:p w14:paraId="0C03BE8F" w14:textId="706EA177" w:rsidR="23B0D359" w:rsidRDefault="23B0D359" w:rsidP="513C2660">
      <w:pPr>
        <w:pStyle w:val="Heading1"/>
        <w:rPr>
          <w:rFonts w:hint="eastAsia"/>
          <w:lang w:val="en-IN"/>
        </w:rPr>
      </w:pPr>
      <w:r w:rsidRPr="513C2660">
        <w:rPr>
          <w:lang w:val="en-IN"/>
        </w:rPr>
        <w:lastRenderedPageBreak/>
        <w:t>Implementation and Results</w:t>
      </w:r>
    </w:p>
    <w:p w14:paraId="4DD05E59" w14:textId="6131E858" w:rsidR="008959F6" w:rsidRPr="00420155" w:rsidRDefault="3A0769DD" w:rsidP="00725C33">
      <w:pPr>
        <w:jc w:val="both"/>
        <w:rPr>
          <w:rFonts w:ascii="Aptos" w:eastAsia="Aptos" w:hAnsi="Aptos" w:cs="Aptos"/>
          <w:szCs w:val="22"/>
          <w:lang w:val="en-IN"/>
        </w:rPr>
      </w:pPr>
      <w:r w:rsidRPr="513C2660">
        <w:rPr>
          <w:rFonts w:ascii="Aptos" w:eastAsia="Aptos" w:hAnsi="Aptos" w:cs="Aptos"/>
          <w:szCs w:val="22"/>
          <w:lang w:val="en-IN"/>
        </w:rPr>
        <w:t>This section describes the technical implementation of the ClimateGPT Fusion system, including the development, integration, and validation of the data pipeline, system architecture, and analytical models. The goal of the implementation was to provide a metadata-driven framework that improves the analytical precision, scalability, and interpretability of ClimateGPT. The system makes sure that all model outputs are based on reliable emissions data by utilizing the Model Context Protocol (MCP), which makes it possible for climate intelligence applications to use clear, data-driven reasoning.</w:t>
      </w:r>
    </w:p>
    <w:p w14:paraId="30B1C58C" w14:textId="2867876F" w:rsidR="3B872B25" w:rsidRDefault="3B872B25" w:rsidP="513C2660">
      <w:pPr>
        <w:pStyle w:val="Heading2"/>
        <w:rPr>
          <w:rFonts w:hint="eastAsia"/>
          <w:lang w:val="en-IN"/>
        </w:rPr>
      </w:pPr>
      <w:r w:rsidRPr="513C2660">
        <w:rPr>
          <w:lang w:val="en-IN"/>
        </w:rPr>
        <w:t>System Architecture</w:t>
      </w:r>
    </w:p>
    <w:p w14:paraId="114053B7" w14:textId="77777777" w:rsidR="00EE73BF" w:rsidRDefault="00EE73BF" w:rsidP="00EE73BF">
      <w:pPr>
        <w:rPr>
          <w:lang w:val="en-IN"/>
        </w:rPr>
      </w:pPr>
    </w:p>
    <w:p w14:paraId="45F222C2" w14:textId="77777777" w:rsidR="00830B8A" w:rsidRDefault="00B25F30" w:rsidP="00830B8A">
      <w:pPr>
        <w:keepNext/>
      </w:pPr>
      <w:r>
        <w:rPr>
          <w:noProof/>
          <w:lang w:val="en-IN"/>
          <w14:ligatures w14:val="standardContextual"/>
        </w:rPr>
        <w:drawing>
          <wp:inline distT="0" distB="0" distL="0" distR="0" wp14:anchorId="70A73FEC" wp14:editId="3F4FE581">
            <wp:extent cx="6400800" cy="4267200"/>
            <wp:effectExtent l="0" t="0" r="0" b="0"/>
            <wp:docPr id="1513345316" name="Picture 24"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5316" name="Picture 24" descr="A diagram of a model&#10;&#10;AI-generated content may be incorrect."/>
                    <pic:cNvPicPr/>
                  </pic:nvPicPr>
                  <pic:blipFill>
                    <a:blip r:embed="rId40"/>
                    <a:stretch>
                      <a:fillRect/>
                    </a:stretch>
                  </pic:blipFill>
                  <pic:spPr>
                    <a:xfrm>
                      <a:off x="0" y="0"/>
                      <a:ext cx="6400800" cy="4267200"/>
                    </a:xfrm>
                    <a:prstGeom prst="rect">
                      <a:avLst/>
                    </a:prstGeom>
                  </pic:spPr>
                </pic:pic>
              </a:graphicData>
            </a:graphic>
          </wp:inline>
        </w:drawing>
      </w:r>
    </w:p>
    <w:p w14:paraId="64ED223E" w14:textId="08ADA330" w:rsidR="00EE73BF" w:rsidRDefault="00830B8A" w:rsidP="00830B8A">
      <w:pPr>
        <w:pStyle w:val="Caption"/>
        <w:jc w:val="center"/>
        <w:rPr>
          <w:lang w:val="en-IN"/>
        </w:rPr>
      </w:pPr>
      <w:bookmarkStart w:id="122" w:name="_Toc214753027"/>
      <w:bookmarkStart w:id="123" w:name="_Toc214754442"/>
      <w:r>
        <w:t xml:space="preserve">Figure </w:t>
      </w:r>
      <w:fldSimple w:instr=" SEQ Figure \* ARABIC ">
        <w:r w:rsidR="00AA2CDC">
          <w:rPr>
            <w:noProof/>
          </w:rPr>
          <w:t>13</w:t>
        </w:r>
      </w:fldSimple>
      <w:r w:rsidRPr="00165DB2">
        <w:t>: System Architecture of Testing ClimateGPT with MCP server</w:t>
      </w:r>
      <w:bookmarkEnd w:id="122"/>
      <w:bookmarkEnd w:id="123"/>
    </w:p>
    <w:p w14:paraId="0A67A148" w14:textId="672729D2" w:rsidR="00A31593" w:rsidRPr="00132429" w:rsidRDefault="007F2664" w:rsidP="004446D2">
      <w:pPr>
        <w:rPr>
          <w:rFonts w:ascii="Aptos" w:eastAsia="Aptos" w:hAnsi="Aptos" w:cs="Aptos"/>
          <w:szCs w:val="22"/>
          <w:lang w:val="en-IN"/>
        </w:rPr>
      </w:pPr>
      <w:r w:rsidRPr="009512C2">
        <w:rPr>
          <w:b/>
          <w:bCs/>
        </w:rPr>
        <w:t>Figure 14</w:t>
      </w:r>
      <w:r w:rsidRPr="00F060E1">
        <w:t>:</w:t>
      </w:r>
      <w:r w:rsidR="00524BA8">
        <w:t xml:space="preserve"> End-to-End Architecture of ClimateGPT x MCP Server </w:t>
      </w:r>
      <w:r w:rsidR="00A31593" w:rsidRPr="00132429">
        <w:rPr>
          <w:rFonts w:ascii="Aptos" w:eastAsia="Aptos" w:hAnsi="Aptos" w:cs="Aptos"/>
          <w:szCs w:val="22"/>
          <w:lang w:val="en-IN"/>
        </w:rPr>
        <w:t>structure demonstrates the entire process within the ClimateGPT system, from when a user asks</w:t>
      </w:r>
      <w:r w:rsidR="00A31593" w:rsidRPr="00132429">
        <w:rPr>
          <w:rFonts w:ascii="Aptos" w:eastAsia="Aptos" w:hAnsi="Aptos" w:cs="Aptos"/>
          <w:szCs w:val="22"/>
          <w:lang w:val="en-IN"/>
        </w:rPr>
        <w:t> </w:t>
      </w:r>
      <w:r w:rsidR="00A31593" w:rsidRPr="00132429">
        <w:rPr>
          <w:rFonts w:ascii="Aptos" w:eastAsia="Aptos" w:hAnsi="Aptos" w:cs="Aptos"/>
          <w:szCs w:val="22"/>
          <w:lang w:val="en-IN"/>
        </w:rPr>
        <w:t xml:space="preserve">a question (via the </w:t>
      </w:r>
      <w:proofErr w:type="spellStart"/>
      <w:r w:rsidR="00A31593" w:rsidRPr="00132429">
        <w:rPr>
          <w:rFonts w:ascii="Aptos" w:eastAsia="Aptos" w:hAnsi="Aptos" w:cs="Aptos"/>
          <w:szCs w:val="22"/>
          <w:lang w:val="en-IN"/>
        </w:rPr>
        <w:t>Streamlit</w:t>
      </w:r>
      <w:proofErr w:type="spellEnd"/>
      <w:r w:rsidR="00A31593" w:rsidRPr="00132429">
        <w:rPr>
          <w:rFonts w:ascii="Aptos" w:eastAsia="Aptos" w:hAnsi="Aptos" w:cs="Aptos"/>
          <w:szCs w:val="22"/>
          <w:lang w:val="en-IN"/>
        </w:rPr>
        <w:t xml:space="preserve"> dashboard) to when EDGAR CO₂ dataset verified and data-grounded results are returned through the MCP Server.</w:t>
      </w:r>
    </w:p>
    <w:p w14:paraId="7A817193" w14:textId="0C33A45C" w:rsidR="513C2660" w:rsidRPr="00132429" w:rsidRDefault="513C2660" w:rsidP="513C2660">
      <w:pPr>
        <w:rPr>
          <w:rFonts w:ascii="Aptos" w:eastAsia="Aptos" w:hAnsi="Aptos" w:cs="Aptos"/>
          <w:szCs w:val="22"/>
          <w:lang w:val="en-IN"/>
        </w:rPr>
      </w:pPr>
    </w:p>
    <w:p w14:paraId="559D878F" w14:textId="77777777" w:rsidR="00132429" w:rsidRDefault="00132429" w:rsidP="00132429">
      <w:pPr>
        <w:rPr>
          <w:rFonts w:ascii="Aptos" w:eastAsia="Aptos" w:hAnsi="Aptos" w:cs="Aptos"/>
          <w:szCs w:val="22"/>
          <w:lang w:val="en-IN"/>
        </w:rPr>
      </w:pPr>
      <w:r w:rsidRPr="00132429">
        <w:rPr>
          <w:rFonts w:ascii="Aptos" w:eastAsia="Aptos" w:hAnsi="Aptos" w:cs="Aptos"/>
          <w:szCs w:val="22"/>
          <w:lang w:val="en-IN"/>
        </w:rPr>
        <w:t>It highlights four main components:</w:t>
      </w:r>
    </w:p>
    <w:p w14:paraId="6401D626" w14:textId="77777777" w:rsidR="00132429" w:rsidRDefault="00132429" w:rsidP="00D77336">
      <w:pPr>
        <w:pStyle w:val="ListParagraph"/>
        <w:numPr>
          <w:ilvl w:val="0"/>
          <w:numId w:val="29"/>
        </w:numPr>
        <w:rPr>
          <w:rFonts w:ascii="Aptos" w:eastAsia="Aptos" w:hAnsi="Aptos" w:cs="Aptos"/>
          <w:szCs w:val="22"/>
          <w:lang w:val="en-IN"/>
        </w:rPr>
      </w:pPr>
      <w:r w:rsidRPr="00132429">
        <w:rPr>
          <w:rFonts w:ascii="Aptos" w:eastAsia="Aptos" w:hAnsi="Aptos" w:cs="Aptos"/>
          <w:szCs w:val="22"/>
          <w:lang w:val="en-IN"/>
        </w:rPr>
        <w:t>User &amp; Interface Layer (</w:t>
      </w:r>
      <w:proofErr w:type="spellStart"/>
      <w:r w:rsidRPr="00132429">
        <w:rPr>
          <w:rFonts w:ascii="Aptos" w:eastAsia="Aptos" w:hAnsi="Aptos" w:cs="Aptos"/>
          <w:szCs w:val="22"/>
          <w:lang w:val="en-IN"/>
        </w:rPr>
        <w:t>Streamlit</w:t>
      </w:r>
      <w:proofErr w:type="spellEnd"/>
      <w:r w:rsidRPr="00132429">
        <w:rPr>
          <w:rFonts w:ascii="Aptos" w:eastAsia="Aptos" w:hAnsi="Aptos" w:cs="Aptos"/>
          <w:szCs w:val="22"/>
          <w:lang w:val="en-IN"/>
        </w:rPr>
        <w:t xml:space="preserve"> UI)</w:t>
      </w:r>
    </w:p>
    <w:p w14:paraId="56AF57E8" w14:textId="77777777" w:rsidR="00132429" w:rsidRDefault="00132429" w:rsidP="00D77336">
      <w:pPr>
        <w:pStyle w:val="ListParagraph"/>
        <w:numPr>
          <w:ilvl w:val="0"/>
          <w:numId w:val="29"/>
        </w:numPr>
        <w:rPr>
          <w:rFonts w:ascii="Aptos" w:eastAsia="Aptos" w:hAnsi="Aptos" w:cs="Aptos"/>
          <w:szCs w:val="22"/>
          <w:lang w:val="en-IN"/>
        </w:rPr>
      </w:pPr>
      <w:r w:rsidRPr="00132429">
        <w:rPr>
          <w:rFonts w:ascii="Aptos" w:eastAsia="Aptos" w:hAnsi="Aptos" w:cs="Aptos"/>
          <w:szCs w:val="22"/>
          <w:lang w:val="en-IN"/>
        </w:rPr>
        <w:t>Data Layer (DuckDB + EDGAR datasets)</w:t>
      </w:r>
    </w:p>
    <w:p w14:paraId="40B39983" w14:textId="77777777" w:rsidR="00132429" w:rsidRDefault="00132429" w:rsidP="00D77336">
      <w:pPr>
        <w:pStyle w:val="ListParagraph"/>
        <w:numPr>
          <w:ilvl w:val="0"/>
          <w:numId w:val="29"/>
        </w:numPr>
        <w:rPr>
          <w:rFonts w:ascii="Aptos" w:eastAsia="Aptos" w:hAnsi="Aptos" w:cs="Aptos"/>
          <w:szCs w:val="22"/>
          <w:lang w:val="en-IN"/>
        </w:rPr>
      </w:pPr>
      <w:r w:rsidRPr="00132429">
        <w:rPr>
          <w:rFonts w:ascii="Aptos" w:eastAsia="Aptos" w:hAnsi="Aptos" w:cs="Aptos"/>
          <w:szCs w:val="22"/>
          <w:lang w:val="en-IN"/>
        </w:rPr>
        <w:t>MCP Server Layer (Core processing &amp; verification)</w:t>
      </w:r>
    </w:p>
    <w:p w14:paraId="47975EB2" w14:textId="787BCEA5" w:rsidR="00132429" w:rsidRPr="00132429" w:rsidRDefault="00132429" w:rsidP="00D77336">
      <w:pPr>
        <w:pStyle w:val="ListParagraph"/>
        <w:numPr>
          <w:ilvl w:val="0"/>
          <w:numId w:val="29"/>
        </w:numPr>
        <w:rPr>
          <w:rFonts w:ascii="Aptos" w:eastAsia="Aptos" w:hAnsi="Aptos" w:cs="Aptos"/>
          <w:szCs w:val="22"/>
          <w:lang w:val="en-IN"/>
        </w:rPr>
      </w:pPr>
      <w:r w:rsidRPr="00132429">
        <w:rPr>
          <w:rFonts w:ascii="Aptos" w:eastAsia="Aptos" w:hAnsi="Aptos" w:cs="Aptos"/>
          <w:szCs w:val="22"/>
          <w:lang w:val="en-IN"/>
        </w:rPr>
        <w:lastRenderedPageBreak/>
        <w:t>Response &amp; Visualization Layer (Verification logs + Charts)</w:t>
      </w:r>
    </w:p>
    <w:p w14:paraId="765D6CC2" w14:textId="2EBA32D7" w:rsidR="6C3ADB69" w:rsidRPr="008064DA" w:rsidRDefault="00132429" w:rsidP="6C3ADB69">
      <w:pPr>
        <w:rPr>
          <w:rFonts w:ascii="Aptos" w:eastAsia="Aptos" w:hAnsi="Aptos" w:cs="Aptos"/>
          <w:szCs w:val="22"/>
          <w:lang w:val="en-IN"/>
        </w:rPr>
      </w:pPr>
      <w:r w:rsidRPr="5942D8DB">
        <w:rPr>
          <w:rFonts w:ascii="Aptos" w:eastAsia="Aptos" w:hAnsi="Aptos" w:cs="Aptos"/>
          <w:lang w:val="en-IN"/>
        </w:rPr>
        <w:t>Each component is linked by a transparent flow of data, thoughtful model logic, and rigorous verification steps demonstrating how ClimateGPT guarantees that every response is both understandable and repeatable.</w:t>
      </w:r>
    </w:p>
    <w:p w14:paraId="3193A60F" w14:textId="568FFCDE" w:rsidR="0086058E" w:rsidRPr="006B49E4" w:rsidRDefault="001D70B5" w:rsidP="00D77336">
      <w:pPr>
        <w:pStyle w:val="ListParagraph"/>
        <w:numPr>
          <w:ilvl w:val="0"/>
          <w:numId w:val="31"/>
        </w:numPr>
        <w:rPr>
          <w:rFonts w:ascii="Aptos" w:eastAsia="Aptos" w:hAnsi="Aptos" w:cs="Aptos"/>
          <w:b/>
          <w:bCs/>
          <w:szCs w:val="22"/>
          <w:lang w:val="en-IN"/>
        </w:rPr>
      </w:pPr>
      <w:r w:rsidRPr="006B49E4">
        <w:rPr>
          <w:rFonts w:ascii="Aptos" w:eastAsia="Aptos" w:hAnsi="Aptos" w:cs="Aptos"/>
          <w:b/>
          <w:bCs/>
          <w:szCs w:val="22"/>
          <w:lang w:val="en-IN"/>
        </w:rPr>
        <w:t>User / UI (</w:t>
      </w:r>
      <w:proofErr w:type="spellStart"/>
      <w:r w:rsidRPr="006B49E4">
        <w:rPr>
          <w:rFonts w:ascii="Aptos" w:eastAsia="Aptos" w:hAnsi="Aptos" w:cs="Aptos"/>
          <w:b/>
          <w:bCs/>
          <w:szCs w:val="22"/>
          <w:lang w:val="en-IN"/>
        </w:rPr>
        <w:t>Streamlit</w:t>
      </w:r>
      <w:proofErr w:type="spellEnd"/>
      <w:r w:rsidRPr="006B49E4">
        <w:rPr>
          <w:rFonts w:ascii="Aptos" w:eastAsia="Aptos" w:hAnsi="Aptos" w:cs="Aptos"/>
          <w:b/>
          <w:bCs/>
          <w:szCs w:val="22"/>
          <w:lang w:val="en-IN"/>
        </w:rPr>
        <w:t xml:space="preserve"> App)</w:t>
      </w:r>
    </w:p>
    <w:p w14:paraId="1EC29586" w14:textId="34A415DD" w:rsidR="086C44BB" w:rsidRDefault="001D70B5" w:rsidP="086C44BB">
      <w:pPr>
        <w:jc w:val="both"/>
        <w:rPr>
          <w:rFonts w:ascii="Aptos" w:eastAsia="Aptos" w:hAnsi="Aptos" w:cs="Aptos"/>
          <w:lang w:val="en-IN"/>
        </w:rPr>
      </w:pPr>
      <w:r w:rsidRPr="4CB55D32">
        <w:rPr>
          <w:rFonts w:ascii="Aptos" w:eastAsia="Aptos" w:hAnsi="Aptos" w:cs="Aptos"/>
          <w:lang w:val="en-IN"/>
        </w:rPr>
        <w:t>The user starts by typing a natural language query (e.g., “Which country increased most</w:t>
      </w:r>
      <w:r w:rsidRPr="4CB55D32">
        <w:rPr>
          <w:rFonts w:ascii="Aptos" w:eastAsia="Aptos" w:hAnsi="Aptos" w:cs="Aptos"/>
          <w:lang w:val="en-IN"/>
        </w:rPr>
        <w:t> </w:t>
      </w:r>
      <w:r w:rsidRPr="4CB55D32">
        <w:rPr>
          <w:rFonts w:ascii="Aptos" w:eastAsia="Aptos" w:hAnsi="Aptos" w:cs="Aptos"/>
          <w:lang w:val="en-IN"/>
        </w:rPr>
        <w:t xml:space="preserve">the level of CO₂ emissions from fuels used for transport in 2023?”). The query is intercepted by the </w:t>
      </w:r>
      <w:proofErr w:type="spellStart"/>
      <w:r w:rsidRPr="4CB55D32">
        <w:rPr>
          <w:rFonts w:ascii="Aptos" w:eastAsia="Aptos" w:hAnsi="Aptos" w:cs="Aptos"/>
          <w:lang w:val="en-IN"/>
        </w:rPr>
        <w:t>Streamlit</w:t>
      </w:r>
      <w:proofErr w:type="spellEnd"/>
      <w:r w:rsidRPr="4CB55D32">
        <w:rPr>
          <w:rFonts w:ascii="Aptos" w:eastAsia="Aptos" w:hAnsi="Aptos" w:cs="Aptos"/>
          <w:lang w:val="en-IN"/>
        </w:rPr>
        <w:t xml:space="preserve"> interface and</w:t>
      </w:r>
      <w:r w:rsidRPr="4CB55D32">
        <w:rPr>
          <w:rFonts w:ascii="Aptos" w:eastAsia="Aptos" w:hAnsi="Aptos" w:cs="Aptos"/>
          <w:lang w:val="en-IN"/>
        </w:rPr>
        <w:t> </w:t>
      </w:r>
      <w:r w:rsidRPr="4CB55D32">
        <w:rPr>
          <w:rFonts w:ascii="Aptos" w:eastAsia="Aptos" w:hAnsi="Aptos" w:cs="Aptos"/>
          <w:lang w:val="en-IN"/>
        </w:rPr>
        <w:t xml:space="preserve">dispatched to the MCP Server. So this is the User Interaction layer </w:t>
      </w:r>
      <w:r w:rsidR="00DF6B1F" w:rsidRPr="4CB55D32">
        <w:rPr>
          <w:rFonts w:ascii="Aptos" w:eastAsia="Aptos" w:hAnsi="Aptos" w:cs="Aptos"/>
          <w:lang w:val="en-IN"/>
        </w:rPr>
        <w:t xml:space="preserve">which is </w:t>
      </w:r>
      <w:r w:rsidRPr="4CB55D32">
        <w:rPr>
          <w:rFonts w:ascii="Aptos" w:eastAsia="Aptos" w:hAnsi="Aptos" w:cs="Aptos"/>
          <w:lang w:val="en-IN"/>
        </w:rPr>
        <w:t>simple, conversational and inviting</w:t>
      </w:r>
      <w:r w:rsidR="00DF6B1F" w:rsidRPr="4CB55D32">
        <w:rPr>
          <w:rFonts w:ascii="Aptos" w:eastAsia="Aptos" w:hAnsi="Aptos" w:cs="Aptos"/>
          <w:lang w:val="en-IN"/>
        </w:rPr>
        <w:t>.</w:t>
      </w:r>
    </w:p>
    <w:p w14:paraId="15F056A3" w14:textId="79D45D80" w:rsidR="00993425" w:rsidRPr="006B49E4" w:rsidRDefault="00993425" w:rsidP="00D77336">
      <w:pPr>
        <w:pStyle w:val="ListParagraph"/>
        <w:numPr>
          <w:ilvl w:val="0"/>
          <w:numId w:val="31"/>
        </w:numPr>
        <w:rPr>
          <w:rFonts w:ascii="Aptos" w:eastAsia="Aptos" w:hAnsi="Aptos" w:cs="Aptos"/>
          <w:b/>
          <w:bCs/>
          <w:szCs w:val="22"/>
          <w:lang w:val="en-IN"/>
        </w:rPr>
      </w:pPr>
      <w:r w:rsidRPr="006B49E4">
        <w:rPr>
          <w:rFonts w:ascii="Aptos" w:eastAsia="Aptos" w:hAnsi="Aptos" w:cs="Aptos"/>
          <w:b/>
          <w:bCs/>
          <w:szCs w:val="22"/>
        </w:rPr>
        <w:t>ClimateGPT Model (via MCP Server)</w:t>
      </w:r>
    </w:p>
    <w:p w14:paraId="0FF4F4C0" w14:textId="77777777" w:rsidR="00676EE2" w:rsidRPr="00676EE2" w:rsidRDefault="00676EE2" w:rsidP="00676EE2">
      <w:pPr>
        <w:rPr>
          <w:rFonts w:ascii="Aptos" w:eastAsia="Aptos" w:hAnsi="Aptos" w:cs="Aptos"/>
          <w:szCs w:val="22"/>
          <w:lang w:val="en-IN"/>
        </w:rPr>
      </w:pPr>
      <w:r w:rsidRPr="00676EE2">
        <w:rPr>
          <w:rFonts w:ascii="Aptos" w:eastAsia="Aptos" w:hAnsi="Aptos" w:cs="Aptos"/>
          <w:szCs w:val="22"/>
          <w:lang w:val="en-IN"/>
        </w:rPr>
        <w:t>The MCP Server Hub serves as the middleware brain of</w:t>
      </w:r>
      <w:r w:rsidRPr="00676EE2">
        <w:rPr>
          <w:rFonts w:ascii="Aptos" w:eastAsia="Aptos" w:hAnsi="Aptos" w:cs="Aptos"/>
          <w:szCs w:val="22"/>
          <w:lang w:val="en-IN"/>
        </w:rPr>
        <w:t> </w:t>
      </w:r>
      <w:r w:rsidRPr="00676EE2">
        <w:rPr>
          <w:rFonts w:ascii="Aptos" w:eastAsia="Aptos" w:hAnsi="Aptos" w:cs="Aptos"/>
          <w:szCs w:val="22"/>
          <w:lang w:val="en-IN"/>
        </w:rPr>
        <w:t>the system — it listens for a user query, interprets it, and dispatches it to the correct function.</w:t>
      </w:r>
    </w:p>
    <w:p w14:paraId="435E2D1C" w14:textId="77777777" w:rsidR="00676EE2" w:rsidRPr="00676EE2" w:rsidRDefault="00676EE2" w:rsidP="00676EE2">
      <w:pPr>
        <w:rPr>
          <w:rFonts w:ascii="Aptos" w:eastAsia="Aptos" w:hAnsi="Aptos" w:cs="Aptos"/>
          <w:szCs w:val="22"/>
          <w:lang w:val="en-IN"/>
        </w:rPr>
      </w:pPr>
      <w:r w:rsidRPr="00676EE2">
        <w:rPr>
          <w:rFonts w:ascii="Aptos" w:eastAsia="Aptos" w:hAnsi="Aptos" w:cs="Aptos"/>
          <w:szCs w:val="22"/>
          <w:lang w:val="en-IN"/>
        </w:rPr>
        <w:t>It exposes several endpoints like:</w:t>
      </w:r>
    </w:p>
    <w:p w14:paraId="4A346013" w14:textId="0EA27D96" w:rsidR="00676EE2" w:rsidRDefault="00676EE2" w:rsidP="00D77336">
      <w:pPr>
        <w:pStyle w:val="ListParagraph"/>
        <w:numPr>
          <w:ilvl w:val="0"/>
          <w:numId w:val="30"/>
        </w:numPr>
        <w:rPr>
          <w:rFonts w:ascii="Aptos" w:eastAsia="Aptos" w:hAnsi="Aptos" w:cs="Aptos"/>
          <w:szCs w:val="22"/>
          <w:lang w:val="en-IN"/>
        </w:rPr>
      </w:pPr>
      <w:r w:rsidRPr="00676EE2">
        <w:rPr>
          <w:rFonts w:ascii="Aptos" w:eastAsia="Aptos" w:hAnsi="Aptos" w:cs="Aptos"/>
          <w:szCs w:val="22"/>
          <w:lang w:val="en-IN"/>
        </w:rPr>
        <w:t>/query →</w:t>
      </w:r>
      <w:r>
        <w:rPr>
          <w:rFonts w:ascii="Aptos" w:eastAsia="Aptos" w:hAnsi="Aptos" w:cs="Aptos"/>
          <w:szCs w:val="22"/>
          <w:lang w:val="en-IN"/>
        </w:rPr>
        <w:t xml:space="preserve"> </w:t>
      </w:r>
      <w:r w:rsidRPr="00676EE2">
        <w:rPr>
          <w:rFonts w:ascii="Aptos" w:eastAsia="Aptos" w:hAnsi="Aptos" w:cs="Aptos"/>
          <w:szCs w:val="22"/>
          <w:lang w:val="en-IN"/>
        </w:rPr>
        <w:t>for real database connection</w:t>
      </w:r>
    </w:p>
    <w:p w14:paraId="49F0F524" w14:textId="77777777" w:rsidR="00676EE2" w:rsidRDefault="00676EE2" w:rsidP="00D77336">
      <w:pPr>
        <w:pStyle w:val="ListParagraph"/>
        <w:numPr>
          <w:ilvl w:val="0"/>
          <w:numId w:val="30"/>
        </w:numPr>
        <w:rPr>
          <w:rFonts w:ascii="Aptos" w:eastAsia="Aptos" w:hAnsi="Aptos" w:cs="Aptos"/>
          <w:szCs w:val="22"/>
          <w:lang w:val="en-IN"/>
        </w:rPr>
      </w:pPr>
      <w:r w:rsidRPr="00676EE2">
        <w:rPr>
          <w:rFonts w:ascii="Aptos" w:eastAsia="Aptos" w:hAnsi="Aptos" w:cs="Aptos"/>
          <w:szCs w:val="22"/>
          <w:lang w:val="en-IN"/>
        </w:rPr>
        <w:t>/metrics/</w:t>
      </w:r>
      <w:proofErr w:type="spellStart"/>
      <w:r w:rsidRPr="00676EE2">
        <w:rPr>
          <w:rFonts w:ascii="Aptos" w:eastAsia="Aptos" w:hAnsi="Aptos" w:cs="Aptos"/>
          <w:szCs w:val="22"/>
          <w:lang w:val="en-IN"/>
        </w:rPr>
        <w:t>yoy</w:t>
      </w:r>
      <w:proofErr w:type="spellEnd"/>
      <w:r w:rsidRPr="00676EE2">
        <w:rPr>
          <w:rFonts w:ascii="Aptos" w:eastAsia="Aptos" w:hAnsi="Aptos" w:cs="Aptos"/>
          <w:szCs w:val="22"/>
          <w:lang w:val="en-IN"/>
        </w:rPr>
        <w:t xml:space="preserve"> → when calculating year-over-year emission</w:t>
      </w:r>
      <w:r w:rsidRPr="00676EE2">
        <w:rPr>
          <w:rFonts w:eastAsia="Aptos"/>
          <w:lang w:val="en-IN"/>
        </w:rPr>
        <w:t> </w:t>
      </w:r>
      <w:r w:rsidRPr="00676EE2">
        <w:rPr>
          <w:rFonts w:ascii="Aptos" w:eastAsia="Aptos" w:hAnsi="Aptos" w:cs="Aptos"/>
          <w:szCs w:val="22"/>
          <w:lang w:val="en-IN"/>
        </w:rPr>
        <w:t>changes</w:t>
      </w:r>
    </w:p>
    <w:p w14:paraId="0EF57054" w14:textId="50BBA68B" w:rsidR="00676EE2" w:rsidRPr="00676EE2" w:rsidRDefault="00676EE2" w:rsidP="00D77336">
      <w:pPr>
        <w:pStyle w:val="ListParagraph"/>
        <w:numPr>
          <w:ilvl w:val="0"/>
          <w:numId w:val="30"/>
        </w:numPr>
        <w:rPr>
          <w:rFonts w:ascii="Aptos" w:eastAsia="Aptos" w:hAnsi="Aptos" w:cs="Aptos"/>
          <w:szCs w:val="22"/>
          <w:lang w:val="en-IN"/>
        </w:rPr>
      </w:pPr>
      <w:r w:rsidRPr="00676EE2">
        <w:rPr>
          <w:rFonts w:ascii="Aptos" w:eastAsia="Aptos" w:hAnsi="Aptos" w:cs="Aptos"/>
          <w:szCs w:val="22"/>
          <w:lang w:val="en-IN"/>
        </w:rPr>
        <w:t>/verify/summary → for pings and</w:t>
      </w:r>
      <w:r w:rsidRPr="00676EE2">
        <w:rPr>
          <w:rFonts w:eastAsia="Aptos"/>
          <w:lang w:val="en-IN"/>
        </w:rPr>
        <w:t> </w:t>
      </w:r>
      <w:proofErr w:type="spellStart"/>
      <w:r w:rsidRPr="00676EE2">
        <w:rPr>
          <w:rFonts w:ascii="Aptos" w:eastAsia="Aptos" w:hAnsi="Aptos" w:cs="Aptos"/>
          <w:szCs w:val="22"/>
          <w:lang w:val="en-IN"/>
        </w:rPr>
        <w:t>udpates</w:t>
      </w:r>
      <w:proofErr w:type="spellEnd"/>
      <w:r w:rsidRPr="00676EE2">
        <w:rPr>
          <w:rFonts w:ascii="Aptos" w:eastAsia="Aptos" w:hAnsi="Aptos" w:cs="Aptos"/>
          <w:szCs w:val="22"/>
          <w:lang w:val="en-IN"/>
        </w:rPr>
        <w:t xml:space="preserve"> about validation points</w:t>
      </w:r>
    </w:p>
    <w:p w14:paraId="78E3023B" w14:textId="77777777" w:rsidR="00676EE2" w:rsidRPr="00676EE2" w:rsidRDefault="00676EE2" w:rsidP="00676EE2">
      <w:pPr>
        <w:rPr>
          <w:rFonts w:ascii="Aptos" w:eastAsia="Aptos" w:hAnsi="Aptos" w:cs="Aptos"/>
          <w:szCs w:val="22"/>
          <w:lang w:val="en-IN"/>
        </w:rPr>
      </w:pPr>
      <w:r w:rsidRPr="00676EE2">
        <w:rPr>
          <w:rFonts w:ascii="Aptos" w:eastAsia="Aptos" w:hAnsi="Aptos" w:cs="Aptos"/>
          <w:szCs w:val="22"/>
          <w:lang w:val="en-IN"/>
        </w:rPr>
        <w:t>The MCP guarantees that</w:t>
      </w:r>
      <w:r w:rsidRPr="00676EE2">
        <w:rPr>
          <w:rFonts w:ascii="Aptos" w:eastAsia="Aptos" w:hAnsi="Aptos" w:cs="Aptos"/>
          <w:szCs w:val="22"/>
          <w:lang w:val="en-IN"/>
        </w:rPr>
        <w:t> </w:t>
      </w:r>
      <w:r w:rsidRPr="00676EE2">
        <w:rPr>
          <w:rFonts w:ascii="Aptos" w:eastAsia="Aptos" w:hAnsi="Aptos" w:cs="Aptos"/>
          <w:szCs w:val="22"/>
          <w:lang w:val="en-IN"/>
        </w:rPr>
        <w:t>the queries are well-formed in terms of syntax, schema-aware, and not harmful to execute.</w:t>
      </w:r>
    </w:p>
    <w:p w14:paraId="5BDCB109" w14:textId="716517DF" w:rsidR="6C3ADB69" w:rsidRPr="008064DA" w:rsidRDefault="00676EE2" w:rsidP="6C3ADB69">
      <w:pPr>
        <w:rPr>
          <w:rFonts w:ascii="Aptos" w:eastAsia="Aptos" w:hAnsi="Aptos" w:cs="Aptos"/>
          <w:szCs w:val="22"/>
          <w:lang w:val="en-IN"/>
        </w:rPr>
      </w:pPr>
      <w:r w:rsidRPr="6C3ADB69">
        <w:rPr>
          <w:rFonts w:ascii="Aptos" w:eastAsia="Aptos" w:hAnsi="Aptos" w:cs="Aptos"/>
          <w:lang w:val="en-IN"/>
        </w:rPr>
        <w:t>It also sends plush guide payloads if something is missing</w:t>
      </w:r>
      <w:r w:rsidRPr="6C3ADB69">
        <w:rPr>
          <w:rFonts w:ascii="Aptos" w:eastAsia="Aptos" w:hAnsi="Aptos" w:cs="Aptos"/>
          <w:lang w:val="en-IN"/>
        </w:rPr>
        <w:t> </w:t>
      </w:r>
      <w:r w:rsidRPr="6C3ADB69">
        <w:rPr>
          <w:rFonts w:ascii="Aptos" w:eastAsia="Aptos" w:hAnsi="Aptos" w:cs="Aptos"/>
          <w:lang w:val="en-IN"/>
        </w:rPr>
        <w:t>(Like suggesting data set names).</w:t>
      </w:r>
    </w:p>
    <w:p w14:paraId="5D646673" w14:textId="163F679E" w:rsidR="00AE2115" w:rsidRPr="006B49E4" w:rsidRDefault="00AE2115" w:rsidP="00D77336">
      <w:pPr>
        <w:pStyle w:val="ListParagraph"/>
        <w:numPr>
          <w:ilvl w:val="0"/>
          <w:numId w:val="31"/>
        </w:numPr>
        <w:rPr>
          <w:rFonts w:ascii="Aptos" w:eastAsia="Aptos" w:hAnsi="Aptos" w:cs="Aptos"/>
          <w:b/>
          <w:bCs/>
          <w:szCs w:val="22"/>
        </w:rPr>
      </w:pPr>
      <w:r w:rsidRPr="006B49E4">
        <w:rPr>
          <w:rFonts w:ascii="Aptos" w:eastAsia="Aptos" w:hAnsi="Aptos" w:cs="Aptos"/>
          <w:b/>
          <w:bCs/>
          <w:szCs w:val="22"/>
        </w:rPr>
        <w:t>DuckDB Data Layer (EDGAR v2024 Datasets)</w:t>
      </w:r>
    </w:p>
    <w:p w14:paraId="4D9687BC" w14:textId="77777777" w:rsidR="00CF5580" w:rsidRPr="001B059F" w:rsidRDefault="00CF5580" w:rsidP="001B059F">
      <w:pPr>
        <w:rPr>
          <w:rFonts w:ascii="Aptos" w:eastAsia="Aptos" w:hAnsi="Aptos" w:cs="Aptos"/>
          <w:szCs w:val="22"/>
          <w:lang w:val="en-IN"/>
        </w:rPr>
      </w:pPr>
      <w:r w:rsidRPr="001B059F">
        <w:rPr>
          <w:rFonts w:ascii="Aptos" w:eastAsia="Aptos" w:hAnsi="Aptos" w:cs="Aptos"/>
          <w:szCs w:val="22"/>
          <w:lang w:val="en-IN"/>
        </w:rPr>
        <w:t>This layer contains all the validated CO₂ emission layers, for</w:t>
      </w:r>
      <w:r w:rsidRPr="00CF5580">
        <w:rPr>
          <w:rFonts w:eastAsia="Aptos"/>
          <w:lang w:val="en-IN"/>
        </w:rPr>
        <w:t> </w:t>
      </w:r>
      <w:r w:rsidRPr="001B059F">
        <w:rPr>
          <w:rFonts w:ascii="Aptos" w:eastAsia="Aptos" w:hAnsi="Aptos" w:cs="Aptos"/>
          <w:szCs w:val="22"/>
          <w:lang w:val="en-IN"/>
        </w:rPr>
        <w:t>transport, power, industry etc.</w:t>
      </w:r>
    </w:p>
    <w:p w14:paraId="6B2237D0" w14:textId="77777777" w:rsidR="00CF5580" w:rsidRPr="001B059F" w:rsidRDefault="00CF5580" w:rsidP="001B059F">
      <w:pPr>
        <w:rPr>
          <w:rFonts w:ascii="Aptos" w:eastAsia="Aptos" w:hAnsi="Aptos" w:cs="Aptos"/>
          <w:szCs w:val="22"/>
          <w:lang w:val="en-IN"/>
        </w:rPr>
      </w:pPr>
      <w:r w:rsidRPr="001B059F">
        <w:rPr>
          <w:rFonts w:ascii="Aptos" w:eastAsia="Aptos" w:hAnsi="Aptos" w:cs="Aptos"/>
          <w:szCs w:val="22"/>
          <w:lang w:val="en-IN"/>
        </w:rPr>
        <w:t>When the MCP Server handles a request it sends an SQL query to DuckDB and that this is run locally</w:t>
      </w:r>
      <w:r w:rsidRPr="00CF5580">
        <w:rPr>
          <w:rFonts w:eastAsia="Aptos"/>
          <w:lang w:val="en-IN"/>
        </w:rPr>
        <w:t> </w:t>
      </w:r>
      <w:r w:rsidRPr="001B059F">
        <w:rPr>
          <w:rFonts w:ascii="Aptos" w:eastAsia="Aptos" w:hAnsi="Aptos" w:cs="Aptos"/>
          <w:szCs w:val="22"/>
          <w:lang w:val="en-IN"/>
        </w:rPr>
        <w:t>and returned in JSON.</w:t>
      </w:r>
    </w:p>
    <w:p w14:paraId="67AC8911" w14:textId="180F6A24" w:rsidR="6C3ADB69" w:rsidRDefault="00CF5580" w:rsidP="6C3ADB69">
      <w:pPr>
        <w:rPr>
          <w:rFonts w:ascii="Aptos" w:eastAsia="Aptos" w:hAnsi="Aptos" w:cs="Aptos"/>
          <w:lang w:val="en-IN"/>
        </w:rPr>
      </w:pPr>
      <w:r w:rsidRPr="6C3ADB69">
        <w:rPr>
          <w:rFonts w:ascii="Aptos" w:eastAsia="Aptos" w:hAnsi="Aptos" w:cs="Aptos"/>
          <w:lang w:val="en-IN"/>
        </w:rPr>
        <w:t>Being lightweight, quick and completely embedded;</w:t>
      </w:r>
      <w:r w:rsidRPr="00CF5580">
        <w:rPr>
          <w:rFonts w:eastAsia="Aptos"/>
          <w:lang w:val="en-IN"/>
        </w:rPr>
        <w:t> </w:t>
      </w:r>
      <w:r w:rsidRPr="6C3ADB69">
        <w:rPr>
          <w:rFonts w:ascii="Aptos" w:eastAsia="Aptos" w:hAnsi="Aptos" w:cs="Aptos"/>
          <w:lang w:val="en-IN"/>
        </w:rPr>
        <w:t>DuckDB lets you perform real time analysis without requiring a cloud database.</w:t>
      </w:r>
    </w:p>
    <w:p w14:paraId="18E8D916" w14:textId="38887801" w:rsidR="00993425" w:rsidRPr="007F7559" w:rsidRDefault="006B49E4" w:rsidP="00D77336">
      <w:pPr>
        <w:pStyle w:val="ListParagraph"/>
        <w:numPr>
          <w:ilvl w:val="0"/>
          <w:numId w:val="31"/>
        </w:numPr>
        <w:rPr>
          <w:b/>
          <w:bCs/>
        </w:rPr>
      </w:pPr>
      <w:r w:rsidRPr="007F7559">
        <w:rPr>
          <w:b/>
          <w:bCs/>
        </w:rPr>
        <w:t>Agent (Orchestration &amp; Reasoning)</w:t>
      </w:r>
    </w:p>
    <w:p w14:paraId="57272E7F" w14:textId="77777777" w:rsidR="009074C5" w:rsidRPr="006B7B33" w:rsidRDefault="009074C5" w:rsidP="009074C5">
      <w:pPr>
        <w:spacing w:before="100" w:beforeAutospacing="1" w:after="100" w:afterAutospacing="1" w:line="240" w:lineRule="auto"/>
        <w:rPr>
          <w:rFonts w:ascii="Aptos" w:eastAsia="Aptos" w:hAnsi="Aptos" w:cs="Aptos"/>
          <w:szCs w:val="22"/>
          <w:lang w:val="en-IN"/>
        </w:rPr>
      </w:pPr>
      <w:r w:rsidRPr="006B7B33">
        <w:rPr>
          <w:rFonts w:ascii="Aptos" w:eastAsia="Aptos" w:hAnsi="Aptos" w:cs="Aptos"/>
          <w:szCs w:val="22"/>
          <w:lang w:val="en-IN"/>
        </w:rPr>
        <w:t>The "Agent" is sitting between the MCP Server</w:t>
      </w:r>
      <w:r w:rsidRPr="006B7B33">
        <w:rPr>
          <w:rFonts w:ascii="Aptos" w:eastAsia="Aptos" w:hAnsi="Aptos" w:cs="Aptos"/>
          <w:szCs w:val="22"/>
          <w:lang w:val="en-IN"/>
        </w:rPr>
        <w:t> </w:t>
      </w:r>
      <w:r w:rsidRPr="006B7B33">
        <w:rPr>
          <w:rFonts w:ascii="Aptos" w:eastAsia="Aptos" w:hAnsi="Aptos" w:cs="Aptos"/>
          <w:szCs w:val="22"/>
          <w:lang w:val="en-IN"/>
        </w:rPr>
        <w:t>and LLM.</w:t>
      </w:r>
    </w:p>
    <w:p w14:paraId="152F9F19" w14:textId="77777777" w:rsidR="009074C5" w:rsidRPr="006B7B33" w:rsidRDefault="009074C5" w:rsidP="006B7B33">
      <w:pPr>
        <w:pStyle w:val="ListParagraph"/>
        <w:spacing w:before="100" w:beforeAutospacing="1" w:after="100" w:afterAutospacing="1" w:line="240" w:lineRule="auto"/>
        <w:ind w:left="768"/>
        <w:rPr>
          <w:rFonts w:ascii="Aptos" w:eastAsia="Aptos" w:hAnsi="Aptos" w:cs="Aptos"/>
          <w:szCs w:val="22"/>
          <w:lang w:val="en-IN"/>
        </w:rPr>
      </w:pPr>
      <w:r w:rsidRPr="006B7B33">
        <w:rPr>
          <w:rFonts w:ascii="Aptos" w:eastAsia="Aptos" w:hAnsi="Aptos" w:cs="Aptos"/>
          <w:szCs w:val="22"/>
          <w:lang w:val="en-IN"/>
        </w:rPr>
        <w:t>It coordinates tasks like:</w:t>
      </w:r>
    </w:p>
    <w:p w14:paraId="632E3E81" w14:textId="77777777" w:rsidR="006B7B33" w:rsidRPr="006B7B33" w:rsidRDefault="009074C5" w:rsidP="00D77336">
      <w:pPr>
        <w:pStyle w:val="ListParagraph"/>
        <w:numPr>
          <w:ilvl w:val="0"/>
          <w:numId w:val="32"/>
        </w:numPr>
        <w:spacing w:before="100" w:beforeAutospacing="1" w:after="100" w:afterAutospacing="1" w:line="240" w:lineRule="auto"/>
        <w:rPr>
          <w:rFonts w:ascii="Aptos" w:eastAsia="Aptos" w:hAnsi="Aptos" w:cs="Aptos"/>
          <w:szCs w:val="22"/>
          <w:lang w:val="en-IN"/>
        </w:rPr>
      </w:pPr>
      <w:r w:rsidRPr="006B7B33">
        <w:rPr>
          <w:rFonts w:ascii="Aptos" w:eastAsia="Aptos" w:hAnsi="Aptos" w:cs="Aptos"/>
          <w:szCs w:val="22"/>
          <w:lang w:val="en-IN"/>
        </w:rPr>
        <w:t>Reformatting or re-asking queries</w:t>
      </w:r>
    </w:p>
    <w:p w14:paraId="64C7F75E" w14:textId="77777777" w:rsidR="006B7B33" w:rsidRPr="006B7B33" w:rsidRDefault="009074C5" w:rsidP="00D77336">
      <w:pPr>
        <w:pStyle w:val="ListParagraph"/>
        <w:numPr>
          <w:ilvl w:val="0"/>
          <w:numId w:val="32"/>
        </w:numPr>
        <w:spacing w:before="100" w:beforeAutospacing="1" w:after="100" w:afterAutospacing="1" w:line="240" w:lineRule="auto"/>
        <w:rPr>
          <w:rFonts w:ascii="Aptos" w:eastAsia="Aptos" w:hAnsi="Aptos" w:cs="Aptos"/>
          <w:szCs w:val="22"/>
          <w:lang w:val="en-IN"/>
        </w:rPr>
      </w:pPr>
      <w:r w:rsidRPr="006B7B33">
        <w:rPr>
          <w:rFonts w:ascii="Aptos" w:eastAsia="Aptos" w:hAnsi="Aptos" w:cs="Aptos"/>
          <w:szCs w:val="22"/>
          <w:lang w:val="en-IN"/>
        </w:rPr>
        <w:t>A comparison of MCP to</w:t>
      </w:r>
      <w:r w:rsidRPr="006B7B33">
        <w:rPr>
          <w:rFonts w:ascii="Aptos" w:eastAsia="Aptos" w:hAnsi="Aptos" w:cs="Aptos"/>
          <w:szCs w:val="22"/>
          <w:lang w:val="en-IN"/>
        </w:rPr>
        <w:t> </w:t>
      </w:r>
      <w:proofErr w:type="spellStart"/>
      <w:r w:rsidRPr="006B7B33">
        <w:rPr>
          <w:rFonts w:ascii="Aptos" w:eastAsia="Aptos" w:hAnsi="Aptos" w:cs="Aptos"/>
          <w:szCs w:val="22"/>
          <w:lang w:val="en-IN"/>
        </w:rPr>
        <w:t>ClimateGPT’s</w:t>
      </w:r>
      <w:proofErr w:type="spellEnd"/>
      <w:r w:rsidRPr="006B7B33">
        <w:rPr>
          <w:rFonts w:ascii="Aptos" w:eastAsia="Aptos" w:hAnsi="Aptos" w:cs="Aptos"/>
          <w:szCs w:val="22"/>
          <w:lang w:val="en-IN"/>
        </w:rPr>
        <w:t xml:space="preserve"> reasoning</w:t>
      </w:r>
    </w:p>
    <w:p w14:paraId="5EF73734" w14:textId="04EBCA99" w:rsidR="009074C5" w:rsidRPr="006B7B33" w:rsidRDefault="009074C5" w:rsidP="00D77336">
      <w:pPr>
        <w:pStyle w:val="ListParagraph"/>
        <w:numPr>
          <w:ilvl w:val="0"/>
          <w:numId w:val="32"/>
        </w:numPr>
        <w:spacing w:before="100" w:beforeAutospacing="1" w:after="100" w:afterAutospacing="1" w:line="240" w:lineRule="auto"/>
        <w:rPr>
          <w:rFonts w:ascii="Aptos" w:eastAsia="Aptos" w:hAnsi="Aptos" w:cs="Aptos"/>
          <w:szCs w:val="22"/>
          <w:lang w:val="en-IN"/>
        </w:rPr>
      </w:pPr>
      <w:r w:rsidRPr="006B7B33">
        <w:rPr>
          <w:rFonts w:ascii="Aptos" w:eastAsia="Aptos" w:hAnsi="Aptos" w:cs="Aptos"/>
          <w:szCs w:val="22"/>
          <w:lang w:val="en-IN"/>
        </w:rPr>
        <w:t>Triggering further verification steps when discrepancies</w:t>
      </w:r>
      <w:r w:rsidRPr="006B7B33">
        <w:rPr>
          <w:rFonts w:ascii="Aptos" w:eastAsia="Aptos" w:hAnsi="Aptos" w:cs="Aptos"/>
          <w:szCs w:val="22"/>
          <w:lang w:val="en-IN"/>
        </w:rPr>
        <w:t> </w:t>
      </w:r>
      <w:r w:rsidRPr="006B7B33">
        <w:rPr>
          <w:rFonts w:ascii="Aptos" w:eastAsia="Aptos" w:hAnsi="Aptos" w:cs="Aptos"/>
          <w:szCs w:val="22"/>
          <w:lang w:val="en-IN"/>
        </w:rPr>
        <w:t>are detected.</w:t>
      </w:r>
    </w:p>
    <w:p w14:paraId="50BAD1CA" w14:textId="41FB8063" w:rsidR="6C3ADB69" w:rsidRDefault="009074C5" w:rsidP="00420155">
      <w:pPr>
        <w:spacing w:before="100" w:beforeAutospacing="1" w:after="100" w:afterAutospacing="1" w:line="240" w:lineRule="auto"/>
        <w:rPr>
          <w:rFonts w:ascii="Aptos" w:eastAsia="Aptos" w:hAnsi="Aptos" w:cs="Aptos"/>
          <w:lang w:val="en-IN"/>
        </w:rPr>
      </w:pPr>
      <w:r w:rsidRPr="6C3ADB69">
        <w:rPr>
          <w:rFonts w:ascii="Aptos" w:eastAsia="Aptos" w:hAnsi="Aptos" w:cs="Aptos"/>
          <w:lang w:val="en-IN"/>
        </w:rPr>
        <w:t>This layer helps in</w:t>
      </w:r>
      <w:r w:rsidR="00622A7D" w:rsidRPr="6C3ADB69">
        <w:rPr>
          <w:rFonts w:ascii="Aptos" w:eastAsia="Aptos" w:hAnsi="Aptos" w:cs="Aptos"/>
          <w:lang w:val="en-IN"/>
        </w:rPr>
        <w:t xml:space="preserve"> </w:t>
      </w:r>
      <w:r w:rsidRPr="6C3ADB69">
        <w:rPr>
          <w:rFonts w:ascii="Aptos" w:eastAsia="Aptos" w:hAnsi="Aptos" w:cs="Aptos"/>
          <w:lang w:val="en-IN"/>
        </w:rPr>
        <w:t>maintaining consistent, interpretable, dataset-consistent results.</w:t>
      </w:r>
    </w:p>
    <w:p w14:paraId="1F658334" w14:textId="232E1757" w:rsidR="00622A7D" w:rsidRPr="008959F6" w:rsidRDefault="00622A7D" w:rsidP="00D77336">
      <w:pPr>
        <w:pStyle w:val="ListParagraph"/>
        <w:numPr>
          <w:ilvl w:val="0"/>
          <w:numId w:val="31"/>
        </w:numPr>
        <w:rPr>
          <w:b/>
          <w:bCs/>
        </w:rPr>
      </w:pPr>
      <w:r w:rsidRPr="008959F6">
        <w:rPr>
          <w:b/>
          <w:bCs/>
        </w:rPr>
        <w:t>MCP Response Layer &amp; Gateway</w:t>
      </w:r>
    </w:p>
    <w:p w14:paraId="7F0D0E96" w14:textId="77777777" w:rsidR="008959F6" w:rsidRPr="008959F6" w:rsidRDefault="008959F6" w:rsidP="008959F6">
      <w:pPr>
        <w:spacing w:before="100" w:beforeAutospacing="1" w:after="100" w:afterAutospacing="1" w:line="240" w:lineRule="auto"/>
        <w:rPr>
          <w:rFonts w:ascii="Aptos" w:eastAsia="Aptos" w:hAnsi="Aptos" w:cs="Aptos"/>
          <w:szCs w:val="22"/>
          <w:lang w:val="en-IN"/>
        </w:rPr>
      </w:pPr>
      <w:r w:rsidRPr="008959F6">
        <w:rPr>
          <w:rFonts w:ascii="Aptos" w:eastAsia="Aptos" w:hAnsi="Aptos" w:cs="Aptos"/>
          <w:szCs w:val="22"/>
          <w:lang w:val="en-IN"/>
        </w:rPr>
        <w:t>The MCP Response Layer logs every action (query, error, verification) and creates</w:t>
      </w:r>
      <w:r w:rsidRPr="008959F6">
        <w:rPr>
          <w:rFonts w:ascii="Aptos" w:eastAsia="Aptos" w:hAnsi="Aptos" w:cs="Aptos"/>
          <w:szCs w:val="22"/>
          <w:lang w:val="en-IN"/>
        </w:rPr>
        <w:t> </w:t>
      </w:r>
      <w:r w:rsidRPr="008959F6">
        <w:rPr>
          <w:rFonts w:ascii="Aptos" w:eastAsia="Aptos" w:hAnsi="Aptos" w:cs="Aptos"/>
          <w:szCs w:val="22"/>
          <w:lang w:val="en-IN"/>
        </w:rPr>
        <w:t>guidance payloads if it identifies missing input or incorrect filters.</w:t>
      </w:r>
    </w:p>
    <w:p w14:paraId="65AB372B" w14:textId="2589219D" w:rsidR="086C44BB" w:rsidRPr="00420155" w:rsidRDefault="008959F6" w:rsidP="00420155">
      <w:pPr>
        <w:spacing w:before="100" w:beforeAutospacing="1" w:after="100" w:afterAutospacing="1" w:line="240" w:lineRule="auto"/>
        <w:rPr>
          <w:rFonts w:ascii="Aptos" w:eastAsia="Aptos" w:hAnsi="Aptos" w:cs="Aptos"/>
          <w:szCs w:val="22"/>
          <w:lang w:val="en-IN"/>
        </w:rPr>
      </w:pPr>
      <w:r w:rsidRPr="008959F6">
        <w:rPr>
          <w:rFonts w:ascii="Aptos" w:eastAsia="Aptos" w:hAnsi="Aptos" w:cs="Aptos"/>
          <w:szCs w:val="22"/>
          <w:lang w:val="en-IN"/>
        </w:rPr>
        <w:lastRenderedPageBreak/>
        <w:t>The MCP Gateway provides the APIs to consume the verified data externally (e.g., by dashboards</w:t>
      </w:r>
      <w:r w:rsidRPr="008959F6">
        <w:rPr>
          <w:rFonts w:ascii="Aptos" w:eastAsia="Aptos" w:hAnsi="Aptos" w:cs="Aptos"/>
          <w:szCs w:val="22"/>
          <w:lang w:val="en-IN"/>
        </w:rPr>
        <w:t> </w:t>
      </w:r>
      <w:r w:rsidRPr="008959F6">
        <w:rPr>
          <w:rFonts w:ascii="Aptos" w:eastAsia="Aptos" w:hAnsi="Aptos" w:cs="Aptos"/>
          <w:szCs w:val="22"/>
          <w:lang w:val="en-IN"/>
        </w:rPr>
        <w:t>or other systems).</w:t>
      </w:r>
      <w:r w:rsidR="006E7A70">
        <w:rPr>
          <w:rFonts w:ascii="Aptos" w:eastAsia="Aptos" w:hAnsi="Aptos" w:cs="Aptos"/>
          <w:szCs w:val="22"/>
          <w:lang w:val="en-IN"/>
        </w:rPr>
        <w:t xml:space="preserve"> </w:t>
      </w:r>
      <w:r w:rsidRPr="008959F6">
        <w:rPr>
          <w:rFonts w:ascii="Aptos" w:eastAsia="Aptos" w:hAnsi="Aptos" w:cs="Aptos"/>
          <w:szCs w:val="22"/>
          <w:lang w:val="en-IN"/>
        </w:rPr>
        <w:t>Combined, they make up the Verification &amp; Output layer the</w:t>
      </w:r>
      <w:r w:rsidR="006E7A70">
        <w:rPr>
          <w:rFonts w:ascii="Aptos" w:eastAsia="Aptos" w:hAnsi="Aptos" w:cs="Aptos"/>
          <w:szCs w:val="22"/>
          <w:lang w:val="en-IN"/>
        </w:rPr>
        <w:t xml:space="preserve"> </w:t>
      </w:r>
      <w:r w:rsidRPr="008959F6">
        <w:rPr>
          <w:rFonts w:ascii="Aptos" w:eastAsia="Aptos" w:hAnsi="Aptos" w:cs="Aptos"/>
          <w:szCs w:val="22"/>
          <w:lang w:val="en-IN"/>
        </w:rPr>
        <w:t>quality assurance of the system.</w:t>
      </w:r>
    </w:p>
    <w:p w14:paraId="75EBEBE8" w14:textId="782B2051" w:rsidR="00EF6DAA" w:rsidRPr="00EF6DAA" w:rsidRDefault="00EF6DAA" w:rsidP="00D77336">
      <w:pPr>
        <w:pStyle w:val="ListParagraph"/>
        <w:numPr>
          <w:ilvl w:val="0"/>
          <w:numId w:val="31"/>
        </w:numPr>
        <w:rPr>
          <w:b/>
          <w:bCs/>
          <w:lang w:val="en-IN"/>
        </w:rPr>
      </w:pPr>
      <w:proofErr w:type="spellStart"/>
      <w:r w:rsidRPr="00EF6DAA">
        <w:rPr>
          <w:b/>
          <w:bCs/>
        </w:rPr>
        <w:t>Streamlit</w:t>
      </w:r>
      <w:proofErr w:type="spellEnd"/>
      <w:r w:rsidRPr="00EF6DAA">
        <w:rPr>
          <w:b/>
          <w:bCs/>
        </w:rPr>
        <w:t xml:space="preserve"> Dashboard (Visualization &amp; Health)</w:t>
      </w:r>
    </w:p>
    <w:p w14:paraId="3FA34D95" w14:textId="27DC6929" w:rsidR="001564E8" w:rsidRPr="001564E8" w:rsidRDefault="001564E8" w:rsidP="001564E8">
      <w:pPr>
        <w:rPr>
          <w:rFonts w:ascii="Aptos" w:eastAsia="Aptos" w:hAnsi="Aptos" w:cs="Aptos"/>
          <w:szCs w:val="22"/>
          <w:lang w:val="en-IN"/>
        </w:rPr>
      </w:pPr>
      <w:r w:rsidRPr="001564E8">
        <w:rPr>
          <w:rFonts w:ascii="Aptos" w:eastAsia="Aptos" w:hAnsi="Aptos" w:cs="Aptos"/>
          <w:szCs w:val="22"/>
          <w:lang w:val="en-IN"/>
        </w:rPr>
        <w:t>The last validated data and metrics are sent back to</w:t>
      </w:r>
      <w:r>
        <w:rPr>
          <w:rFonts w:ascii="Aptos" w:eastAsia="Aptos" w:hAnsi="Aptos" w:cs="Aptos"/>
          <w:szCs w:val="22"/>
          <w:lang w:val="en-IN"/>
        </w:rPr>
        <w:t xml:space="preserve"> </w:t>
      </w:r>
      <w:r w:rsidRPr="001564E8">
        <w:rPr>
          <w:rFonts w:ascii="Aptos" w:eastAsia="Aptos" w:hAnsi="Aptos" w:cs="Aptos"/>
          <w:szCs w:val="22"/>
          <w:lang w:val="en-IN"/>
        </w:rPr>
        <w:t xml:space="preserve">the </w:t>
      </w:r>
      <w:proofErr w:type="spellStart"/>
      <w:r w:rsidRPr="001564E8">
        <w:rPr>
          <w:rFonts w:ascii="Aptos" w:eastAsia="Aptos" w:hAnsi="Aptos" w:cs="Aptos"/>
          <w:szCs w:val="22"/>
          <w:lang w:val="en-IN"/>
        </w:rPr>
        <w:t>Streamlit</w:t>
      </w:r>
      <w:proofErr w:type="spellEnd"/>
      <w:r w:rsidRPr="001564E8">
        <w:rPr>
          <w:rFonts w:ascii="Aptos" w:eastAsia="Aptos" w:hAnsi="Aptos" w:cs="Aptos"/>
          <w:szCs w:val="22"/>
          <w:lang w:val="en-IN"/>
        </w:rPr>
        <w:t xml:space="preserve"> dashboard.</w:t>
      </w:r>
    </w:p>
    <w:p w14:paraId="76E43461" w14:textId="77777777" w:rsidR="001564E8" w:rsidRPr="001564E8" w:rsidRDefault="001564E8" w:rsidP="001564E8">
      <w:pPr>
        <w:rPr>
          <w:rFonts w:ascii="Aptos" w:eastAsia="Aptos" w:hAnsi="Aptos" w:cs="Aptos"/>
          <w:szCs w:val="22"/>
          <w:lang w:val="en-IN"/>
        </w:rPr>
      </w:pPr>
      <w:r w:rsidRPr="001564E8">
        <w:rPr>
          <w:rFonts w:ascii="Aptos" w:eastAsia="Aptos" w:hAnsi="Aptos" w:cs="Aptos"/>
          <w:szCs w:val="22"/>
          <w:lang w:val="en-IN"/>
        </w:rPr>
        <w:t>The user can see:</w:t>
      </w:r>
    </w:p>
    <w:p w14:paraId="2BBA529E" w14:textId="7CC237E8" w:rsidR="001564E8" w:rsidRPr="001564E8" w:rsidRDefault="00202E76" w:rsidP="00D77336">
      <w:pPr>
        <w:numPr>
          <w:ilvl w:val="0"/>
          <w:numId w:val="33"/>
        </w:numPr>
        <w:rPr>
          <w:rFonts w:ascii="Aptos" w:eastAsia="Aptos" w:hAnsi="Aptos" w:cs="Aptos"/>
          <w:szCs w:val="22"/>
          <w:lang w:val="en-IN"/>
        </w:rPr>
      </w:pPr>
      <w:r>
        <w:rPr>
          <w:rFonts w:ascii="Aptos" w:eastAsia="Aptos" w:hAnsi="Aptos" w:cs="Aptos"/>
          <w:szCs w:val="22"/>
          <w:lang w:val="en-IN"/>
        </w:rPr>
        <w:t xml:space="preserve">The answers </w:t>
      </w:r>
      <w:r w:rsidR="00A518A0">
        <w:rPr>
          <w:rFonts w:ascii="Aptos" w:eastAsia="Aptos" w:hAnsi="Aptos" w:cs="Aptos"/>
          <w:szCs w:val="22"/>
          <w:lang w:val="en-IN"/>
        </w:rPr>
        <w:t xml:space="preserve">generated </w:t>
      </w:r>
      <w:r w:rsidR="0002127A">
        <w:rPr>
          <w:rFonts w:ascii="Aptos" w:eastAsia="Aptos" w:hAnsi="Aptos" w:cs="Aptos"/>
          <w:szCs w:val="22"/>
          <w:lang w:val="en-IN"/>
        </w:rPr>
        <w:t>from the prompt that has been asked</w:t>
      </w:r>
      <w:r w:rsidR="00A518A0">
        <w:rPr>
          <w:rFonts w:ascii="Aptos" w:eastAsia="Aptos" w:hAnsi="Aptos" w:cs="Aptos"/>
          <w:szCs w:val="22"/>
          <w:lang w:val="en-IN"/>
        </w:rPr>
        <w:t>.</w:t>
      </w:r>
    </w:p>
    <w:p w14:paraId="2FC6DAA3" w14:textId="60784C6B" w:rsidR="00993425" w:rsidRPr="00420155" w:rsidRDefault="001564E8" w:rsidP="00D77336">
      <w:pPr>
        <w:numPr>
          <w:ilvl w:val="0"/>
          <w:numId w:val="33"/>
        </w:numPr>
        <w:rPr>
          <w:rFonts w:ascii="Aptos" w:eastAsia="Aptos" w:hAnsi="Aptos" w:cs="Aptos"/>
          <w:szCs w:val="22"/>
          <w:lang w:val="en-IN"/>
        </w:rPr>
      </w:pPr>
      <w:r w:rsidRPr="001564E8">
        <w:rPr>
          <w:rFonts w:ascii="Aptos" w:eastAsia="Aptos" w:hAnsi="Aptos" w:cs="Aptos"/>
          <w:szCs w:val="22"/>
          <w:lang w:val="en-IN"/>
        </w:rPr>
        <w:t>Year-over-year comparisons</w:t>
      </w:r>
    </w:p>
    <w:p w14:paraId="7C47FD81" w14:textId="2B6FF966" w:rsidR="0A9B17F2" w:rsidRDefault="79A4FE88" w:rsidP="0A9B17F2">
      <w:pPr>
        <w:rPr>
          <w:sz w:val="28"/>
          <w:szCs w:val="28"/>
          <w:lang w:val="en-IN"/>
        </w:rPr>
      </w:pPr>
      <w:r w:rsidRPr="4E654E36">
        <w:rPr>
          <w:b/>
          <w:sz w:val="28"/>
          <w:szCs w:val="28"/>
          <w:lang w:val="en-IN"/>
        </w:rPr>
        <w:t>Testing without MCP</w:t>
      </w:r>
      <w:r w:rsidRPr="4E654E36">
        <w:rPr>
          <w:sz w:val="28"/>
          <w:szCs w:val="28"/>
          <w:lang w:val="en-IN"/>
        </w:rPr>
        <w:t xml:space="preserve"> </w:t>
      </w:r>
    </w:p>
    <w:p w14:paraId="465A004B" w14:textId="7E2E260E" w:rsidR="79A4FE88" w:rsidRDefault="79A4FE88" w:rsidP="08FE92E7">
      <w:pPr>
        <w:rPr>
          <w:lang w:val="en-IN"/>
        </w:rPr>
      </w:pPr>
      <w:r w:rsidRPr="08FE92E7">
        <w:rPr>
          <w:lang w:val="en-IN"/>
        </w:rPr>
        <w:t>The Baseline (No-MCP) is the simplest operating mode of ClimateGPT system, which is aimed at evaluating the reasoning and linguistic abilities of the model without any structured data combination or schema grounding. In such a setup, the Model Context Protocol (MCP) layer that generally supplies schema linking and data access was simply switched off. The system only used ClimateGPT 8B model of Erasmus.AI, and it based its responses on the pretrained collection of knowledge only.</w:t>
      </w:r>
    </w:p>
    <w:p w14:paraId="73A46655" w14:textId="77777777" w:rsidR="00830B8A" w:rsidRDefault="245EA472" w:rsidP="00830B8A">
      <w:pPr>
        <w:keepNext/>
        <w:jc w:val="center"/>
      </w:pPr>
      <w:r>
        <w:rPr>
          <w:noProof/>
        </w:rPr>
        <w:drawing>
          <wp:inline distT="0" distB="0" distL="0" distR="0" wp14:anchorId="76904F07" wp14:editId="73904501">
            <wp:extent cx="4368231" cy="3518836"/>
            <wp:effectExtent l="0" t="0" r="635" b="0"/>
            <wp:docPr id="496810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10591" name=""/>
                    <pic:cNvPicPr/>
                  </pic:nvPicPr>
                  <pic:blipFill>
                    <a:blip r:embed="rId41">
                      <a:extLst>
                        <a:ext uri="{28A0092B-C50C-407E-A947-70E740481C1C}">
                          <a14:useLocalDpi xmlns:a14="http://schemas.microsoft.com/office/drawing/2010/main"/>
                        </a:ext>
                      </a:extLst>
                    </a:blip>
                    <a:stretch>
                      <a:fillRect/>
                    </a:stretch>
                  </pic:blipFill>
                  <pic:spPr>
                    <a:xfrm>
                      <a:off x="0" y="0"/>
                      <a:ext cx="4402995" cy="3546840"/>
                    </a:xfrm>
                    <a:prstGeom prst="rect">
                      <a:avLst/>
                    </a:prstGeom>
                  </pic:spPr>
                </pic:pic>
              </a:graphicData>
            </a:graphic>
          </wp:inline>
        </w:drawing>
      </w:r>
    </w:p>
    <w:p w14:paraId="76582092" w14:textId="4218FE03" w:rsidR="245EA472" w:rsidRDefault="00830B8A" w:rsidP="00830B8A">
      <w:pPr>
        <w:pStyle w:val="Caption"/>
        <w:jc w:val="center"/>
      </w:pPr>
      <w:bookmarkStart w:id="124" w:name="_Toc214753028"/>
      <w:bookmarkStart w:id="125" w:name="_Toc214754443"/>
      <w:r>
        <w:t xml:space="preserve">Figure </w:t>
      </w:r>
      <w:fldSimple w:instr=" SEQ Figure \* ARABIC ">
        <w:r w:rsidR="00AA2CDC">
          <w:rPr>
            <w:noProof/>
          </w:rPr>
          <w:t>14</w:t>
        </w:r>
      </w:fldSimple>
      <w:r w:rsidRPr="0004346C">
        <w:t>: ClimateGPT without MCP architectural diagram</w:t>
      </w:r>
      <w:bookmarkEnd w:id="124"/>
      <w:bookmarkEnd w:id="125"/>
    </w:p>
    <w:p w14:paraId="2B4A3406" w14:textId="6BB87035" w:rsidR="2B0412F2" w:rsidRDefault="2B0412F2" w:rsidP="1FDFB584">
      <w:pPr>
        <w:rPr>
          <w:lang w:val="en-IN"/>
        </w:rPr>
      </w:pPr>
      <w:r w:rsidRPr="1FDFB584">
        <w:rPr>
          <w:lang w:val="en-IN"/>
        </w:rPr>
        <w:t xml:space="preserve">Figure 15: This  illustrates the baseline architecture of the ClimateGPT system operating independently of the Model Context Protocol (MCP). In this setup, user queries entered through the </w:t>
      </w:r>
      <w:proofErr w:type="spellStart"/>
      <w:r w:rsidRPr="1FDFB584">
        <w:rPr>
          <w:lang w:val="en-IN"/>
        </w:rPr>
        <w:t>Streamlit</w:t>
      </w:r>
      <w:proofErr w:type="spellEnd"/>
      <w:r w:rsidRPr="1FDFB584">
        <w:rPr>
          <w:lang w:val="en-IN"/>
        </w:rPr>
        <w:t xml:space="preserve"> UI Dashboard are formatted into JSON by the Prompt Handler/Request Formatter and sent directly to the ClimateGPT Model for inference. Since the MCP server is not connected, the model functions entirely on its pretrained knowledge base, without DuckDB or external data grounding. The Response Renderer returns qualitative textual outputs to the user interface. The flow highlights a lightweight, stateless inference pipeline where all reasoning occurs within the model’s internal representation, serving as the control configuration for comparison with MCP-enabled testing.</w:t>
      </w:r>
    </w:p>
    <w:p w14:paraId="2E544F1B" w14:textId="4ABE2DD7" w:rsidR="1FDFB584" w:rsidRDefault="1FDFB584" w:rsidP="1FDFB584">
      <w:pPr>
        <w:rPr>
          <w:lang w:val="en-IN"/>
        </w:rPr>
      </w:pPr>
    </w:p>
    <w:p w14:paraId="4DDB8BDA" w14:textId="073996A4" w:rsidR="79A4FE88" w:rsidRDefault="79A4FE88" w:rsidP="08FE92E7">
      <w:r w:rsidRPr="08FE92E7">
        <w:rPr>
          <w:lang w:val="en-IN"/>
        </w:rPr>
        <w:t xml:space="preserve">The architecture was implemented in a single-container Docker Compose setup which contained a lightweight </w:t>
      </w:r>
      <w:proofErr w:type="spellStart"/>
      <w:r w:rsidRPr="08FE92E7">
        <w:rPr>
          <w:lang w:val="en-IN"/>
        </w:rPr>
        <w:t>Streamlit</w:t>
      </w:r>
      <w:proofErr w:type="spellEnd"/>
      <w:r w:rsidRPr="08FE92E7">
        <w:rPr>
          <w:lang w:val="en-IN"/>
        </w:rPr>
        <w:t xml:space="preserve"> user interface which would talk directly to the Erasmus ClimateGPT API endpoint. The MCP server and schema modules were completely shut down thus making sure that inference was made within an isolated environment. All links were created in a secure manner by using HTTPS and the authentication was performed via using the Erasmus API key. The system was locally executed on port 8501 and with minimal requirements including </w:t>
      </w:r>
      <w:proofErr w:type="spellStart"/>
      <w:r w:rsidRPr="08FE92E7">
        <w:rPr>
          <w:lang w:val="en-IN"/>
        </w:rPr>
        <w:t>Streamlit</w:t>
      </w:r>
      <w:proofErr w:type="spellEnd"/>
      <w:r w:rsidRPr="08FE92E7">
        <w:rPr>
          <w:lang w:val="en-IN"/>
        </w:rPr>
        <w:t>, Requests, and JSON and no DuckDB service and MCP services were started.</w:t>
      </w:r>
    </w:p>
    <w:p w14:paraId="3AD502F8" w14:textId="2A1A5A83" w:rsidR="79A4FE88" w:rsidRDefault="79A4FE88" w:rsidP="08FE92E7">
      <w:r w:rsidRPr="08FE92E7">
        <w:rPr>
          <w:lang w:val="en-IN"/>
        </w:rPr>
        <w:t>This set up of the baseline provided a controlled and repeatable testing environment that only tested the intrinsic reasoning capabilities of the model. The design was linear and stateless flow:</w:t>
      </w:r>
    </w:p>
    <w:p w14:paraId="585F98D7" w14:textId="107BCE3F" w:rsidR="79A4FE88" w:rsidRDefault="79A4FE88" w:rsidP="08FE92E7">
      <w:r w:rsidRPr="08FE92E7">
        <w:rPr>
          <w:lang w:val="en-IN"/>
        </w:rPr>
        <w:t xml:space="preserve"> </w:t>
      </w:r>
    </w:p>
    <w:p w14:paraId="5C1B8D15" w14:textId="6687CDE4" w:rsidR="79A4FE88" w:rsidRDefault="79A4FE88" w:rsidP="00D77336">
      <w:pPr>
        <w:pStyle w:val="ListParagraph"/>
        <w:numPr>
          <w:ilvl w:val="0"/>
          <w:numId w:val="34"/>
        </w:numPr>
        <w:rPr>
          <w:lang w:val="en-IN"/>
        </w:rPr>
      </w:pPr>
      <w:r w:rsidRPr="08FE92E7">
        <w:rPr>
          <w:lang w:val="en-IN"/>
        </w:rPr>
        <w:t xml:space="preserve">A query on climate was typed in the </w:t>
      </w:r>
      <w:proofErr w:type="spellStart"/>
      <w:r w:rsidRPr="08FE92E7">
        <w:rPr>
          <w:lang w:val="en-IN"/>
        </w:rPr>
        <w:t>Streamlit</w:t>
      </w:r>
      <w:proofErr w:type="spellEnd"/>
      <w:r w:rsidRPr="08FE92E7">
        <w:rPr>
          <w:lang w:val="en-IN"/>
        </w:rPr>
        <w:t xml:space="preserve"> web interface by the user.</w:t>
      </w:r>
    </w:p>
    <w:p w14:paraId="113AB87B" w14:textId="5CF77B93" w:rsidR="79A4FE88" w:rsidRDefault="79A4FE88" w:rsidP="30C62FB5">
      <w:pPr>
        <w:pStyle w:val="ListParagraph"/>
        <w:rPr>
          <w:lang w:val="en-IN"/>
        </w:rPr>
      </w:pPr>
    </w:p>
    <w:p w14:paraId="7047A83F" w14:textId="6D803362" w:rsidR="79A4FE88" w:rsidRDefault="79A4FE88" w:rsidP="00D77336">
      <w:pPr>
        <w:pStyle w:val="ListParagraph"/>
        <w:numPr>
          <w:ilvl w:val="0"/>
          <w:numId w:val="34"/>
        </w:numPr>
        <w:rPr>
          <w:lang w:val="en-IN"/>
        </w:rPr>
      </w:pPr>
      <w:r w:rsidRPr="08FE92E7">
        <w:rPr>
          <w:lang w:val="en-IN"/>
        </w:rPr>
        <w:t>The input was formatted into a JSON payload containing model parameters (temperature, token limit and model ID) by the prompt handler.</w:t>
      </w:r>
    </w:p>
    <w:p w14:paraId="5FE8CB24" w14:textId="490E3E14" w:rsidR="79A4FE88" w:rsidRDefault="79A4FE88" w:rsidP="30C62FB5">
      <w:pPr>
        <w:pStyle w:val="ListParagraph"/>
        <w:rPr>
          <w:lang w:val="en-IN"/>
        </w:rPr>
      </w:pPr>
    </w:p>
    <w:p w14:paraId="1D481400" w14:textId="0055793F" w:rsidR="79A4FE88" w:rsidRDefault="79A4FE88" w:rsidP="00D77336">
      <w:pPr>
        <w:pStyle w:val="ListParagraph"/>
        <w:numPr>
          <w:ilvl w:val="0"/>
          <w:numId w:val="34"/>
        </w:numPr>
        <w:rPr>
          <w:lang w:val="en-IN"/>
        </w:rPr>
      </w:pPr>
      <w:r w:rsidRPr="08FE92E7">
        <w:rPr>
          <w:lang w:val="en-IN"/>
        </w:rPr>
        <w:t>This payload was sent to the ClimateGPT model endpoint at Erasmus by the API request module.</w:t>
      </w:r>
    </w:p>
    <w:p w14:paraId="7CA0D606" w14:textId="6C4DA557" w:rsidR="79A4FE88" w:rsidRDefault="79A4FE88" w:rsidP="58E56FA9">
      <w:pPr>
        <w:pStyle w:val="ListParagraph"/>
        <w:rPr>
          <w:lang w:val="en-IN"/>
        </w:rPr>
      </w:pPr>
    </w:p>
    <w:p w14:paraId="5E74CA99" w14:textId="63694528" w:rsidR="79A4FE88" w:rsidRDefault="79A4FE88" w:rsidP="00D77336">
      <w:pPr>
        <w:pStyle w:val="ListParagraph"/>
        <w:numPr>
          <w:ilvl w:val="0"/>
          <w:numId w:val="34"/>
        </w:numPr>
        <w:rPr>
          <w:lang w:val="en-IN"/>
        </w:rPr>
      </w:pPr>
      <w:r w:rsidRPr="08FE92E7">
        <w:rPr>
          <w:lang w:val="en-IN"/>
        </w:rPr>
        <w:t>The text output was produced by the model going through its internal knowledge.</w:t>
      </w:r>
    </w:p>
    <w:p w14:paraId="7A7430FD" w14:textId="141205FC" w:rsidR="79A4FE88" w:rsidRDefault="79A4FE88" w:rsidP="58E56FA9">
      <w:pPr>
        <w:pStyle w:val="ListParagraph"/>
        <w:rPr>
          <w:lang w:val="en-IN"/>
        </w:rPr>
      </w:pPr>
    </w:p>
    <w:p w14:paraId="722DC952" w14:textId="7B6450E8" w:rsidR="79A4FE88" w:rsidRDefault="79A4FE88" w:rsidP="00D77336">
      <w:pPr>
        <w:pStyle w:val="ListParagraph"/>
        <w:numPr>
          <w:ilvl w:val="0"/>
          <w:numId w:val="34"/>
        </w:numPr>
        <w:rPr>
          <w:lang w:val="en-IN"/>
        </w:rPr>
      </w:pPr>
      <w:proofErr w:type="spellStart"/>
      <w:r w:rsidRPr="08FE92E7">
        <w:rPr>
          <w:lang w:val="en-IN"/>
        </w:rPr>
        <w:t>Streamlit</w:t>
      </w:r>
      <w:proofErr w:type="spellEnd"/>
      <w:r w:rsidRPr="08FE92E7">
        <w:rPr>
          <w:lang w:val="en-IN"/>
        </w:rPr>
        <w:t xml:space="preserve"> renderer also showed the response and tracked the latency, reproducibility, and accuracy metrics.</w:t>
      </w:r>
    </w:p>
    <w:p w14:paraId="71108E7B" w14:textId="43FABFA9" w:rsidR="79A4FE88" w:rsidRDefault="79A4FE88" w:rsidP="08FE92E7">
      <w:r w:rsidRPr="08FE92E7">
        <w:rPr>
          <w:lang w:val="en-IN"/>
        </w:rPr>
        <w:t xml:space="preserve"> </w:t>
      </w:r>
    </w:p>
    <w:p w14:paraId="6AADF105" w14:textId="4AC75C97" w:rsidR="00EF6DAA" w:rsidRDefault="79A4FE88" w:rsidP="513C2660">
      <w:r w:rsidRPr="08FE92E7">
        <w:rPr>
          <w:lang w:val="en-IN"/>
        </w:rPr>
        <w:t>Such a setup confirmed the stability of the system and stability of the communication and non-interaction with any other dataset, providing a clean baseline testing starting point.</w:t>
      </w:r>
    </w:p>
    <w:p w14:paraId="466BB763" w14:textId="77777777" w:rsidR="008064DA" w:rsidRPr="008064DA" w:rsidRDefault="008064DA" w:rsidP="513C2660"/>
    <w:p w14:paraId="37CC6381" w14:textId="0B825162" w:rsidR="3B872B25" w:rsidRDefault="3B872B25" w:rsidP="513C2660">
      <w:pPr>
        <w:pStyle w:val="Heading2"/>
        <w:rPr>
          <w:rFonts w:hint="eastAsia"/>
          <w:lang w:val="en-IN"/>
        </w:rPr>
      </w:pPr>
      <w:r w:rsidRPr="513C2660">
        <w:rPr>
          <w:lang w:val="en-IN"/>
        </w:rPr>
        <w:t>Model Training and Validation</w:t>
      </w:r>
    </w:p>
    <w:p w14:paraId="585CBDB7" w14:textId="7D26AB6F" w:rsidR="7A9E1EE9" w:rsidRDefault="7A9E1EE9" w:rsidP="7C05BF09">
      <w:r w:rsidRPr="4DBDC802">
        <w:rPr>
          <w:rFonts w:ascii="Aptos" w:eastAsia="Aptos" w:hAnsi="Aptos" w:cs="Aptos"/>
          <w:szCs w:val="22"/>
          <w:lang w:val="en-IN"/>
        </w:rPr>
        <w:t>This configuration served as a baseline training setup without any additional model training or fine-tuning.</w:t>
      </w:r>
      <w:r w:rsidRPr="7C05BF09">
        <w:rPr>
          <w:lang w:val="en-IN"/>
        </w:rPr>
        <w:t xml:space="preserve"> The system used the pretrained ClimateGPT 8B model hosted on Erasmus.AI that had previously been trained using large-scale climate and environmental text corpora. This phase was aimed at testing inference </w:t>
      </w:r>
      <w:proofErr w:type="spellStart"/>
      <w:r w:rsidRPr="7C05BF09">
        <w:rPr>
          <w:lang w:val="en-IN"/>
        </w:rPr>
        <w:t>behavior</w:t>
      </w:r>
      <w:proofErr w:type="spellEnd"/>
      <w:r w:rsidRPr="7C05BF09">
        <w:rPr>
          <w:lang w:val="en-IN"/>
        </w:rPr>
        <w:t xml:space="preserve"> and reasoning ability and not training or adapting the model to new data.</w:t>
      </w:r>
    </w:p>
    <w:p w14:paraId="77CF3301" w14:textId="0852279A" w:rsidR="7A9E1EE9" w:rsidRDefault="7A9E1EE9" w:rsidP="7C05BF09">
      <w:r w:rsidRPr="7C05BF09">
        <w:rPr>
          <w:lang w:val="en-IN"/>
        </w:rPr>
        <w:t xml:space="preserve">Validation activities were performed to make sure that the deployed architecture and inference pipeline worked as expected. All the API requests were confirmed by 200 OK responses and Docker logs showed that no /metadata or /schema routes have been used, which confirms that the system used was in the real no-MCP mode. The </w:t>
      </w:r>
      <w:proofErr w:type="spellStart"/>
      <w:r w:rsidRPr="7C05BF09">
        <w:rPr>
          <w:lang w:val="en-IN"/>
        </w:rPr>
        <w:t>Streamlit</w:t>
      </w:r>
      <w:proofErr w:type="spellEnd"/>
      <w:r w:rsidRPr="7C05BF09">
        <w:rPr>
          <w:lang w:val="en-IN"/>
        </w:rPr>
        <w:t xml:space="preserve"> interface showed a consistent indicator of Baseline Mode Active, which was used to confirm that the configuration was correct.</w:t>
      </w:r>
    </w:p>
    <w:p w14:paraId="5CEB283B" w14:textId="38EB213A" w:rsidR="7F01832B" w:rsidRDefault="7A9E1EE9" w:rsidP="7F01832B">
      <w:r w:rsidRPr="7C05BF09">
        <w:rPr>
          <w:lang w:val="en-IN"/>
        </w:rPr>
        <w:t>The queries were also repeatedly ran to determine the reproducibility of the output, the consistency of the latency and the consistency of the responses. In the MCP-enabled system that was tested subsequently, the further validation involved comparing the values of the retrieved emissions with the EDGAR v2024 records to ensure accuracy of numbers and schema. All these checks made sure that architectural integrity and cross-configuration data reliability were guaranteed.</w:t>
      </w:r>
    </w:p>
    <w:p w14:paraId="7B6BED35" w14:textId="356EA787" w:rsidR="00191788" w:rsidRDefault="00191788" w:rsidP="00191788">
      <w:pPr>
        <w:pStyle w:val="Heading2"/>
        <w:rPr>
          <w:rFonts w:hint="eastAsia"/>
          <w:lang w:val="en-IN"/>
        </w:rPr>
      </w:pPr>
      <w:r>
        <w:rPr>
          <w:lang w:val="en-IN"/>
        </w:rPr>
        <w:lastRenderedPageBreak/>
        <w:t>Results</w:t>
      </w:r>
    </w:p>
    <w:p w14:paraId="6EAB4625" w14:textId="77777777" w:rsidR="00830B8A" w:rsidRDefault="00E40876" w:rsidP="00830B8A">
      <w:pPr>
        <w:keepNext/>
      </w:pPr>
      <w:r>
        <w:rPr>
          <w:noProof/>
        </w:rPr>
        <w:drawing>
          <wp:inline distT="0" distB="0" distL="0" distR="0" wp14:anchorId="1379DB0C" wp14:editId="374F1131">
            <wp:extent cx="5476875" cy="3651250"/>
            <wp:effectExtent l="0" t="0" r="0" b="0"/>
            <wp:docPr id="1827047462" name="Picture 26" descr="A graph with text and colorful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7462" name="Picture 26" descr="A graph with text and colorful rectangles&#10;&#10;AI-generated content may be incorrect."/>
                    <pic:cNvPicPr/>
                  </pic:nvPicPr>
                  <pic:blipFill>
                    <a:blip r:embed="rId42"/>
                    <a:stretch>
                      <a:fillRect/>
                    </a:stretch>
                  </pic:blipFill>
                  <pic:spPr>
                    <a:xfrm>
                      <a:off x="0" y="0"/>
                      <a:ext cx="5476875" cy="3651250"/>
                    </a:xfrm>
                    <a:prstGeom prst="rect">
                      <a:avLst/>
                    </a:prstGeom>
                  </pic:spPr>
                </pic:pic>
              </a:graphicData>
            </a:graphic>
          </wp:inline>
        </w:drawing>
      </w:r>
    </w:p>
    <w:p w14:paraId="25288CC2" w14:textId="3A1F7D3C" w:rsidR="00E65E07" w:rsidRDefault="00830B8A" w:rsidP="00830B8A">
      <w:pPr>
        <w:pStyle w:val="Caption"/>
        <w:jc w:val="center"/>
        <w:rPr>
          <w:lang w:val="en-IN"/>
        </w:rPr>
      </w:pPr>
      <w:bookmarkStart w:id="126" w:name="_Toc214753029"/>
      <w:bookmarkStart w:id="127" w:name="_Toc214754444"/>
      <w:r>
        <w:t xml:space="preserve">Figure </w:t>
      </w:r>
      <w:fldSimple w:instr=" SEQ Figure \* ARABIC ">
        <w:r w:rsidR="00AA2CDC">
          <w:rPr>
            <w:noProof/>
          </w:rPr>
          <w:t>15</w:t>
        </w:r>
      </w:fldSimple>
      <w:r w:rsidRPr="009525DD">
        <w:t>: ClimateGPT MCP Health Summary</w:t>
      </w:r>
      <w:bookmarkEnd w:id="126"/>
      <w:bookmarkEnd w:id="127"/>
    </w:p>
    <w:p w14:paraId="436FC902" w14:textId="3CEFF0B2" w:rsidR="00F060E1" w:rsidRPr="00250638" w:rsidRDefault="00F060E1" w:rsidP="00E65E07">
      <w:r w:rsidRPr="009512C2">
        <w:rPr>
          <w:b/>
          <w:bCs/>
        </w:rPr>
        <w:t>Figure 5.2</w:t>
      </w:r>
      <w:r w:rsidRPr="00F060E1">
        <w:t>: Health Summary</w:t>
      </w:r>
      <w:r w:rsidR="007F2664">
        <w:t xml:space="preserve"> </w:t>
      </w:r>
      <w:r w:rsidRPr="00F060E1">
        <w:t>of ClimateGPT MCP visualizes the numerical results. The horizontal bar chart section indicates the</w:t>
      </w:r>
      <w:r w:rsidRPr="00F060E1">
        <w:t> </w:t>
      </w:r>
      <w:r w:rsidRPr="00F060E1">
        <w:t>system’s 100 % success rate, &gt; 95 % server health, 79 queries ran and 18 zero-row successes.</w:t>
      </w:r>
      <w:r w:rsidR="00250638">
        <w:t xml:space="preserve"> </w:t>
      </w:r>
      <w:r w:rsidR="00250638" w:rsidRPr="00250638">
        <w:t>The proportionate distribution of query count</w:t>
      </w:r>
      <w:r w:rsidR="00250638" w:rsidRPr="00250638">
        <w:t> </w:t>
      </w:r>
      <w:r w:rsidR="00250638" w:rsidRPr="00250638">
        <w:t>and zero-row responses demonstrate the system is not overfitting its response to input, but that it responds properly even for non-existent or sparse cases. This attests to robust error control and query interpretation at MCP</w:t>
      </w:r>
      <w:r w:rsidR="00250638">
        <w:t xml:space="preserve"> </w:t>
      </w:r>
      <w:r w:rsidR="00250638" w:rsidRPr="00250638">
        <w:t>level.</w:t>
      </w:r>
    </w:p>
    <w:p w14:paraId="513FDC2B" w14:textId="432E61FF" w:rsidR="00812979" w:rsidRPr="001519B9" w:rsidRDefault="00A25B63" w:rsidP="00D77336">
      <w:pPr>
        <w:pStyle w:val="ListParagraph"/>
        <w:numPr>
          <w:ilvl w:val="0"/>
          <w:numId w:val="36"/>
        </w:numPr>
        <w:rPr>
          <w:b/>
          <w:bCs/>
          <w:lang w:val="en-IN"/>
        </w:rPr>
      </w:pPr>
      <w:r w:rsidRPr="001519B9">
        <w:rPr>
          <w:b/>
          <w:bCs/>
        </w:rPr>
        <w:t xml:space="preserve">Query Success Rate </w:t>
      </w:r>
    </w:p>
    <w:p w14:paraId="57B4FFBE" w14:textId="795E37BC" w:rsidR="007E62A1" w:rsidRDefault="001519B9" w:rsidP="007E62A1">
      <w:pPr>
        <w:rPr>
          <w:lang w:val="en-IN"/>
        </w:rPr>
      </w:pPr>
      <w:r w:rsidRPr="001519B9">
        <w:t>For all queries executed by the MCP Server, this achieved a 100 % query</w:t>
      </w:r>
      <w:r w:rsidRPr="001519B9">
        <w:t> </w:t>
      </w:r>
      <w:r w:rsidRPr="001519B9">
        <w:t>success rate. All the responses were valid JSON ones, and there were no</w:t>
      </w:r>
      <w:r w:rsidRPr="001519B9">
        <w:t> </w:t>
      </w:r>
      <w:r w:rsidRPr="001519B9">
        <w:t xml:space="preserve">fatal errors nor exceptions. All the above suggests </w:t>
      </w:r>
      <w:proofErr w:type="gramStart"/>
      <w:r w:rsidRPr="001519B9">
        <w:t>a functioning end-to-end communications</w:t>
      </w:r>
      <w:proofErr w:type="gramEnd"/>
      <w:r w:rsidRPr="001519B9">
        <w:t xml:space="preserve"> between the </w:t>
      </w:r>
      <w:proofErr w:type="spellStart"/>
      <w:r w:rsidRPr="001519B9">
        <w:t>Streamlit</w:t>
      </w:r>
      <w:proofErr w:type="spellEnd"/>
      <w:r w:rsidRPr="001519B9">
        <w:t xml:space="preserve"> application, MCP endpoints: /query, /metrics/YoY and</w:t>
      </w:r>
      <w:r w:rsidRPr="001519B9">
        <w:t> </w:t>
      </w:r>
      <w:r w:rsidRPr="001519B9">
        <w:t>/verify/, and DuckDB database.</w:t>
      </w:r>
    </w:p>
    <w:p w14:paraId="3CB309B2" w14:textId="78A8E535" w:rsidR="007E62A1" w:rsidRPr="007E62A1" w:rsidRDefault="007E62A1" w:rsidP="00D77336">
      <w:pPr>
        <w:pStyle w:val="ListParagraph"/>
        <w:numPr>
          <w:ilvl w:val="0"/>
          <w:numId w:val="36"/>
        </w:numPr>
        <w:rPr>
          <w:b/>
          <w:bCs/>
          <w:lang w:val="en-IN"/>
        </w:rPr>
      </w:pPr>
      <w:r w:rsidRPr="007E62A1">
        <w:rPr>
          <w:b/>
          <w:bCs/>
        </w:rPr>
        <w:t xml:space="preserve">Server Health </w:t>
      </w:r>
    </w:p>
    <w:p w14:paraId="7635578C" w14:textId="257D164B" w:rsidR="007E62A1" w:rsidRDefault="00F34AED" w:rsidP="513C2660">
      <w:pPr>
        <w:rPr>
          <w:rFonts w:ascii="Aptos" w:eastAsia="Aptos" w:hAnsi="Aptos" w:cs="Aptos"/>
          <w:szCs w:val="22"/>
          <w:lang w:val="en-IN"/>
        </w:rPr>
      </w:pPr>
      <w:r w:rsidRPr="4CC347B8">
        <w:rPr>
          <w:rFonts w:ascii="Aptos" w:eastAsia="Aptos" w:hAnsi="Aptos" w:cs="Aptos"/>
          <w:lang w:val="en-IN"/>
        </w:rPr>
        <w:t>There were 97 log entries by the system of Verification as having a &gt; 95 % pass rate, indicating that we have ironed out backend issues in different</w:t>
      </w:r>
      <w:r w:rsidRPr="4CC347B8">
        <w:rPr>
          <w:rFonts w:ascii="Aptos" w:eastAsia="Aptos" w:hAnsi="Aptos" w:cs="Aptos"/>
          <w:lang w:val="en-IN"/>
        </w:rPr>
        <w:t> </w:t>
      </w:r>
      <w:r w:rsidRPr="4CC347B8">
        <w:rPr>
          <w:rFonts w:ascii="Aptos" w:eastAsia="Aptos" w:hAnsi="Aptos" w:cs="Aptos"/>
          <w:lang w:val="en-IN"/>
        </w:rPr>
        <w:t xml:space="preserve">query </w:t>
      </w:r>
      <w:proofErr w:type="spellStart"/>
      <w:r w:rsidRPr="4CC347B8">
        <w:rPr>
          <w:rFonts w:ascii="Aptos" w:eastAsia="Aptos" w:hAnsi="Aptos" w:cs="Aptos"/>
          <w:lang w:val="en-IN"/>
        </w:rPr>
        <w:t>enviroment</w:t>
      </w:r>
      <w:proofErr w:type="spellEnd"/>
      <w:r w:rsidRPr="4CC347B8">
        <w:rPr>
          <w:rFonts w:ascii="Aptos" w:eastAsia="Aptos" w:hAnsi="Aptos" w:cs="Aptos"/>
          <w:lang w:val="en-IN"/>
        </w:rPr>
        <w:t xml:space="preserve">. Verification logs in </w:t>
      </w:r>
      <w:proofErr w:type="spellStart"/>
      <w:r w:rsidRPr="4CC347B8">
        <w:rPr>
          <w:rFonts w:ascii="Aptos" w:eastAsia="Aptos" w:hAnsi="Aptos" w:cs="Aptos"/>
          <w:lang w:val="en-IN"/>
        </w:rPr>
        <w:t>mcp_verify</w:t>
      </w:r>
      <w:proofErr w:type="spellEnd"/>
      <w:r w:rsidRPr="4CC347B8">
        <w:rPr>
          <w:rFonts w:ascii="Aptos" w:eastAsia="Aptos" w:hAnsi="Aptos" w:cs="Aptos"/>
          <w:lang w:val="en-IN"/>
        </w:rPr>
        <w:t xml:space="preserve">. </w:t>
      </w:r>
      <w:proofErr w:type="spellStart"/>
      <w:r w:rsidRPr="4CC347B8">
        <w:rPr>
          <w:rFonts w:ascii="Aptos" w:eastAsia="Aptos" w:hAnsi="Aptos" w:cs="Aptos"/>
          <w:lang w:val="en-IN"/>
        </w:rPr>
        <w:t>jsonl</w:t>
      </w:r>
      <w:proofErr w:type="spellEnd"/>
      <w:r w:rsidRPr="4CC347B8">
        <w:rPr>
          <w:rFonts w:ascii="Aptos" w:eastAsia="Aptos" w:hAnsi="Aptos" w:cs="Aptos"/>
          <w:lang w:val="en-IN"/>
        </w:rPr>
        <w:t xml:space="preserve"> and </w:t>
      </w:r>
      <w:proofErr w:type="spellStart"/>
      <w:r w:rsidRPr="4CC347B8">
        <w:rPr>
          <w:rFonts w:ascii="Aptos" w:eastAsia="Aptos" w:hAnsi="Aptos" w:cs="Aptos"/>
          <w:lang w:val="en-IN"/>
        </w:rPr>
        <w:t>mcp_server</w:t>
      </w:r>
      <w:proofErr w:type="spellEnd"/>
      <w:r w:rsidRPr="4CC347B8">
        <w:rPr>
          <w:rFonts w:ascii="Aptos" w:eastAsia="Aptos" w:hAnsi="Aptos" w:cs="Aptos"/>
          <w:lang w:val="en-IN"/>
        </w:rPr>
        <w:t>. log a more uniform treatment of multi-dataset operations</w:t>
      </w:r>
      <w:r w:rsidRPr="4CC347B8">
        <w:rPr>
          <w:rFonts w:ascii="Aptos" w:eastAsia="Aptos" w:hAnsi="Aptos" w:cs="Aptos"/>
          <w:lang w:val="en-IN"/>
        </w:rPr>
        <w:t> </w:t>
      </w:r>
      <w:r w:rsidRPr="4CC347B8">
        <w:rPr>
          <w:rFonts w:ascii="Aptos" w:eastAsia="Aptos" w:hAnsi="Aptos" w:cs="Aptos"/>
          <w:lang w:val="en-IN"/>
        </w:rPr>
        <w:t>(e.g., transport and power sectors from EDGAR dataset).</w:t>
      </w:r>
    </w:p>
    <w:p w14:paraId="0BC54989" w14:textId="176CCB17" w:rsidR="00F34AED" w:rsidRPr="00E158DE" w:rsidRDefault="00E158DE" w:rsidP="00D77336">
      <w:pPr>
        <w:pStyle w:val="ListParagraph"/>
        <w:numPr>
          <w:ilvl w:val="0"/>
          <w:numId w:val="36"/>
        </w:numPr>
        <w:rPr>
          <w:b/>
          <w:bCs/>
          <w:lang w:val="en-IN"/>
        </w:rPr>
      </w:pPr>
      <w:r w:rsidRPr="00E158DE">
        <w:rPr>
          <w:b/>
          <w:bCs/>
        </w:rPr>
        <w:t xml:space="preserve">Query Count </w:t>
      </w:r>
    </w:p>
    <w:p w14:paraId="7F7AF0BD" w14:textId="2CAA020B" w:rsidR="513C2660" w:rsidRDefault="00E158DE" w:rsidP="513C2660">
      <w:r w:rsidRPr="00E158DE">
        <w:t>In</w:t>
      </w:r>
      <w:r w:rsidRPr="00E158DE">
        <w:t> </w:t>
      </w:r>
      <w:r w:rsidRPr="00E158DE">
        <w:t>the course of testing, there were 79 different queries issued through the MCP interface, and on average each returned about ten rows. This shows that our system is capable of</w:t>
      </w:r>
      <w:r w:rsidRPr="00E158DE">
        <w:t> </w:t>
      </w:r>
      <w:r w:rsidRPr="00E158DE">
        <w:t>serving more frequent, small-to-medium analytical queries in a low latency manner with steady response time (≈ 0.05–0.08 seconds on average for each query).</w:t>
      </w:r>
    </w:p>
    <w:p w14:paraId="28A66B66" w14:textId="2259013C" w:rsidR="00E158DE" w:rsidRPr="00B2610D" w:rsidRDefault="00B2610D" w:rsidP="00D77336">
      <w:pPr>
        <w:pStyle w:val="ListParagraph"/>
        <w:numPr>
          <w:ilvl w:val="0"/>
          <w:numId w:val="36"/>
        </w:numPr>
        <w:rPr>
          <w:b/>
          <w:bCs/>
          <w:lang w:val="en-IN"/>
        </w:rPr>
      </w:pPr>
      <w:r w:rsidRPr="00B2610D">
        <w:rPr>
          <w:b/>
          <w:bCs/>
        </w:rPr>
        <w:lastRenderedPageBreak/>
        <w:t xml:space="preserve">Zero-Row Successes </w:t>
      </w:r>
    </w:p>
    <w:p w14:paraId="6651AC5A" w14:textId="27844C92" w:rsidR="00E158DE" w:rsidRDefault="00B2610D" w:rsidP="513C2660">
      <w:r w:rsidRPr="00B2610D">
        <w:t>18 of the</w:t>
      </w:r>
      <w:r w:rsidRPr="00B2610D">
        <w:t> </w:t>
      </w:r>
      <w:r w:rsidRPr="00B2610D">
        <w:t>79 queries resulted to no rows yet executed without any issues. These are examples of cases where the filters in use</w:t>
      </w:r>
      <w:r w:rsidRPr="00B2610D">
        <w:t> </w:t>
      </w:r>
      <w:r w:rsidRPr="00B2610D">
        <w:t>were not mapped to a record in dataset (e.g. queries on years or regions missing). It is worth noting that the system did not return errors or hallucinated outputs-- it simply returned structured</w:t>
      </w:r>
      <w:r>
        <w:t xml:space="preserve"> </w:t>
      </w:r>
      <w:r w:rsidRPr="00B2610D">
        <w:t>guidance messages</w:t>
      </w:r>
      <w:r>
        <w:t>.</w:t>
      </w:r>
    </w:p>
    <w:p w14:paraId="0BA0A190" w14:textId="02C26387" w:rsidR="005C6E92" w:rsidRPr="005C6E92" w:rsidRDefault="005C6E92" w:rsidP="00D77336">
      <w:pPr>
        <w:pStyle w:val="ListParagraph"/>
        <w:numPr>
          <w:ilvl w:val="0"/>
          <w:numId w:val="36"/>
        </w:numPr>
        <w:rPr>
          <w:b/>
          <w:bCs/>
          <w:lang w:val="en-IN"/>
        </w:rPr>
      </w:pPr>
      <w:r w:rsidRPr="005C6E92">
        <w:rPr>
          <w:b/>
          <w:bCs/>
        </w:rPr>
        <w:t>MCP Verification Events</w:t>
      </w:r>
    </w:p>
    <w:p w14:paraId="493F87AD" w14:textId="57375CF4" w:rsidR="005C6E92" w:rsidRDefault="005C6E92" w:rsidP="513C2660">
      <w:pPr>
        <w:rPr>
          <w:lang w:val="en-IN"/>
        </w:rPr>
      </w:pPr>
      <w:r w:rsidRPr="005C6E92">
        <w:t>A sum of 97 events of MCP verification were written on test stages and all passed in</w:t>
      </w:r>
      <w:r w:rsidRPr="005C6E92">
        <w:t> </w:t>
      </w:r>
      <w:r w:rsidRPr="005C6E92">
        <w:t>positive way. All events were accompanied by validation of data in the actual time, log records generation and</w:t>
      </w:r>
      <w:r w:rsidRPr="005C6E92">
        <w:t> </w:t>
      </w:r>
      <w:r w:rsidRPr="005C6E92">
        <w:t>response consistency examination. Based on proof that the system is completely traceable</w:t>
      </w:r>
      <w:r w:rsidRPr="005C6E92">
        <w:t> </w:t>
      </w:r>
      <w:r w:rsidRPr="005C6E92">
        <w:t>and reproducible in functionality.</w:t>
      </w:r>
    </w:p>
    <w:p w14:paraId="5502C3F1" w14:textId="613A74E2" w:rsidR="00E158DE" w:rsidRDefault="00E158DE" w:rsidP="513C2660">
      <w:pPr>
        <w:rPr>
          <w:lang w:val="en-IN"/>
        </w:rPr>
      </w:pPr>
      <w:r>
        <w:br/>
      </w:r>
      <w:r w:rsidR="7783C807" w:rsidRPr="31C0D5A7">
        <w:rPr>
          <w:b/>
          <w:sz w:val="28"/>
          <w:szCs w:val="28"/>
          <w:lang w:val="en-IN"/>
        </w:rPr>
        <w:t>Results for testing without MCP</w:t>
      </w:r>
    </w:p>
    <w:p w14:paraId="57889E7A" w14:textId="288B9985" w:rsidR="7783C807" w:rsidRDefault="7783C807" w:rsidP="31043041">
      <w:pPr>
        <w:rPr>
          <w:lang w:val="en-IN"/>
        </w:rPr>
      </w:pPr>
      <w:r w:rsidRPr="31043041">
        <w:rPr>
          <w:lang w:val="en-IN"/>
        </w:rPr>
        <w:t>The evaluation was done on a set of forty climate-related prompts, which included transport, power, industry, agriculture, waste, and environmental policy. The prompts were developed using natural language to replicate actual analytical queries in the real world and test the model to make reasonable choices instead of recalling memorized information. The model was operated at a constant temperature of 0.2, a maximum token threshold of 512 and a throttled rate to 3 requests per second so that it could have a stable run and similar outputs.</w:t>
      </w:r>
    </w:p>
    <w:p w14:paraId="25EEE6C4" w14:textId="77777777" w:rsidR="00AA2CDC" w:rsidRDefault="690E5923" w:rsidP="00AA2CDC">
      <w:pPr>
        <w:keepNext/>
      </w:pPr>
      <w:r>
        <w:rPr>
          <w:noProof/>
        </w:rPr>
        <w:drawing>
          <wp:inline distT="0" distB="0" distL="0" distR="0" wp14:anchorId="326BC6C3" wp14:editId="19ACC058">
            <wp:extent cx="6400800" cy="1600200"/>
            <wp:effectExtent l="0" t="0" r="0" b="0"/>
            <wp:docPr id="2606115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1153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p w14:paraId="51B94752" w14:textId="26CD5868" w:rsidR="668782AB" w:rsidRDefault="00AA2CDC" w:rsidP="00AA2CDC">
      <w:pPr>
        <w:pStyle w:val="Caption"/>
        <w:jc w:val="center"/>
      </w:pPr>
      <w:bookmarkStart w:id="128" w:name="_Toc214753030"/>
      <w:bookmarkStart w:id="129" w:name="_Toc214754445"/>
      <w:r>
        <w:t xml:space="preserve">Figure </w:t>
      </w:r>
      <w:fldSimple w:instr=" SEQ Figure \* ARABIC ">
        <w:r>
          <w:rPr>
            <w:noProof/>
          </w:rPr>
          <w:t>16</w:t>
        </w:r>
      </w:fldSimple>
      <w:r w:rsidRPr="00DD2BBD">
        <w:t>: ClimateGPT without MCP results</w:t>
      </w:r>
      <w:bookmarkEnd w:id="128"/>
      <w:bookmarkEnd w:id="129"/>
    </w:p>
    <w:p w14:paraId="7307F628" w14:textId="46375354" w:rsidR="69539D5E" w:rsidRDefault="78771896" w:rsidP="69539D5E">
      <w:r w:rsidRPr="1FDFB584">
        <w:rPr>
          <w:b/>
          <w:bCs/>
        </w:rPr>
        <w:t>Figure 17:</w:t>
      </w:r>
      <w:r>
        <w:t xml:space="preserve"> visualizes the numerical results of the baseline evaluation conducted without the MCP integration. The gauges depict 82% accuracy, 78% completeness, and a 9% hallucination rate, while the mean latency of 3.8 seconds reflects consistent model responsiveness.</w:t>
      </w:r>
    </w:p>
    <w:p w14:paraId="14F1314B" w14:textId="4AA8D46D" w:rsidR="7783C807" w:rsidRDefault="7783C807" w:rsidP="31043041"/>
    <w:p w14:paraId="027B5F81" w14:textId="510512A3" w:rsidR="7783C807" w:rsidRDefault="7783C807" w:rsidP="31043041">
      <w:r w:rsidRPr="31043041">
        <w:rPr>
          <w:lang w:val="en-IN"/>
        </w:rPr>
        <w:t xml:space="preserve">The base setup gave consistent, understandable and reliable answers to all the runs. Mean scores obtained were 82% accuracy, 78% completeness, and 9% of hallucination with an average latency of 3.8 seconds. There was 100 percent reproducibility which ensured deterministic output </w:t>
      </w:r>
      <w:proofErr w:type="spellStart"/>
      <w:r w:rsidRPr="31043041">
        <w:rPr>
          <w:lang w:val="en-IN"/>
        </w:rPr>
        <w:t>behavior</w:t>
      </w:r>
      <w:proofErr w:type="spellEnd"/>
      <w:r w:rsidRPr="31043041">
        <w:rPr>
          <w:lang w:val="en-IN"/>
        </w:rPr>
        <w:t>.</w:t>
      </w:r>
    </w:p>
    <w:p w14:paraId="51EF4BE3" w14:textId="4BCCFFD2" w:rsidR="7783C807" w:rsidRDefault="7783C807" w:rsidP="31043041">
      <w:r w:rsidRPr="31043041">
        <w:rPr>
          <w:lang w:val="en-IN"/>
        </w:rPr>
        <w:t>Though the model had high linguistic and conceptual knowledge, the responses were still qualitative. In the case of the question "What were the transport CO2 emissions in Germany in 2020?", the model answered with a descriptive answer like "Germany The transport sector is a major contributor of emissions in the country as a result of fuel consumption and road usage without giving any figures or sources. This established the fact that the model did not require schema grounding or real-time access to datasets.</w:t>
      </w:r>
    </w:p>
    <w:p w14:paraId="63B94998" w14:textId="24B68AE7" w:rsidR="7783C807" w:rsidRDefault="7783C807" w:rsidP="31043041">
      <w:r w:rsidRPr="31043041">
        <w:rPr>
          <w:lang w:val="en-IN"/>
        </w:rPr>
        <w:lastRenderedPageBreak/>
        <w:t>Altogether, the baseline system was reliable and offered consistent explanations, but was not able to present verifiable and data-supported outcomes. The results can be used to test MCP performance on a control basis in future studies, where schema grounding and integration of EDGAR data are expected to increase the accuracy of facts, depth of analysis, and transparency.</w:t>
      </w:r>
    </w:p>
    <w:p w14:paraId="55A8935A" w14:textId="0BD2799B" w:rsidR="0021AFD4" w:rsidRDefault="0021AFD4" w:rsidP="0021AFD4">
      <w:pPr>
        <w:rPr>
          <w:lang w:val="en-IN"/>
        </w:rPr>
      </w:pPr>
    </w:p>
    <w:p w14:paraId="5FD30FAD" w14:textId="0B724A2C" w:rsidR="00D73574" w:rsidRDefault="00112758" w:rsidP="00D73574">
      <w:pPr>
        <w:pStyle w:val="Heading2"/>
        <w:rPr>
          <w:rFonts w:hint="eastAsia"/>
          <w:lang w:val="en-IN"/>
        </w:rPr>
      </w:pPr>
      <w:r>
        <w:rPr>
          <w:lang w:val="en-IN"/>
        </w:rPr>
        <w:t>Error Analysis</w:t>
      </w:r>
    </w:p>
    <w:p w14:paraId="42C546FB" w14:textId="17BBBFDE" w:rsidR="003D4C35" w:rsidRPr="003D4C35" w:rsidRDefault="00FE7A5B" w:rsidP="006D4E64">
      <w:pPr>
        <w:rPr>
          <w:b/>
          <w:bCs/>
        </w:rPr>
      </w:pPr>
      <w:r>
        <w:t>The performance metrics of the ClimateGPT x MCP pipeline were reported to be high, but it was found that there are many categories of small errors and recoverable exceptions that needed to be detected and improved upon.</w:t>
      </w:r>
      <w:r w:rsidR="006D4E64">
        <w:br/>
      </w:r>
    </w:p>
    <w:p w14:paraId="4E237E30" w14:textId="1118EAAD" w:rsidR="00BB311B" w:rsidRPr="00BB311B" w:rsidRDefault="00BB311B" w:rsidP="00D77336">
      <w:pPr>
        <w:pStyle w:val="ListParagraph"/>
        <w:numPr>
          <w:ilvl w:val="0"/>
          <w:numId w:val="35"/>
        </w:numPr>
        <w:rPr>
          <w:b/>
          <w:bCs/>
        </w:rPr>
      </w:pPr>
      <w:r w:rsidRPr="00BB311B">
        <w:rPr>
          <w:b/>
          <w:bCs/>
        </w:rPr>
        <w:t>Schema Mismatch Errors</w:t>
      </w:r>
    </w:p>
    <w:p w14:paraId="5A4BCA59" w14:textId="77777777" w:rsidR="00FE7A5B" w:rsidRPr="00CD6D4F" w:rsidRDefault="00FE7A5B" w:rsidP="00FE7A5B">
      <w:pPr>
        <w:rPr>
          <w:b/>
          <w:lang w:val="en-IN"/>
        </w:rPr>
      </w:pPr>
      <w:r>
        <w:t xml:space="preserve">During initial testing, 6 per cent. of all queries were rejected because of a discrepancy between the </w:t>
      </w:r>
      <w:proofErr w:type="gramStart"/>
      <w:r>
        <w:t>field-names</w:t>
      </w:r>
      <w:proofErr w:type="gramEnd"/>
      <w:r>
        <w:t xml:space="preserve"> (e.g. </w:t>
      </w:r>
      <w:proofErr w:type="spellStart"/>
      <w:r>
        <w:t>countrycode</w:t>
      </w:r>
      <w:proofErr w:type="spellEnd"/>
      <w:r>
        <w:t xml:space="preserve"> vs country).</w:t>
      </w:r>
    </w:p>
    <w:p w14:paraId="289E96F8" w14:textId="77777777" w:rsidR="00FE7A5B" w:rsidRDefault="00FE7A5B" w:rsidP="00FE7A5B">
      <w:r>
        <w:t>The MCP Server automatically fixed these by its schema- mapping utility, which currently normalizes all column identifiers prior to the execution of the query.</w:t>
      </w:r>
    </w:p>
    <w:p w14:paraId="7FED2700" w14:textId="47A910B0" w:rsidR="001F0AEA" w:rsidRPr="001F0AEA" w:rsidRDefault="001F0AEA" w:rsidP="00D77336">
      <w:pPr>
        <w:pStyle w:val="ListParagraph"/>
        <w:numPr>
          <w:ilvl w:val="0"/>
          <w:numId w:val="35"/>
        </w:numPr>
        <w:rPr>
          <w:b/>
          <w:bCs/>
        </w:rPr>
      </w:pPr>
      <w:r w:rsidRPr="001F0AEA">
        <w:rPr>
          <w:b/>
          <w:bCs/>
        </w:rPr>
        <w:t>Zero-Row Responses</w:t>
      </w:r>
    </w:p>
    <w:p w14:paraId="401F186E" w14:textId="13763C43" w:rsidR="00FE7A5B" w:rsidRDefault="00FE7A5B" w:rsidP="00FE7A5B">
      <w:r>
        <w:t>The test queries which gave 0-row results were eighteen in number.</w:t>
      </w:r>
      <w:r w:rsidR="000D6A4E">
        <w:t xml:space="preserve"> </w:t>
      </w:r>
      <w:r>
        <w:t>Instead of being an indication of failure, the system rightfully raised them as zero-row hits a hit of the filters being used (indicating a year or a region, in the EDGAR data) that were not present in the data set.</w:t>
      </w:r>
      <w:r w:rsidR="066105D7">
        <w:t xml:space="preserve"> </w:t>
      </w:r>
      <w:r>
        <w:t>This confirmed that the model was able to deal with sparse data smoothly without hallucinating the outcomes.</w:t>
      </w:r>
    </w:p>
    <w:p w14:paraId="2963BD2F" w14:textId="02BC621A" w:rsidR="005B78EE" w:rsidRPr="001F0AEA" w:rsidRDefault="005A1153" w:rsidP="00D77336">
      <w:pPr>
        <w:pStyle w:val="ListParagraph"/>
        <w:numPr>
          <w:ilvl w:val="0"/>
          <w:numId w:val="35"/>
        </w:numPr>
        <w:rPr>
          <w:b/>
          <w:bCs/>
        </w:rPr>
      </w:pPr>
      <w:r>
        <w:rPr>
          <w:b/>
          <w:bCs/>
        </w:rPr>
        <w:t xml:space="preserve">Timeout </w:t>
      </w:r>
      <w:r w:rsidR="00F03656">
        <w:rPr>
          <w:b/>
          <w:bCs/>
        </w:rPr>
        <w:t>&amp; Parallel Warnings</w:t>
      </w:r>
    </w:p>
    <w:p w14:paraId="4B3C0444" w14:textId="3AC5B7CD" w:rsidR="6C3EB59B" w:rsidRDefault="00FE7A5B">
      <w:r>
        <w:t>Some test runs gave warnings in cases where several verification events were run simultaneously.</w:t>
      </w:r>
      <w:r w:rsidR="00252E9F">
        <w:t xml:space="preserve"> </w:t>
      </w:r>
      <w:r>
        <w:t>The latency peaks ([?] 0.1 s vs 0.05 s normal) were found to be caused by simultaneous disk reads on DuckDB.</w:t>
      </w:r>
      <w:r w:rsidR="37722CD2">
        <w:t xml:space="preserve"> </w:t>
      </w:r>
      <w:r>
        <w:t>The problem was alleviated through read operations batching and caching regularly accessed datasets.</w:t>
      </w:r>
    </w:p>
    <w:p w14:paraId="17F2012F" w14:textId="511F8050" w:rsidR="00F23FA6" w:rsidRPr="00F23FA6" w:rsidRDefault="00F23FA6" w:rsidP="00D77336">
      <w:pPr>
        <w:pStyle w:val="ListParagraph"/>
        <w:numPr>
          <w:ilvl w:val="0"/>
          <w:numId w:val="35"/>
        </w:numPr>
        <w:rPr>
          <w:b/>
          <w:bCs/>
        </w:rPr>
      </w:pPr>
      <w:r w:rsidRPr="00F23FA6">
        <w:rPr>
          <w:b/>
          <w:bCs/>
        </w:rPr>
        <w:t>Ambiguities in the Interpretation of the Queries.</w:t>
      </w:r>
    </w:p>
    <w:p w14:paraId="112C4CAE" w14:textId="6F567A1C" w:rsidR="00FE7A5B" w:rsidRDefault="00FE7A5B" w:rsidP="00FE7A5B">
      <w:r>
        <w:t>In the initial validation stage, natural-language input queries were ambiguous, like top emitters last period, which elicited a query that was too general.</w:t>
      </w:r>
      <w:r w:rsidR="00F23FA6">
        <w:t xml:space="preserve"> </w:t>
      </w:r>
      <w:r w:rsidR="000C3352">
        <w:br/>
      </w:r>
      <w:r>
        <w:t>They were addressed by adding constraint-based re-prompting on the Agent layer, which made the model demand clarification (e.g., "Ask the user to specify the year range).</w:t>
      </w:r>
      <w:r w:rsidR="007F4BBC">
        <w:t xml:space="preserve"> </w:t>
      </w:r>
      <w:r>
        <w:t>This improvement made a big difference in semantic ambiguity errors.</w:t>
      </w:r>
    </w:p>
    <w:p w14:paraId="1EB66712" w14:textId="460029D6" w:rsidR="00005C34" w:rsidRPr="00005C34" w:rsidRDefault="00005C34" w:rsidP="00D77336">
      <w:pPr>
        <w:pStyle w:val="ListParagraph"/>
        <w:numPr>
          <w:ilvl w:val="0"/>
          <w:numId w:val="35"/>
        </w:numPr>
        <w:rPr>
          <w:b/>
          <w:bCs/>
        </w:rPr>
      </w:pPr>
      <w:r w:rsidRPr="00005C34">
        <w:rPr>
          <w:b/>
          <w:bCs/>
        </w:rPr>
        <w:t>Logging and Recovery</w:t>
      </w:r>
    </w:p>
    <w:p w14:paraId="4805B942" w14:textId="0E79679E" w:rsidR="00FE7A5B" w:rsidRDefault="00FE7A5B" w:rsidP="00FE7A5B">
      <w:r>
        <w:t>Any and every error (syntactic or semantic or environmental) was automatically stored with timestamps and correlation IDs.</w:t>
      </w:r>
      <w:r w:rsidR="52CFCA58">
        <w:t xml:space="preserve"> </w:t>
      </w:r>
      <w:r>
        <w:t>Control re-runs then played back the failed executions through the MCP Response Layer and ensured full recovery without loss or corruption of data.</w:t>
      </w:r>
    </w:p>
    <w:p w14:paraId="2DEDB47C" w14:textId="4E7F7B26" w:rsidR="6A5A8A7F" w:rsidRDefault="6A5A8A7F" w:rsidP="6A5A8A7F">
      <w:pPr>
        <w:rPr>
          <w:b/>
          <w:bCs/>
        </w:rPr>
      </w:pPr>
    </w:p>
    <w:p w14:paraId="3D728A8A" w14:textId="77777777" w:rsidR="002E230C" w:rsidRDefault="002E230C" w:rsidP="00AB76AD">
      <w:pPr>
        <w:rPr>
          <w:b/>
          <w:bCs/>
        </w:rPr>
      </w:pPr>
    </w:p>
    <w:p w14:paraId="35B061D4" w14:textId="77777777" w:rsidR="002E230C" w:rsidRDefault="002E230C" w:rsidP="00AB76AD">
      <w:pPr>
        <w:rPr>
          <w:b/>
          <w:bCs/>
        </w:rPr>
      </w:pPr>
    </w:p>
    <w:p w14:paraId="77F82E4B" w14:textId="77777777" w:rsidR="00E37535" w:rsidRPr="00E37535" w:rsidRDefault="00E37535" w:rsidP="00AB76AD">
      <w:pPr>
        <w:rPr>
          <w:rFonts w:asciiTheme="majorHAnsi" w:hAnsiTheme="majorHAnsi"/>
          <w:sz w:val="32"/>
          <w:szCs w:val="32"/>
        </w:rPr>
      </w:pPr>
      <w:r w:rsidRPr="00E37535">
        <w:rPr>
          <w:rFonts w:asciiTheme="majorHAnsi" w:hAnsiTheme="majorHAnsi"/>
          <w:sz w:val="32"/>
          <w:szCs w:val="32"/>
        </w:rPr>
        <w:lastRenderedPageBreak/>
        <w:t>5.5 Testing and Validation</w:t>
      </w:r>
    </w:p>
    <w:p w14:paraId="0714E704" w14:textId="77777777" w:rsidR="00E37535" w:rsidRPr="00E37535" w:rsidRDefault="00E37535" w:rsidP="00E37535">
      <w:r w:rsidRPr="00E37535">
        <w:t>Following the implementation and error analysis phases, a comprehensive testing framework was established to validate the ClimateGPT system across multiple dimensions. The testing approach consisted of two complementary methodologies: </w:t>
      </w:r>
      <w:r w:rsidRPr="00E37535">
        <w:rPr>
          <w:b/>
          <w:bCs/>
        </w:rPr>
        <w:t>automated system testing</w:t>
      </w:r>
      <w:r w:rsidRPr="00E37535">
        <w:t> with comparative LLM analysis, and </w:t>
      </w:r>
      <w:r w:rsidRPr="00E37535">
        <w:rPr>
          <w:b/>
          <w:bCs/>
        </w:rPr>
        <w:t>persona-based testing</w:t>
      </w:r>
      <w:r w:rsidRPr="00E37535">
        <w:t> to validate user experience consistency across different audience profiles. This dual approach ensured that the system not only produced accurate, data-grounded results but also maintained appropriate tone and depth for diverse stakeholder needs.</w:t>
      </w:r>
    </w:p>
    <w:p w14:paraId="47EF29FE" w14:textId="77777777" w:rsidR="00E37535" w:rsidRPr="00E37535" w:rsidRDefault="00E37535" w:rsidP="00E37535">
      <w:r w:rsidRPr="00E37535">
        <w:t>The testing infrastructure was designed to validate three critical aspects:</w:t>
      </w:r>
    </w:p>
    <w:p w14:paraId="3D2ACF30" w14:textId="77777777" w:rsidR="00E37535" w:rsidRPr="00E37535" w:rsidRDefault="00E37535" w:rsidP="00D77336">
      <w:pPr>
        <w:numPr>
          <w:ilvl w:val="0"/>
          <w:numId w:val="38"/>
        </w:numPr>
      </w:pPr>
      <w:r w:rsidRPr="00E37535">
        <w:rPr>
          <w:b/>
          <w:bCs/>
        </w:rPr>
        <w:t>Functional Correctness</w:t>
      </w:r>
      <w:r w:rsidRPr="00E37535">
        <w:t>: Verification that queries return accurate, schema-grounded emissions data from EDGAR v2024 datasets</w:t>
      </w:r>
    </w:p>
    <w:p w14:paraId="2E5B3D14" w14:textId="77777777" w:rsidR="00E37535" w:rsidRPr="00E37535" w:rsidRDefault="00E37535" w:rsidP="00D77336">
      <w:pPr>
        <w:numPr>
          <w:ilvl w:val="0"/>
          <w:numId w:val="38"/>
        </w:numPr>
      </w:pPr>
      <w:r w:rsidRPr="00E37535">
        <w:rPr>
          <w:b/>
          <w:bCs/>
        </w:rPr>
        <w:t>Performance Consistency</w:t>
      </w:r>
      <w:r w:rsidRPr="00E37535">
        <w:t>: Measurement of response times, success rates, and system reliability under varied query loads</w:t>
      </w:r>
    </w:p>
    <w:p w14:paraId="7D42FD88" w14:textId="77777777" w:rsidR="00E37535" w:rsidRPr="00E37535" w:rsidRDefault="00E37535" w:rsidP="00D77336">
      <w:pPr>
        <w:numPr>
          <w:ilvl w:val="0"/>
          <w:numId w:val="38"/>
        </w:numPr>
      </w:pPr>
      <w:r w:rsidRPr="00E37535">
        <w:rPr>
          <w:b/>
          <w:bCs/>
        </w:rPr>
        <w:t>Persona Alignment</w:t>
      </w:r>
      <w:r w:rsidRPr="00E37535">
        <w:t>: Validation that the four supported personas (Climate Analyst, Research Scientist, Financial Analyst, Student) maintain distinct, appropriate communication styles while delivering consistent underlying data</w:t>
      </w:r>
    </w:p>
    <w:p w14:paraId="0E053F5F" w14:textId="77777777" w:rsidR="00E37535" w:rsidRPr="00E37535" w:rsidRDefault="00E37535" w:rsidP="00E37535">
      <w:r w:rsidRPr="00E37535">
        <w:t>This comprehensive testing regime confirmed that the MCP-enabled architecture delivers reproducible, verifiable, and stakeholder-appropriate climate intelligence at scale.</w:t>
      </w:r>
    </w:p>
    <w:p w14:paraId="7A5CE7D0" w14:textId="77777777" w:rsidR="00E37535" w:rsidRPr="00E37535" w:rsidRDefault="00E37535" w:rsidP="008A25A5">
      <w:pPr>
        <w:rPr>
          <w:b/>
          <w:bCs/>
        </w:rPr>
      </w:pPr>
      <w:r w:rsidRPr="00E37535">
        <w:rPr>
          <w:b/>
          <w:bCs/>
        </w:rPr>
        <w:t>5.5.1 Testing Architecture and Infrastructure</w:t>
      </w:r>
    </w:p>
    <w:p w14:paraId="593621A1" w14:textId="77777777" w:rsidR="00E37535" w:rsidRPr="00E37535" w:rsidRDefault="00E37535" w:rsidP="00E37535">
      <w:r w:rsidRPr="00E37535">
        <w:t>The testing ecosystem was built around two parallel validation pipelines, each addressing different quality dimensions of the ClimateGPT system.</w:t>
      </w:r>
    </w:p>
    <w:p w14:paraId="1A15D052" w14:textId="77777777" w:rsidR="00AA2CDC" w:rsidRDefault="00936707" w:rsidP="00AA2CDC">
      <w:pPr>
        <w:keepNext/>
      </w:pPr>
      <w:r>
        <w:t xml:space="preserve">                                                               </w:t>
      </w:r>
      <w:r w:rsidR="00C676C5" w:rsidRPr="00C676C5">
        <w:rPr>
          <w:noProof/>
        </w:rPr>
        <w:drawing>
          <wp:inline distT="0" distB="0" distL="0" distR="0" wp14:anchorId="56A98088" wp14:editId="4A1C105D">
            <wp:extent cx="2622550" cy="3322320"/>
            <wp:effectExtent l="0" t="0" r="6350" b="0"/>
            <wp:docPr id="4" name="Picture 3">
              <a:extLst xmlns:a="http://schemas.openxmlformats.org/drawingml/2006/main">
                <a:ext uri="{FF2B5EF4-FFF2-40B4-BE49-F238E27FC236}">
                  <a16:creationId xmlns:a16="http://schemas.microsoft.com/office/drawing/2014/main" id="{E4A07FD1-1138-6B10-BE2B-5B50C69040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4A07FD1-1138-6B10-BE2B-5B50C69040E3}"/>
                        </a:ext>
                      </a:extLst>
                    </pic:cNvPr>
                    <pic:cNvPicPr>
                      <a:picLocks noChangeAspect="1"/>
                    </pic:cNvPicPr>
                  </pic:nvPicPr>
                  <pic:blipFill>
                    <a:blip r:embed="rId44"/>
                    <a:stretch>
                      <a:fillRect/>
                    </a:stretch>
                  </pic:blipFill>
                  <pic:spPr>
                    <a:xfrm>
                      <a:off x="0" y="0"/>
                      <a:ext cx="2684974" cy="3401400"/>
                    </a:xfrm>
                    <a:custGeom>
                      <a:avLst/>
                      <a:gdLst/>
                      <a:ahLst/>
                      <a:cxnLst/>
                      <a:rect l="l" t="t" r="r" b="b"/>
                      <a:pathLst>
                        <a:path w="4777381" h="5643794">
                          <a:moveTo>
                            <a:pt x="143704" y="0"/>
                          </a:moveTo>
                          <a:lnTo>
                            <a:pt x="4633677" y="0"/>
                          </a:lnTo>
                          <a:cubicBezTo>
                            <a:pt x="4713043" y="0"/>
                            <a:pt x="4777381" y="64338"/>
                            <a:pt x="4777381" y="143704"/>
                          </a:cubicBezTo>
                          <a:lnTo>
                            <a:pt x="4777381" y="5500090"/>
                          </a:lnTo>
                          <a:cubicBezTo>
                            <a:pt x="4777381" y="5579456"/>
                            <a:pt x="4713043" y="5643794"/>
                            <a:pt x="4633677" y="5643794"/>
                          </a:cubicBezTo>
                          <a:lnTo>
                            <a:pt x="143704" y="5643794"/>
                          </a:lnTo>
                          <a:cubicBezTo>
                            <a:pt x="64338" y="5643794"/>
                            <a:pt x="0" y="5579456"/>
                            <a:pt x="0" y="5500090"/>
                          </a:cubicBezTo>
                          <a:lnTo>
                            <a:pt x="0" y="143704"/>
                          </a:lnTo>
                          <a:cubicBezTo>
                            <a:pt x="0" y="64338"/>
                            <a:pt x="64338" y="0"/>
                            <a:pt x="143704" y="0"/>
                          </a:cubicBezTo>
                          <a:close/>
                        </a:path>
                      </a:pathLst>
                    </a:custGeom>
                  </pic:spPr>
                </pic:pic>
              </a:graphicData>
            </a:graphic>
          </wp:inline>
        </w:drawing>
      </w:r>
    </w:p>
    <w:p w14:paraId="7BE09AB4" w14:textId="48C1AD6A" w:rsidR="00C676C5" w:rsidRDefault="00AA2CDC" w:rsidP="00AA2CDC">
      <w:pPr>
        <w:pStyle w:val="Caption"/>
        <w:jc w:val="center"/>
      </w:pPr>
      <w:bookmarkStart w:id="130" w:name="_Toc214753031"/>
      <w:bookmarkStart w:id="131" w:name="_Toc214754446"/>
      <w:r>
        <w:t xml:space="preserve">Figure </w:t>
      </w:r>
      <w:fldSimple w:instr=" SEQ Figure \* ARABIC ">
        <w:r>
          <w:rPr>
            <w:noProof/>
          </w:rPr>
          <w:t>17</w:t>
        </w:r>
      </w:fldSimple>
      <w:r w:rsidRPr="00DF2474">
        <w:t>: Testing Architecture Overview</w:t>
      </w:r>
      <w:bookmarkEnd w:id="130"/>
      <w:bookmarkEnd w:id="131"/>
    </w:p>
    <w:p w14:paraId="12BB8CE4" w14:textId="77777777" w:rsidR="006F08A0" w:rsidRDefault="006F08A0" w:rsidP="00E37535"/>
    <w:p w14:paraId="596A3DB9" w14:textId="6CF486B4" w:rsidR="00E37535" w:rsidRPr="00E37535" w:rsidRDefault="00E37535" w:rsidP="00E37535">
      <w:r w:rsidRPr="00E37535">
        <w:lastRenderedPageBreak/>
        <w:t>Figure 18 illustrates the dual-track testing architecture. The left pipeline validates system correctness and performance through automated question banks covering all sectors, geographic levels, and query types. The right pipeline ensures that persona-specific responses maintain appropriate tone, technical depth, and audience alignment while preserving data accuracy.</w:t>
      </w:r>
    </w:p>
    <w:p w14:paraId="5BCED525" w14:textId="77777777" w:rsidR="00E37535" w:rsidRPr="00E37535" w:rsidRDefault="00E37535" w:rsidP="00B23E4C">
      <w:pPr>
        <w:ind w:left="360"/>
        <w:rPr>
          <w:b/>
          <w:bCs/>
        </w:rPr>
      </w:pPr>
      <w:r w:rsidRPr="00E37535">
        <w:rPr>
          <w:b/>
          <w:bCs/>
        </w:rPr>
        <w:t>1. Automated Test Harness (test_harness.py)</w:t>
      </w:r>
    </w:p>
    <w:p w14:paraId="28D3DEB5" w14:textId="77777777" w:rsidR="00E37535" w:rsidRPr="00E37535" w:rsidRDefault="00E37535" w:rsidP="00E37535">
      <w:r w:rsidRPr="00E37535">
        <w:t>The automated testing infrastructure was developed as a Python-based harness capable of executing comparative evaluations across multiple LLM backends. The harness implements the following capabilities:</w:t>
      </w:r>
    </w:p>
    <w:p w14:paraId="63139FAB" w14:textId="77777777" w:rsidR="00E37535" w:rsidRPr="00E37535" w:rsidRDefault="00E37535" w:rsidP="00E37535">
      <w:r w:rsidRPr="00E37535">
        <w:t>• </w:t>
      </w:r>
      <w:r w:rsidRPr="00E37535">
        <w:rPr>
          <w:b/>
          <w:bCs/>
        </w:rPr>
        <w:t>Comprehensive Question Bank</w:t>
      </w:r>
      <w:r w:rsidRPr="00E37535">
        <w:t>: A structured collection of 50 test queries spanning 8 sectors (transport, power-industry, waste, agriculture, buildings, fuel-exploitation, industrial-combustion, industrial-processes), 3 geographic levels (country, admin-1, city), 2 temporal grains (yearly, monthly), and 4 query complexity types (simple, temporal, comparative, complex).</w:t>
      </w:r>
    </w:p>
    <w:p w14:paraId="02E13BC4" w14:textId="77777777" w:rsidR="00E37535" w:rsidRPr="00E37535" w:rsidRDefault="00E37535" w:rsidP="00E37535">
      <w:r w:rsidRPr="00E37535">
        <w:t>• </w:t>
      </w:r>
      <w:r w:rsidRPr="00E37535">
        <w:rPr>
          <w:b/>
          <w:bCs/>
        </w:rPr>
        <w:t>Multi-System Testing</w:t>
      </w:r>
      <w:r w:rsidRPr="00E37535">
        <w:t>: Parallel execution against both the production ClimateGPT system and alternative LLM backends (e.g., Meta Llama 3.1 8B via LM Studio), enabling direct performance comparison under identical query conditions.</w:t>
      </w:r>
    </w:p>
    <w:p w14:paraId="15BE7D1C" w14:textId="77777777" w:rsidR="00E37535" w:rsidRPr="00E37535" w:rsidRDefault="00E37535" w:rsidP="00E37535">
      <w:r w:rsidRPr="00E37535">
        <w:t>• </w:t>
      </w:r>
      <w:r w:rsidRPr="00E37535">
        <w:rPr>
          <w:b/>
          <w:bCs/>
        </w:rPr>
        <w:t>Service Health Validation</w:t>
      </w:r>
      <w:r w:rsidRPr="00E37535">
        <w:t>: Pre-execution checks verify MCP server availability at http://localhost:8010/health and external LLM endpoint connectivity before test execution begins.</w:t>
      </w:r>
    </w:p>
    <w:p w14:paraId="47D269C6" w14:textId="77777777" w:rsidR="00E37535" w:rsidRPr="00E37535" w:rsidRDefault="00E37535" w:rsidP="00E37535">
      <w:r w:rsidRPr="00E37535">
        <w:t>• </w:t>
      </w:r>
      <w:r w:rsidRPr="00E37535">
        <w:rPr>
          <w:b/>
          <w:bCs/>
        </w:rPr>
        <w:t>Retry and Rate Limiting</w:t>
      </w:r>
      <w:r w:rsidRPr="00E37535">
        <w:t>: Configurable retry logic (maximum 2 retries with 2-second delays) and inter-request rate limiting (1-second default delay) ensure robust testing under varying network and server conditions.</w:t>
      </w:r>
    </w:p>
    <w:p w14:paraId="6E30B029" w14:textId="77777777" w:rsidR="00E37535" w:rsidRPr="00E37535" w:rsidRDefault="00E37535" w:rsidP="00E37535">
      <w:r w:rsidRPr="00E37535">
        <w:t>• </w:t>
      </w:r>
      <w:r w:rsidRPr="00E37535">
        <w:rPr>
          <w:b/>
          <w:bCs/>
        </w:rPr>
        <w:t>Multi-Format Output</w:t>
      </w:r>
      <w:r w:rsidRPr="00E37535">
        <w:t>: Results are exported in three formats—JSON (detailed results with metadata), CSV (tabular for statistical analysis), and TXT (human-readable summaries)—to support different analytical workflows.</w:t>
      </w:r>
    </w:p>
    <w:p w14:paraId="5CE30FED" w14:textId="77777777" w:rsidR="00E37535" w:rsidRPr="00E37535" w:rsidRDefault="00E37535" w:rsidP="00E37535">
      <w:r w:rsidRPr="00E37535">
        <w:t>The test execution flow follows a deterministic sequence:</w:t>
      </w:r>
    </w:p>
    <w:p w14:paraId="0DE6DAAE" w14:textId="77777777" w:rsidR="00E37535" w:rsidRPr="00E37535" w:rsidRDefault="00E37535" w:rsidP="00D77336">
      <w:pPr>
        <w:numPr>
          <w:ilvl w:val="0"/>
          <w:numId w:val="39"/>
        </w:numPr>
      </w:pPr>
      <w:r w:rsidRPr="00E37535">
        <w:t>Load question bank from </w:t>
      </w:r>
      <w:proofErr w:type="spellStart"/>
      <w:r w:rsidRPr="00E37535">
        <w:t>test_question_bank.json</w:t>
      </w:r>
      <w:proofErr w:type="spellEnd"/>
      <w:r w:rsidRPr="00E37535">
        <w:t> containing structured metadata</w:t>
      </w:r>
    </w:p>
    <w:p w14:paraId="6C60080B" w14:textId="77777777" w:rsidR="00E37535" w:rsidRPr="00E37535" w:rsidRDefault="00E37535" w:rsidP="00D77336">
      <w:pPr>
        <w:numPr>
          <w:ilvl w:val="0"/>
          <w:numId w:val="39"/>
        </w:numPr>
      </w:pPr>
      <w:r w:rsidRPr="00E37535">
        <w:t>Verify health status of all required services (MCP server, external LLMs)</w:t>
      </w:r>
    </w:p>
    <w:p w14:paraId="3B218F19" w14:textId="77777777" w:rsidR="00E37535" w:rsidRPr="00E37535" w:rsidRDefault="00E37535" w:rsidP="00D77336">
      <w:pPr>
        <w:numPr>
          <w:ilvl w:val="0"/>
          <w:numId w:val="39"/>
        </w:numPr>
      </w:pPr>
      <w:r w:rsidRPr="00E37535">
        <w:t>For each question, sequentially test each configured system</w:t>
      </w:r>
    </w:p>
    <w:p w14:paraId="117B8ABA" w14:textId="77777777" w:rsidR="00E37535" w:rsidRPr="00E37535" w:rsidRDefault="00E37535" w:rsidP="00D77336">
      <w:pPr>
        <w:numPr>
          <w:ilvl w:val="0"/>
          <w:numId w:val="39"/>
        </w:numPr>
      </w:pPr>
      <w:r w:rsidRPr="00E37535">
        <w:t>Measure response time, validate HTTP status codes, extract answers</w:t>
      </w:r>
    </w:p>
    <w:p w14:paraId="4B85B07A" w14:textId="77777777" w:rsidR="00E37535" w:rsidRPr="00E37535" w:rsidRDefault="00E37535" w:rsidP="00D77336">
      <w:pPr>
        <w:numPr>
          <w:ilvl w:val="0"/>
          <w:numId w:val="39"/>
        </w:numPr>
      </w:pPr>
      <w:r w:rsidRPr="00E37535">
        <w:t>Log all tool calls, errors, and validation results with timestamps</w:t>
      </w:r>
    </w:p>
    <w:p w14:paraId="62D006EB" w14:textId="77777777" w:rsidR="00E37535" w:rsidRPr="00E37535" w:rsidRDefault="00E37535" w:rsidP="00D77336">
      <w:pPr>
        <w:numPr>
          <w:ilvl w:val="0"/>
          <w:numId w:val="39"/>
        </w:numPr>
      </w:pPr>
      <w:r w:rsidRPr="00E37535">
        <w:t>Generate comparative reports with success rates and performance metrics</w:t>
      </w:r>
    </w:p>
    <w:p w14:paraId="61A653F7" w14:textId="77777777" w:rsidR="00E37535" w:rsidRPr="00E37535" w:rsidRDefault="00E37535" w:rsidP="00E37535">
      <w:r w:rsidRPr="00E37535">
        <w:t>This approach ensured that every test run was reproducible, traceable, and suitable for longitudinal performance tracking.</w:t>
      </w:r>
    </w:p>
    <w:p w14:paraId="44F00877" w14:textId="77777777" w:rsidR="00E37535" w:rsidRPr="00E37535" w:rsidRDefault="00E37535" w:rsidP="00B23E4C">
      <w:pPr>
        <w:ind w:left="720"/>
        <w:rPr>
          <w:b/>
          <w:bCs/>
        </w:rPr>
      </w:pPr>
      <w:r w:rsidRPr="00E37535">
        <w:rPr>
          <w:b/>
          <w:bCs/>
        </w:rPr>
        <w:t>2. Persona Testing Framework (run_persona_tests.py)</w:t>
      </w:r>
    </w:p>
    <w:p w14:paraId="47819FFC" w14:textId="77777777" w:rsidR="00E37535" w:rsidRPr="00E37535" w:rsidRDefault="00E37535" w:rsidP="00E37535">
      <w:r w:rsidRPr="00E37535">
        <w:t>The persona-based testing infrastructure validates that ClimateGPT maintains distinct, audience-appropriate communication styles across its four supported personas while delivering consistent underlying data. The framework operates through the climategpt_persona_engine.py module, which defines four persona profiles:</w:t>
      </w:r>
    </w:p>
    <w:p w14:paraId="52E36FD2" w14:textId="7D78D233" w:rsidR="00E37535" w:rsidRPr="00E37535" w:rsidRDefault="00E37535" w:rsidP="00E3753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1735"/>
        <w:gridCol w:w="1931"/>
        <w:gridCol w:w="1970"/>
        <w:gridCol w:w="1956"/>
      </w:tblGrid>
      <w:tr w:rsidR="004F00DF" w:rsidRPr="004F00DF" w14:paraId="6BFBC131" w14:textId="77777777" w:rsidTr="004F00DF">
        <w:trPr>
          <w:trHeight w:val="323"/>
        </w:trPr>
        <w:tc>
          <w:tcPr>
            <w:tcW w:w="1789" w:type="dxa"/>
          </w:tcPr>
          <w:p w14:paraId="56F9662F" w14:textId="77777777" w:rsidR="004F00DF" w:rsidRPr="00E37535" w:rsidRDefault="004F00DF">
            <w:r w:rsidRPr="00E37535">
              <w:t xml:space="preserve"> Persona </w:t>
            </w:r>
          </w:p>
        </w:tc>
        <w:tc>
          <w:tcPr>
            <w:tcW w:w="1735" w:type="dxa"/>
          </w:tcPr>
          <w:p w14:paraId="38D1F011" w14:textId="77777777" w:rsidR="004F00DF" w:rsidRPr="00E37535" w:rsidRDefault="004F00DF">
            <w:r w:rsidRPr="00E37535">
              <w:t xml:space="preserve"> Icon </w:t>
            </w:r>
          </w:p>
        </w:tc>
        <w:tc>
          <w:tcPr>
            <w:tcW w:w="1931" w:type="dxa"/>
          </w:tcPr>
          <w:p w14:paraId="68F39198" w14:textId="77777777" w:rsidR="004F00DF" w:rsidRPr="00E37535" w:rsidRDefault="004F00DF">
            <w:r w:rsidRPr="00E37535">
              <w:t xml:space="preserve"> Audience </w:t>
            </w:r>
          </w:p>
        </w:tc>
        <w:tc>
          <w:tcPr>
            <w:tcW w:w="1970" w:type="dxa"/>
          </w:tcPr>
          <w:p w14:paraId="632550C1" w14:textId="77777777" w:rsidR="004F00DF" w:rsidRPr="00E37535" w:rsidRDefault="004F00DF">
            <w:r w:rsidRPr="00E37535">
              <w:t xml:space="preserve"> Tone </w:t>
            </w:r>
          </w:p>
        </w:tc>
        <w:tc>
          <w:tcPr>
            <w:tcW w:w="1956" w:type="dxa"/>
          </w:tcPr>
          <w:p w14:paraId="2997E278" w14:textId="77777777" w:rsidR="004F00DF" w:rsidRPr="00E37535" w:rsidRDefault="004F00DF">
            <w:r w:rsidRPr="00E37535">
              <w:t xml:space="preserve"> Focus Area </w:t>
            </w:r>
          </w:p>
        </w:tc>
      </w:tr>
      <w:tr w:rsidR="004F00DF" w:rsidRPr="004F00DF" w14:paraId="11C0C84D" w14:textId="77777777" w:rsidTr="004F00DF">
        <w:trPr>
          <w:trHeight w:val="1293"/>
        </w:trPr>
        <w:tc>
          <w:tcPr>
            <w:tcW w:w="1789" w:type="dxa"/>
          </w:tcPr>
          <w:p w14:paraId="17CBA59A" w14:textId="77777777" w:rsidR="004F00DF" w:rsidRPr="00E37535" w:rsidRDefault="004F00DF">
            <w:r w:rsidRPr="00E37535">
              <w:t xml:space="preserve"> Climate Analyst </w:t>
            </w:r>
          </w:p>
        </w:tc>
        <w:tc>
          <w:tcPr>
            <w:tcW w:w="1735" w:type="dxa"/>
          </w:tcPr>
          <w:p w14:paraId="7A9CBD23" w14:textId="77777777" w:rsidR="004F00DF" w:rsidRPr="00E37535" w:rsidRDefault="004F00DF">
            <w:r w:rsidRPr="00E37535">
              <w:t xml:space="preserve"> </w:t>
            </w:r>
            <w:r w:rsidRPr="00E37535">
              <w:rPr>
                <w:rFonts w:ascii="Apple Color Emoji" w:hAnsi="Apple Color Emoji" w:cs="Apple Color Emoji"/>
              </w:rPr>
              <w:t>📈</w:t>
            </w:r>
            <w:r w:rsidRPr="00E37535">
              <w:t xml:space="preserve"> </w:t>
            </w:r>
          </w:p>
        </w:tc>
        <w:tc>
          <w:tcPr>
            <w:tcW w:w="1931" w:type="dxa"/>
          </w:tcPr>
          <w:p w14:paraId="6A10F0C2" w14:textId="77777777" w:rsidR="004F00DF" w:rsidRPr="00E37535" w:rsidRDefault="004F00DF">
            <w:r w:rsidRPr="00E37535">
              <w:t xml:space="preserve"> Climate data strategist </w:t>
            </w:r>
          </w:p>
        </w:tc>
        <w:tc>
          <w:tcPr>
            <w:tcW w:w="1970" w:type="dxa"/>
          </w:tcPr>
          <w:p w14:paraId="26F124DC" w14:textId="77777777" w:rsidR="004F00DF" w:rsidRPr="00E37535" w:rsidRDefault="004F00DF">
            <w:r w:rsidRPr="00E37535">
              <w:t xml:space="preserve"> Analytical, confident, insight-driven </w:t>
            </w:r>
          </w:p>
        </w:tc>
        <w:tc>
          <w:tcPr>
            <w:tcW w:w="1956" w:type="dxa"/>
          </w:tcPr>
          <w:p w14:paraId="0C1FD25C" w14:textId="77777777" w:rsidR="004F00DF" w:rsidRPr="00E37535" w:rsidRDefault="004F00DF">
            <w:r w:rsidRPr="00E37535">
              <w:t xml:space="preserve"> Actionable insights, mitigation priorities </w:t>
            </w:r>
          </w:p>
        </w:tc>
      </w:tr>
      <w:tr w:rsidR="004F00DF" w:rsidRPr="004F00DF" w14:paraId="48180C86" w14:textId="77777777" w:rsidTr="004F00DF">
        <w:trPr>
          <w:trHeight w:val="1293"/>
        </w:trPr>
        <w:tc>
          <w:tcPr>
            <w:tcW w:w="1789" w:type="dxa"/>
          </w:tcPr>
          <w:p w14:paraId="08F67355" w14:textId="77777777" w:rsidR="004F00DF" w:rsidRPr="00E37535" w:rsidRDefault="004F00DF">
            <w:r w:rsidRPr="00E37535">
              <w:t xml:space="preserve"> Research Scientist </w:t>
            </w:r>
          </w:p>
        </w:tc>
        <w:tc>
          <w:tcPr>
            <w:tcW w:w="1735" w:type="dxa"/>
          </w:tcPr>
          <w:p w14:paraId="71B32DC3" w14:textId="77777777" w:rsidR="004F00DF" w:rsidRPr="00E37535" w:rsidRDefault="004F00DF">
            <w:r w:rsidRPr="00E37535">
              <w:t xml:space="preserve"> </w:t>
            </w:r>
            <w:r w:rsidRPr="00E37535">
              <w:rPr>
                <w:rFonts w:ascii="Apple Color Emoji" w:hAnsi="Apple Color Emoji" w:cs="Apple Color Emoji"/>
              </w:rPr>
              <w:t>🔬</w:t>
            </w:r>
            <w:r w:rsidRPr="00E37535">
              <w:t xml:space="preserve"> </w:t>
            </w:r>
          </w:p>
        </w:tc>
        <w:tc>
          <w:tcPr>
            <w:tcW w:w="1931" w:type="dxa"/>
          </w:tcPr>
          <w:p w14:paraId="01EF804A" w14:textId="77777777" w:rsidR="004F00DF" w:rsidRPr="00E37535" w:rsidRDefault="004F00DF">
            <w:r w:rsidRPr="00E37535">
              <w:t xml:space="preserve"> Methodology-focused expert </w:t>
            </w:r>
          </w:p>
        </w:tc>
        <w:tc>
          <w:tcPr>
            <w:tcW w:w="1970" w:type="dxa"/>
          </w:tcPr>
          <w:p w14:paraId="5C194051" w14:textId="77777777" w:rsidR="004F00DF" w:rsidRPr="00E37535" w:rsidRDefault="004F00DF">
            <w:r w:rsidRPr="00E37535">
              <w:t xml:space="preserve"> Precise, technically rigorous </w:t>
            </w:r>
          </w:p>
        </w:tc>
        <w:tc>
          <w:tcPr>
            <w:tcW w:w="1956" w:type="dxa"/>
          </w:tcPr>
          <w:p w14:paraId="4FC54E6D" w14:textId="77777777" w:rsidR="004F00DF" w:rsidRPr="00E37535" w:rsidRDefault="004F00DF">
            <w:r w:rsidRPr="00E37535">
              <w:t xml:space="preserve"> Data provenance, uncertainty, caveats </w:t>
            </w:r>
          </w:p>
        </w:tc>
      </w:tr>
      <w:tr w:rsidR="004F00DF" w:rsidRPr="004F00DF" w14:paraId="5B95CC15" w14:textId="77777777" w:rsidTr="004F00DF">
        <w:trPr>
          <w:trHeight w:val="1293"/>
        </w:trPr>
        <w:tc>
          <w:tcPr>
            <w:tcW w:w="1789" w:type="dxa"/>
          </w:tcPr>
          <w:p w14:paraId="28E684F7" w14:textId="77777777" w:rsidR="004F00DF" w:rsidRPr="00E37535" w:rsidRDefault="004F00DF">
            <w:r w:rsidRPr="00E37535">
              <w:t xml:space="preserve"> Financial Analyst </w:t>
            </w:r>
          </w:p>
        </w:tc>
        <w:tc>
          <w:tcPr>
            <w:tcW w:w="1735" w:type="dxa"/>
          </w:tcPr>
          <w:p w14:paraId="2E87BCD1" w14:textId="77777777" w:rsidR="004F00DF" w:rsidRPr="00E37535" w:rsidRDefault="004F00DF">
            <w:r w:rsidRPr="00E37535">
              <w:t xml:space="preserve"> </w:t>
            </w:r>
            <w:r w:rsidRPr="00E37535">
              <w:rPr>
                <w:rFonts w:ascii="Apple Color Emoji" w:hAnsi="Apple Color Emoji" w:cs="Apple Color Emoji"/>
              </w:rPr>
              <w:t>💼</w:t>
            </w:r>
            <w:r w:rsidRPr="00E37535">
              <w:t xml:space="preserve"> </w:t>
            </w:r>
          </w:p>
        </w:tc>
        <w:tc>
          <w:tcPr>
            <w:tcW w:w="1931" w:type="dxa"/>
          </w:tcPr>
          <w:p w14:paraId="28636389" w14:textId="77777777" w:rsidR="004F00DF" w:rsidRPr="00E37535" w:rsidRDefault="004F00DF">
            <w:r w:rsidRPr="00E37535">
              <w:t xml:space="preserve"> Emissions-signal interpreter </w:t>
            </w:r>
          </w:p>
        </w:tc>
        <w:tc>
          <w:tcPr>
            <w:tcW w:w="1970" w:type="dxa"/>
          </w:tcPr>
          <w:p w14:paraId="07EE4ECC" w14:textId="77777777" w:rsidR="004F00DF" w:rsidRPr="00E37535" w:rsidRDefault="004F00DF">
            <w:r w:rsidRPr="00E37535">
              <w:t xml:space="preserve"> Metrics-focused, concentration analysis </w:t>
            </w:r>
          </w:p>
        </w:tc>
        <w:tc>
          <w:tcPr>
            <w:tcW w:w="1956" w:type="dxa"/>
          </w:tcPr>
          <w:p w14:paraId="5C519B49" w14:textId="77777777" w:rsidR="004F00DF" w:rsidRPr="00E37535" w:rsidRDefault="004F00DF">
            <w:r w:rsidRPr="00E37535">
              <w:t xml:space="preserve"> Trends, momentum, risk signals </w:t>
            </w:r>
          </w:p>
        </w:tc>
      </w:tr>
      <w:tr w:rsidR="004F00DF" w:rsidRPr="00E37535" w14:paraId="20A0D36E" w14:textId="77777777" w:rsidTr="004F00DF">
        <w:trPr>
          <w:trHeight w:val="995"/>
        </w:trPr>
        <w:tc>
          <w:tcPr>
            <w:tcW w:w="1789" w:type="dxa"/>
          </w:tcPr>
          <w:p w14:paraId="07CA50B0" w14:textId="77777777" w:rsidR="004F00DF" w:rsidRPr="00E37535" w:rsidRDefault="004F00DF">
            <w:r w:rsidRPr="00E37535">
              <w:t xml:space="preserve"> Student </w:t>
            </w:r>
          </w:p>
        </w:tc>
        <w:tc>
          <w:tcPr>
            <w:tcW w:w="1735" w:type="dxa"/>
          </w:tcPr>
          <w:p w14:paraId="77861B3E" w14:textId="77777777" w:rsidR="004F00DF" w:rsidRPr="00E37535" w:rsidRDefault="004F00DF">
            <w:r w:rsidRPr="00E37535">
              <w:t xml:space="preserve"> </w:t>
            </w:r>
            <w:r w:rsidRPr="00E37535">
              <w:rPr>
                <w:rFonts w:ascii="Apple Color Emoji" w:hAnsi="Apple Color Emoji" w:cs="Apple Color Emoji"/>
              </w:rPr>
              <w:t>🎓</w:t>
            </w:r>
            <w:r w:rsidRPr="00E37535">
              <w:t xml:space="preserve"> </w:t>
            </w:r>
          </w:p>
        </w:tc>
        <w:tc>
          <w:tcPr>
            <w:tcW w:w="1931" w:type="dxa"/>
          </w:tcPr>
          <w:p w14:paraId="6ED01946" w14:textId="77777777" w:rsidR="004F00DF" w:rsidRPr="00E37535" w:rsidRDefault="004F00DF">
            <w:r w:rsidRPr="00E37535">
              <w:t xml:space="preserve"> Educational, simplified framing </w:t>
            </w:r>
          </w:p>
        </w:tc>
        <w:tc>
          <w:tcPr>
            <w:tcW w:w="1970" w:type="dxa"/>
          </w:tcPr>
          <w:p w14:paraId="40668718" w14:textId="77777777" w:rsidR="004F00DF" w:rsidRPr="00E37535" w:rsidRDefault="004F00DF">
            <w:r w:rsidRPr="00E37535">
              <w:t xml:space="preserve"> Patient, explanatory, accessible </w:t>
            </w:r>
          </w:p>
        </w:tc>
        <w:tc>
          <w:tcPr>
            <w:tcW w:w="1956" w:type="dxa"/>
          </w:tcPr>
          <w:p w14:paraId="38597684" w14:textId="77777777" w:rsidR="004F00DF" w:rsidRPr="00E37535" w:rsidRDefault="004F00DF">
            <w:r w:rsidRPr="00E37535">
              <w:t xml:space="preserve"> Definitions, context, fundamentals </w:t>
            </w:r>
          </w:p>
        </w:tc>
      </w:tr>
    </w:tbl>
    <w:p w14:paraId="40BA70E9" w14:textId="1F6B8DDA" w:rsidR="004F00DF" w:rsidRPr="00A62BC9" w:rsidRDefault="003543FE" w:rsidP="00A62BC9">
      <w:pPr>
        <w:pStyle w:val="Caption"/>
        <w:jc w:val="center"/>
        <w:rPr>
          <w:b/>
          <w:bCs/>
        </w:rPr>
      </w:pPr>
      <w:bookmarkStart w:id="132" w:name="_Toc214754415"/>
      <w:r w:rsidRPr="00E37535">
        <w:rPr>
          <w:b/>
          <w:bCs/>
        </w:rPr>
        <w:t xml:space="preserve">Table </w:t>
      </w:r>
      <w:r w:rsidR="00D655C9" w:rsidRPr="00A62BC9">
        <w:rPr>
          <w:b/>
          <w:bCs/>
        </w:rPr>
        <w:fldChar w:fldCharType="begin"/>
      </w:r>
      <w:r w:rsidR="00D655C9" w:rsidRPr="00A62BC9">
        <w:rPr>
          <w:b/>
          <w:bCs/>
        </w:rPr>
        <w:instrText xml:space="preserve"> SEQ Table \* ARABIC </w:instrText>
      </w:r>
      <w:r w:rsidR="00D655C9" w:rsidRPr="00A62BC9">
        <w:rPr>
          <w:b/>
          <w:bCs/>
        </w:rPr>
        <w:fldChar w:fldCharType="separate"/>
      </w:r>
      <w:r w:rsidR="00143072" w:rsidRPr="00A62BC9">
        <w:rPr>
          <w:b/>
          <w:bCs/>
          <w:noProof/>
        </w:rPr>
        <w:t>2</w:t>
      </w:r>
      <w:r w:rsidR="00D655C9" w:rsidRPr="00A62BC9">
        <w:rPr>
          <w:b/>
          <w:bCs/>
        </w:rPr>
        <w:fldChar w:fldCharType="end"/>
      </w:r>
      <w:r w:rsidRPr="00A62BC9">
        <w:rPr>
          <w:b/>
          <w:bCs/>
        </w:rPr>
        <w:t>:</w:t>
      </w:r>
      <w:r w:rsidRPr="00E37535">
        <w:rPr>
          <w:b/>
          <w:bCs/>
        </w:rPr>
        <w:t xml:space="preserve"> Persona Characteristics</w:t>
      </w:r>
      <w:bookmarkEnd w:id="132"/>
    </w:p>
    <w:p w14:paraId="5E0A8714" w14:textId="7236F0A2" w:rsidR="00E37535" w:rsidRPr="00E37535" w:rsidRDefault="00E37535" w:rsidP="00E37535">
      <w:r w:rsidRPr="00E37535">
        <w:t>The persona testing pipeline executes the following validation sequence:</w:t>
      </w:r>
    </w:p>
    <w:p w14:paraId="54ECFF61" w14:textId="77777777" w:rsidR="00E37535" w:rsidRPr="00E37535" w:rsidRDefault="00E37535" w:rsidP="00D77336">
      <w:pPr>
        <w:numPr>
          <w:ilvl w:val="0"/>
          <w:numId w:val="40"/>
        </w:numPr>
      </w:pPr>
      <w:r w:rsidRPr="00E37535">
        <w:t>Load persona-specific question bank (</w:t>
      </w:r>
      <w:proofErr w:type="spellStart"/>
      <w:r w:rsidRPr="00E37535">
        <w:t>persona_question_bank.json</w:t>
      </w:r>
      <w:proofErr w:type="spellEnd"/>
      <w:r w:rsidRPr="00E37535">
        <w:t>) containing 6 curated scenarios</w:t>
      </w:r>
    </w:p>
    <w:p w14:paraId="230E0268" w14:textId="77777777" w:rsidR="00E37535" w:rsidRPr="00E37535" w:rsidRDefault="00E37535" w:rsidP="00D77336">
      <w:pPr>
        <w:numPr>
          <w:ilvl w:val="0"/>
          <w:numId w:val="40"/>
        </w:numPr>
      </w:pPr>
      <w:r w:rsidRPr="00E37535">
        <w:t>Health-check the MCP server to confirm operational readiness</w:t>
      </w:r>
    </w:p>
    <w:p w14:paraId="6B7F2546" w14:textId="77777777" w:rsidR="00E37535" w:rsidRPr="00E37535" w:rsidRDefault="00E37535" w:rsidP="00D77336">
      <w:pPr>
        <w:numPr>
          <w:ilvl w:val="0"/>
          <w:numId w:val="40"/>
        </w:numPr>
      </w:pPr>
      <w:r w:rsidRPr="00E37535">
        <w:t>For each question, execute against all four personas sequentially</w:t>
      </w:r>
    </w:p>
    <w:p w14:paraId="07C5D1F0" w14:textId="77777777" w:rsidR="00E37535" w:rsidRPr="00E37535" w:rsidRDefault="00E37535" w:rsidP="00D77336">
      <w:pPr>
        <w:numPr>
          <w:ilvl w:val="0"/>
          <w:numId w:val="40"/>
        </w:numPr>
      </w:pPr>
      <w:r w:rsidRPr="00E37535">
        <w:t>Validate that tone, technical depth, and framing match persona definitions</w:t>
      </w:r>
    </w:p>
    <w:p w14:paraId="4B13A00E" w14:textId="77777777" w:rsidR="00E37535" w:rsidRPr="00E37535" w:rsidRDefault="00E37535" w:rsidP="00D77336">
      <w:pPr>
        <w:numPr>
          <w:ilvl w:val="0"/>
          <w:numId w:val="40"/>
        </w:numPr>
      </w:pPr>
      <w:r w:rsidRPr="00E37535">
        <w:t>Confirm that underlying data remains consistent across all persona responses</w:t>
      </w:r>
    </w:p>
    <w:p w14:paraId="4AF017F2" w14:textId="77777777" w:rsidR="00E37535" w:rsidRPr="00E37535" w:rsidRDefault="00E37535" w:rsidP="00D77336">
      <w:pPr>
        <w:numPr>
          <w:ilvl w:val="0"/>
          <w:numId w:val="40"/>
        </w:numPr>
      </w:pPr>
      <w:r w:rsidRPr="00E37535">
        <w:t>Log response times, tool calls, and answer structures for regression comparison</w:t>
      </w:r>
    </w:p>
    <w:p w14:paraId="77D3771A" w14:textId="77777777" w:rsidR="00E37535" w:rsidRPr="00E37535" w:rsidRDefault="00E37535" w:rsidP="00E37535">
      <w:r w:rsidRPr="00E37535">
        <w:t>This framework ensures that prompt engineering and persona tuning changes do not introduce unintended behavioral drift or data inconsistencies.</w:t>
      </w:r>
    </w:p>
    <w:p w14:paraId="068D18A2" w14:textId="77777777" w:rsidR="00E37535" w:rsidRPr="00E37535" w:rsidRDefault="00E37535" w:rsidP="004F00DF">
      <w:pPr>
        <w:rPr>
          <w:b/>
          <w:bCs/>
        </w:rPr>
      </w:pPr>
      <w:r w:rsidRPr="00E37535">
        <w:rPr>
          <w:b/>
          <w:bCs/>
        </w:rPr>
        <w:t>5.5.2 Test Coverage and Question Bank Structure</w:t>
      </w:r>
    </w:p>
    <w:p w14:paraId="6DF6BFD0" w14:textId="77777777" w:rsidR="00E37535" w:rsidRPr="00E37535" w:rsidRDefault="00E37535" w:rsidP="00E37535">
      <w:r w:rsidRPr="00E37535">
        <w:t>The comprehensive question bank was designed to achieve 100% coverage across all system dimensions. The distribution was carefully balanced to represent real-world analytical query patterns while stressing different aspects of the system architecture.</w:t>
      </w:r>
    </w:p>
    <w:p w14:paraId="78365935" w14:textId="77777777" w:rsidR="00AA2CDC" w:rsidRDefault="00AC6773" w:rsidP="00AA2CDC">
      <w:pPr>
        <w:keepNext/>
        <w:jc w:val="center"/>
      </w:pPr>
      <w:r>
        <w:rPr>
          <w:noProof/>
          <w14:ligatures w14:val="standardContextual"/>
        </w:rPr>
        <w:lastRenderedPageBreak/>
        <w:drawing>
          <wp:inline distT="0" distB="0" distL="0" distR="0" wp14:anchorId="2175A709" wp14:editId="20A4777E">
            <wp:extent cx="4625340" cy="5516880"/>
            <wp:effectExtent l="0" t="0" r="3810" b="7620"/>
            <wp:docPr id="1371066900" name="Picture 28"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6900" name="Picture 28" descr="A black and white screen with white text&#10;&#10;AI-generated content may be incorrect."/>
                    <pic:cNvPicPr/>
                  </pic:nvPicPr>
                  <pic:blipFill>
                    <a:blip r:embed="rId45"/>
                    <a:stretch>
                      <a:fillRect/>
                    </a:stretch>
                  </pic:blipFill>
                  <pic:spPr>
                    <a:xfrm>
                      <a:off x="0" y="0"/>
                      <a:ext cx="4625340" cy="5516880"/>
                    </a:xfrm>
                    <a:prstGeom prst="rect">
                      <a:avLst/>
                    </a:prstGeom>
                  </pic:spPr>
                </pic:pic>
              </a:graphicData>
            </a:graphic>
          </wp:inline>
        </w:drawing>
      </w:r>
    </w:p>
    <w:p w14:paraId="0C6B3845" w14:textId="72AE41EA" w:rsidR="007C3488" w:rsidRDefault="00AA2CDC" w:rsidP="00AA2CDC">
      <w:pPr>
        <w:pStyle w:val="Caption"/>
        <w:jc w:val="center"/>
      </w:pPr>
      <w:bookmarkStart w:id="133" w:name="_Toc214753032"/>
      <w:bookmarkStart w:id="134" w:name="_Toc214754447"/>
      <w:r>
        <w:t xml:space="preserve">Figure </w:t>
      </w:r>
      <w:fldSimple w:instr=" SEQ Figure \* ARABIC ">
        <w:r>
          <w:rPr>
            <w:noProof/>
          </w:rPr>
          <w:t>18</w:t>
        </w:r>
      </w:fldSimple>
      <w:r w:rsidRPr="0077406A">
        <w:t>: Question Bank Coverage Matrix</w:t>
      </w:r>
      <w:bookmarkEnd w:id="133"/>
      <w:bookmarkEnd w:id="134"/>
    </w:p>
    <w:p w14:paraId="0CD6F0D6" w14:textId="77777777" w:rsidR="00E37535" w:rsidRPr="00E37535" w:rsidRDefault="00E37535" w:rsidP="00E37535">
      <w:r w:rsidRPr="00E37535">
        <w:t>Figure 19 demonstrates the systematic coverage strategy. The distribution prioritizes transport and power-industry sectors (55% combined) as these represent the highest-volume query patterns in production usage. Geographic distribution emphasizes country-level queries (40%) while ensuring meaningful coverage of granular admin-1 and city-level data. Difficulty progression from easy to hard validates system behavior under varying query complexity.</w:t>
      </w:r>
    </w:p>
    <w:p w14:paraId="2CE1F751" w14:textId="77777777" w:rsidR="00E37535" w:rsidRPr="00E37535" w:rsidRDefault="00E37535" w:rsidP="00E37535">
      <w:r w:rsidRPr="00E37535">
        <w:t>Representative examples from each category:</w:t>
      </w:r>
    </w:p>
    <w:p w14:paraId="73D9B364" w14:textId="77777777" w:rsidR="00E37535" w:rsidRPr="00E37535" w:rsidRDefault="00E37535" w:rsidP="00E37535">
      <w:r w:rsidRPr="00E37535">
        <w:rPr>
          <w:b/>
          <w:bCs/>
        </w:rPr>
        <w:t>Simple Query (Easy Difficulty)</w:t>
      </w:r>
      <w:r w:rsidRPr="00E37535">
        <w:t>:</w:t>
      </w:r>
    </w:p>
    <w:p w14:paraId="01C402C9" w14:textId="77777777" w:rsidR="00E37535" w:rsidRPr="00E37535" w:rsidRDefault="00E37535" w:rsidP="00D77336">
      <w:pPr>
        <w:numPr>
          <w:ilvl w:val="0"/>
          <w:numId w:val="41"/>
        </w:numPr>
      </w:pPr>
      <w:r w:rsidRPr="00E37535">
        <w:t>Question: "What were Germany's transportation sector emissions in 2023?"</w:t>
      </w:r>
    </w:p>
    <w:p w14:paraId="57AB8B72" w14:textId="77777777" w:rsidR="00E37535" w:rsidRPr="00E37535" w:rsidRDefault="00E37535" w:rsidP="00D77336">
      <w:pPr>
        <w:numPr>
          <w:ilvl w:val="0"/>
          <w:numId w:val="41"/>
        </w:numPr>
      </w:pPr>
      <w:r w:rsidRPr="00E37535">
        <w:t>Expected: Single-country, single-sector, single-year query → </w:t>
      </w:r>
      <w:proofErr w:type="spellStart"/>
      <w:r w:rsidRPr="00E37535">
        <w:t>query_emissions</w:t>
      </w:r>
      <w:proofErr w:type="spellEnd"/>
      <w:r w:rsidRPr="00E37535">
        <w:t> tool</w:t>
      </w:r>
    </w:p>
    <w:p w14:paraId="6B11779F" w14:textId="77777777" w:rsidR="00E37535" w:rsidRPr="00E37535" w:rsidRDefault="00E37535" w:rsidP="00D77336">
      <w:pPr>
        <w:numPr>
          <w:ilvl w:val="0"/>
          <w:numId w:val="41"/>
        </w:numPr>
      </w:pPr>
      <w:r w:rsidRPr="00E37535">
        <w:t>Validation: Numeric result matches EDGAR v2024 transport_admin0_yearly table</w:t>
      </w:r>
    </w:p>
    <w:p w14:paraId="1826EC20" w14:textId="77777777" w:rsidR="00E37535" w:rsidRPr="00E37535" w:rsidRDefault="00E37535" w:rsidP="00E37535">
      <w:r w:rsidRPr="00E37535">
        <w:rPr>
          <w:b/>
          <w:bCs/>
        </w:rPr>
        <w:t>Temporal Analysis (Medium Difficulty)</w:t>
      </w:r>
      <w:r w:rsidRPr="00E37535">
        <w:t>:</w:t>
      </w:r>
    </w:p>
    <w:p w14:paraId="283D478A" w14:textId="77777777" w:rsidR="00E37535" w:rsidRPr="00E37535" w:rsidRDefault="00E37535" w:rsidP="00D77336">
      <w:pPr>
        <w:numPr>
          <w:ilvl w:val="0"/>
          <w:numId w:val="42"/>
        </w:numPr>
      </w:pPr>
      <w:r w:rsidRPr="00E37535">
        <w:lastRenderedPageBreak/>
        <w:t>Question: "What were USA's monthly transportation emissions for each month in 2023?"</w:t>
      </w:r>
    </w:p>
    <w:p w14:paraId="51EE50A6" w14:textId="77777777" w:rsidR="00E37535" w:rsidRPr="00E37535" w:rsidRDefault="00E37535" w:rsidP="00D77336">
      <w:pPr>
        <w:numPr>
          <w:ilvl w:val="0"/>
          <w:numId w:val="42"/>
        </w:numPr>
      </w:pPr>
      <w:r w:rsidRPr="00E37535">
        <w:t>Expected: Multi-row temporal series → </w:t>
      </w:r>
      <w:proofErr w:type="spellStart"/>
      <w:r w:rsidRPr="00E37535">
        <w:t>query_emissions</w:t>
      </w:r>
      <w:proofErr w:type="spellEnd"/>
      <w:r w:rsidRPr="00E37535">
        <w:t> with monthly grain</w:t>
      </w:r>
    </w:p>
    <w:p w14:paraId="3E98D023" w14:textId="77777777" w:rsidR="00E37535" w:rsidRPr="00E37535" w:rsidRDefault="00E37535" w:rsidP="00D77336">
      <w:pPr>
        <w:numPr>
          <w:ilvl w:val="0"/>
          <w:numId w:val="42"/>
        </w:numPr>
      </w:pPr>
      <w:r w:rsidRPr="00E37535">
        <w:t>Validation: 12 data points returned, seasonal pattern verification</w:t>
      </w:r>
    </w:p>
    <w:p w14:paraId="0775B4C5" w14:textId="77777777" w:rsidR="00E37535" w:rsidRPr="00E37535" w:rsidRDefault="00E37535" w:rsidP="00E37535">
      <w:r w:rsidRPr="00E37535">
        <w:rPr>
          <w:b/>
          <w:bCs/>
        </w:rPr>
        <w:t>Comparative Query (Medium Difficulty)</w:t>
      </w:r>
      <w:r w:rsidRPr="00E37535">
        <w:t>:</w:t>
      </w:r>
    </w:p>
    <w:p w14:paraId="49A4AC2D" w14:textId="77777777" w:rsidR="00E37535" w:rsidRPr="00E37535" w:rsidRDefault="00E37535" w:rsidP="00D77336">
      <w:pPr>
        <w:numPr>
          <w:ilvl w:val="0"/>
          <w:numId w:val="43"/>
        </w:numPr>
      </w:pPr>
      <w:r w:rsidRPr="00E37535">
        <w:t>Question: "Compare transportation emissions between USA and China in 2022"</w:t>
      </w:r>
    </w:p>
    <w:p w14:paraId="4D6E268B" w14:textId="77777777" w:rsidR="00E37535" w:rsidRPr="00E37535" w:rsidRDefault="00E37535" w:rsidP="00D77336">
      <w:pPr>
        <w:numPr>
          <w:ilvl w:val="0"/>
          <w:numId w:val="43"/>
        </w:numPr>
      </w:pPr>
      <w:r w:rsidRPr="00E37535">
        <w:t>Expected: Multi-location comparison → </w:t>
      </w:r>
      <w:proofErr w:type="spellStart"/>
      <w:r w:rsidRPr="00E37535">
        <w:t>query_emissions</w:t>
      </w:r>
      <w:proofErr w:type="spellEnd"/>
      <w:r w:rsidRPr="00E37535">
        <w:t> with location array</w:t>
      </w:r>
    </w:p>
    <w:p w14:paraId="15C9876D" w14:textId="77777777" w:rsidR="00E37535" w:rsidRPr="00E37535" w:rsidRDefault="00E37535" w:rsidP="00D77336">
      <w:pPr>
        <w:numPr>
          <w:ilvl w:val="0"/>
          <w:numId w:val="43"/>
        </w:numPr>
      </w:pPr>
      <w:r w:rsidRPr="00E37535">
        <w:t>Validation: Two country records, relative magnitude check</w:t>
      </w:r>
    </w:p>
    <w:p w14:paraId="6F5D2DC5" w14:textId="77777777" w:rsidR="00E37535" w:rsidRPr="00E37535" w:rsidRDefault="00E37535" w:rsidP="00E37535">
      <w:r w:rsidRPr="00E37535">
        <w:rPr>
          <w:b/>
          <w:bCs/>
        </w:rPr>
        <w:t>Complex Multi-Sector (Hard Difficulty)</w:t>
      </w:r>
      <w:r w:rsidRPr="00E37535">
        <w:t>:</w:t>
      </w:r>
    </w:p>
    <w:p w14:paraId="64B1E237" w14:textId="77777777" w:rsidR="00E37535" w:rsidRPr="00E37535" w:rsidRDefault="00E37535" w:rsidP="00D77336">
      <w:pPr>
        <w:numPr>
          <w:ilvl w:val="0"/>
          <w:numId w:val="44"/>
        </w:numPr>
      </w:pPr>
      <w:r w:rsidRPr="00E37535">
        <w:t>Question: "Analyze transport and power industry emissions trends in India from 2015 to 2023"</w:t>
      </w:r>
    </w:p>
    <w:p w14:paraId="1740375E" w14:textId="77777777" w:rsidR="00E37535" w:rsidRPr="00E37535" w:rsidRDefault="00E37535" w:rsidP="00D77336">
      <w:pPr>
        <w:numPr>
          <w:ilvl w:val="0"/>
          <w:numId w:val="44"/>
        </w:numPr>
      </w:pPr>
      <w:r w:rsidRPr="00E37535">
        <w:t>Expected: Multi-sector, multi-year time series → multiple tool calls or cross-dataset query</w:t>
      </w:r>
    </w:p>
    <w:p w14:paraId="1598CD65" w14:textId="77777777" w:rsidR="00E37535" w:rsidRPr="00E37535" w:rsidRDefault="00E37535" w:rsidP="00D77336">
      <w:pPr>
        <w:numPr>
          <w:ilvl w:val="0"/>
          <w:numId w:val="44"/>
        </w:numPr>
      </w:pPr>
      <w:r w:rsidRPr="00E37535">
        <w:t>Validation: Trend calculation, year-over-year changes, sector comparison</w:t>
      </w:r>
    </w:p>
    <w:p w14:paraId="220C50AB" w14:textId="77777777" w:rsidR="00E37535" w:rsidRPr="00E37535" w:rsidRDefault="00E37535" w:rsidP="00E37535">
      <w:r w:rsidRPr="00E37535">
        <w:t>This structured approach ensured that testing validated not only basic query handling but also the system's ability to manage complex analytical workflows requiring schema awareness and multi-step reasoning.</w:t>
      </w:r>
    </w:p>
    <w:p w14:paraId="4D7F73B5" w14:textId="77777777" w:rsidR="00E37535" w:rsidRPr="00E37535" w:rsidRDefault="00E37535" w:rsidP="00020581">
      <w:pPr>
        <w:rPr>
          <w:b/>
          <w:bCs/>
        </w:rPr>
      </w:pPr>
      <w:r w:rsidRPr="00E37535">
        <w:rPr>
          <w:b/>
          <w:bCs/>
        </w:rPr>
        <w:t>5.5.3 Comparative LLM Testing Results</w:t>
      </w:r>
    </w:p>
    <w:p w14:paraId="2D86BA73" w14:textId="77777777" w:rsidR="00E37535" w:rsidRPr="00E37535" w:rsidRDefault="00E37535" w:rsidP="00E37535">
      <w:r w:rsidRPr="00E37535">
        <w:t>To validate the robustness and generalizability of the ClimateGPT architecture, comparative testing was conducted using two different LLM backends: the production </w:t>
      </w:r>
      <w:r w:rsidRPr="00E37535">
        <w:rPr>
          <w:b/>
          <w:bCs/>
        </w:rPr>
        <w:t>Default LLM</w:t>
      </w:r>
      <w:r w:rsidRPr="00E37535">
        <w:t> (ClimateGPT 8B via Erasmus.AI) and </w:t>
      </w:r>
      <w:r w:rsidRPr="00E37535">
        <w:rPr>
          <w:b/>
          <w:bCs/>
        </w:rPr>
        <w:t>Meta Llama 3.1 8B Instruct</w:t>
      </w:r>
      <w:r w:rsidRPr="00E37535">
        <w:t> (Q5_K_M quantization via LM Studio). This comparison isolated the MCP server's schema grounding and data access capabilities from LLM-specific reasoning characteristics.</w:t>
      </w:r>
    </w:p>
    <w:p w14:paraId="24ABA37F" w14:textId="77777777" w:rsidR="00E37535" w:rsidRPr="00E37535" w:rsidRDefault="00E37535" w:rsidP="00E37535">
      <w:r w:rsidRPr="00E37535">
        <w:rPr>
          <w:b/>
          <w:bCs/>
        </w:rPr>
        <w:t>Test Configuration:</w:t>
      </w:r>
    </w:p>
    <w:p w14:paraId="67AC112E" w14:textId="77777777" w:rsidR="00E37535" w:rsidRPr="00E37535" w:rsidRDefault="00E37535" w:rsidP="00D77336">
      <w:pPr>
        <w:numPr>
          <w:ilvl w:val="0"/>
          <w:numId w:val="45"/>
        </w:numPr>
      </w:pPr>
      <w:r w:rsidRPr="00E37535">
        <w:rPr>
          <w:b/>
          <w:bCs/>
        </w:rPr>
        <w:t>Test Date</w:t>
      </w:r>
      <w:r w:rsidRPr="00E37535">
        <w:t>: November 2, 2025</w:t>
      </w:r>
    </w:p>
    <w:p w14:paraId="4F1C0DF1" w14:textId="77777777" w:rsidR="00E37535" w:rsidRPr="00E37535" w:rsidRDefault="00E37535" w:rsidP="00D77336">
      <w:pPr>
        <w:numPr>
          <w:ilvl w:val="0"/>
          <w:numId w:val="45"/>
        </w:numPr>
      </w:pPr>
      <w:r w:rsidRPr="00E37535">
        <w:rPr>
          <w:b/>
          <w:bCs/>
        </w:rPr>
        <w:t>Question Set</w:t>
      </w:r>
      <w:r w:rsidRPr="00E37535">
        <w:t>: 10 representative questions (pilot test from full 50-question bank)</w:t>
      </w:r>
    </w:p>
    <w:p w14:paraId="024FB68A" w14:textId="77777777" w:rsidR="00E37535" w:rsidRPr="00E37535" w:rsidRDefault="00E37535" w:rsidP="00D77336">
      <w:pPr>
        <w:numPr>
          <w:ilvl w:val="0"/>
          <w:numId w:val="45"/>
        </w:numPr>
      </w:pPr>
      <w:r w:rsidRPr="00E37535">
        <w:rPr>
          <w:b/>
          <w:bCs/>
        </w:rPr>
        <w:t>Systems</w:t>
      </w:r>
      <w:r w:rsidRPr="00E37535">
        <w:t>: Default LLM vs. Llama Q5_K_M (same MCP backend for both)</w:t>
      </w:r>
    </w:p>
    <w:p w14:paraId="471A7365" w14:textId="77777777" w:rsidR="00E37535" w:rsidRPr="00E37535" w:rsidRDefault="00E37535" w:rsidP="00D77336">
      <w:pPr>
        <w:numPr>
          <w:ilvl w:val="0"/>
          <w:numId w:val="45"/>
        </w:numPr>
      </w:pPr>
      <w:r w:rsidRPr="00E37535">
        <w:rPr>
          <w:b/>
          <w:bCs/>
        </w:rPr>
        <w:t>Metrics</w:t>
      </w:r>
      <w:r w:rsidRPr="00E37535">
        <w:t>: Success rate, response time, tool call accuracy, summarization quality</w:t>
      </w:r>
    </w:p>
    <w:p w14:paraId="0DEE60C3" w14:textId="77777777" w:rsidR="00AA2CDC" w:rsidRDefault="00F9257F" w:rsidP="00AA2CDC">
      <w:pPr>
        <w:keepNext/>
        <w:ind w:left="720"/>
      </w:pPr>
      <w:r>
        <w:rPr>
          <w:noProof/>
          <w14:ligatures w14:val="standardContextual"/>
        </w:rPr>
        <w:lastRenderedPageBreak/>
        <w:drawing>
          <wp:inline distT="0" distB="0" distL="0" distR="0" wp14:anchorId="7196F4D3" wp14:editId="4525413F">
            <wp:extent cx="5063490" cy="2827020"/>
            <wp:effectExtent l="0" t="0" r="3810" b="0"/>
            <wp:docPr id="17845128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2838" name="Picture 1784512838"/>
                    <pic:cNvPicPr/>
                  </pic:nvPicPr>
                  <pic:blipFill>
                    <a:blip r:embed="rId46"/>
                    <a:stretch>
                      <a:fillRect/>
                    </a:stretch>
                  </pic:blipFill>
                  <pic:spPr>
                    <a:xfrm>
                      <a:off x="0" y="0"/>
                      <a:ext cx="5063490" cy="2827020"/>
                    </a:xfrm>
                    <a:prstGeom prst="rect">
                      <a:avLst/>
                    </a:prstGeom>
                  </pic:spPr>
                </pic:pic>
              </a:graphicData>
            </a:graphic>
          </wp:inline>
        </w:drawing>
      </w:r>
    </w:p>
    <w:p w14:paraId="64C65DF8" w14:textId="0C6C2254" w:rsidR="00013091" w:rsidRPr="00E37535" w:rsidRDefault="00AA2CDC" w:rsidP="00AA2CDC">
      <w:pPr>
        <w:pStyle w:val="Caption"/>
        <w:jc w:val="center"/>
      </w:pPr>
      <w:bookmarkStart w:id="135" w:name="_Toc214753033"/>
      <w:bookmarkStart w:id="136" w:name="_Toc214754448"/>
      <w:r>
        <w:t xml:space="preserve">Figure </w:t>
      </w:r>
      <w:fldSimple w:instr=" SEQ Figure \* ARABIC ">
        <w:r>
          <w:rPr>
            <w:noProof/>
          </w:rPr>
          <w:t>19</w:t>
        </w:r>
      </w:fldSimple>
      <w:r w:rsidRPr="001303CA">
        <w:t>: Comparative LLM Performance Results</w:t>
      </w:r>
      <w:bookmarkEnd w:id="135"/>
      <w:bookmarkEnd w:id="136"/>
    </w:p>
    <w:p w14:paraId="64588350" w14:textId="77777777" w:rsidR="005833BA" w:rsidRPr="00E37535" w:rsidRDefault="005833BA" w:rsidP="00E37535"/>
    <w:p w14:paraId="1A742FE9" w14:textId="77777777" w:rsidR="00E37535" w:rsidRPr="00E37535" w:rsidRDefault="00E37535" w:rsidP="00E37535">
      <w:r w:rsidRPr="00E37535">
        <w:t>Performance Difference: Default LLM is 45% faster</w:t>
      </w:r>
    </w:p>
    <w:p w14:paraId="4C7661C9" w14:textId="77777777" w:rsidR="00AA2CDC" w:rsidRDefault="00515972" w:rsidP="00AA2CDC">
      <w:pPr>
        <w:keepNext/>
      </w:pPr>
      <w:r w:rsidRPr="00515972">
        <w:rPr>
          <w:noProof/>
        </w:rPr>
        <w:drawing>
          <wp:inline distT="0" distB="0" distL="0" distR="0" wp14:anchorId="7F1873E1" wp14:editId="7A482A12">
            <wp:extent cx="6283569" cy="3458210"/>
            <wp:effectExtent l="0" t="0" r="3175" b="0"/>
            <wp:docPr id="3074" name="Picture 2" descr="A diagram of a diagram&#10;&#10;AI-generated content may be incorrect.">
              <a:extLst xmlns:a="http://schemas.openxmlformats.org/drawingml/2006/main">
                <a:ext uri="{FF2B5EF4-FFF2-40B4-BE49-F238E27FC236}">
                  <a16:creationId xmlns:a16="http://schemas.microsoft.com/office/drawing/2014/main" id="{50CED6A3-21E3-4FC0-2DA3-0A250E064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diagram of a diagram&#10;&#10;AI-generated content may be incorrect.">
                      <a:extLst>
                        <a:ext uri="{FF2B5EF4-FFF2-40B4-BE49-F238E27FC236}">
                          <a16:creationId xmlns:a16="http://schemas.microsoft.com/office/drawing/2014/main" id="{50CED6A3-21E3-4FC0-2DA3-0A250E064948}"/>
                        </a:ext>
                      </a:extLst>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5975" t="12435" b="7426"/>
                    <a:stretch>
                      <a:fillRect/>
                    </a:stretch>
                  </pic:blipFill>
                  <pic:spPr bwMode="auto">
                    <a:xfrm>
                      <a:off x="0" y="0"/>
                      <a:ext cx="6306124" cy="3470623"/>
                    </a:xfrm>
                    <a:prstGeom prst="rect">
                      <a:avLst/>
                    </a:prstGeom>
                    <a:noFill/>
                  </pic:spPr>
                </pic:pic>
              </a:graphicData>
            </a:graphic>
          </wp:inline>
        </w:drawing>
      </w:r>
    </w:p>
    <w:p w14:paraId="089BD786" w14:textId="060D08E9" w:rsidR="00515972" w:rsidRPr="00E37535" w:rsidRDefault="00AA2CDC" w:rsidP="00AA2CDC">
      <w:pPr>
        <w:pStyle w:val="Caption"/>
        <w:jc w:val="center"/>
      </w:pPr>
      <w:bookmarkStart w:id="137" w:name="_Toc214753034"/>
      <w:bookmarkStart w:id="138" w:name="_Toc214754449"/>
      <w:r>
        <w:t xml:space="preserve">Figure </w:t>
      </w:r>
      <w:fldSimple w:instr=" SEQ Figure \* ARABIC ">
        <w:r>
          <w:rPr>
            <w:noProof/>
          </w:rPr>
          <w:t>20</w:t>
        </w:r>
      </w:fldSimple>
      <w:r w:rsidRPr="00F5619A">
        <w:t>: Performance Difference</w:t>
      </w:r>
      <w:bookmarkEnd w:id="137"/>
      <w:bookmarkEnd w:id="138"/>
    </w:p>
    <w:p w14:paraId="16CC4A62" w14:textId="0542074D" w:rsidR="76BF311B" w:rsidRDefault="76BF311B"/>
    <w:p w14:paraId="765EB936" w14:textId="77777777" w:rsidR="00E37535" w:rsidRPr="00E37535" w:rsidRDefault="00E37535" w:rsidP="00E37535">
      <w:r w:rsidRPr="00E37535">
        <w:t xml:space="preserve">Figure 20 presents the comparative performance metrics. The Default LLM achieved 100% success rate with an average response time of 5.7 seconds, making it suitable for production deployment. Llama Q5_K_M demonstrated 80% success rate with 10.4-second average response time, indicating viability for </w:t>
      </w:r>
      <w:r w:rsidRPr="00E37535">
        <w:lastRenderedPageBreak/>
        <w:t>development and testing environments where cost and privacy considerations outweigh performance requirements.</w:t>
      </w:r>
    </w:p>
    <w:p w14:paraId="2AF435F8" w14:textId="77777777" w:rsidR="00E37535" w:rsidRPr="00E37535" w:rsidRDefault="00E37535" w:rsidP="00831268">
      <w:pPr>
        <w:rPr>
          <w:b/>
          <w:bCs/>
        </w:rPr>
      </w:pPr>
      <w:r w:rsidRPr="00E37535">
        <w:rPr>
          <w:b/>
          <w:bCs/>
        </w:rPr>
        <w:t>Key Findings</w:t>
      </w:r>
    </w:p>
    <w:p w14:paraId="75C72D67" w14:textId="77777777" w:rsidR="00E37535" w:rsidRPr="00E37535" w:rsidRDefault="00E37535" w:rsidP="00D77336">
      <w:pPr>
        <w:numPr>
          <w:ilvl w:val="0"/>
          <w:numId w:val="46"/>
        </w:numPr>
      </w:pPr>
      <w:r w:rsidRPr="00E37535">
        <w:rPr>
          <w:b/>
          <w:bCs/>
        </w:rPr>
        <w:t>Tool Call Accuracy</w:t>
      </w:r>
      <w:r w:rsidRPr="00E37535">
        <w:t>: Both systems achieved 100% tool call success, demonstrating that the MCP server's schema grounding and tool routing logic is LLM-agnostic. All test queries correctly triggered the appropriate MCP tools (</w:t>
      </w:r>
      <w:proofErr w:type="spellStart"/>
      <w:r w:rsidRPr="00E37535">
        <w:t>query_emissions</w:t>
      </w:r>
      <w:proofErr w:type="spellEnd"/>
      <w:r w:rsidRPr="00E37535">
        <w:t>, </w:t>
      </w:r>
      <w:proofErr w:type="spellStart"/>
      <w:r w:rsidRPr="00E37535">
        <w:t>calculate_yoy_change</w:t>
      </w:r>
      <w:proofErr w:type="spellEnd"/>
      <w:r w:rsidRPr="00E37535">
        <w:t>, </w:t>
      </w:r>
      <w:proofErr w:type="spellStart"/>
      <w:r w:rsidRPr="00E37535">
        <w:t>list_files</w:t>
      </w:r>
      <w:proofErr w:type="spellEnd"/>
      <w:r w:rsidRPr="00E37535">
        <w:t>) with properly structured JSON parameters.</w:t>
      </w:r>
    </w:p>
    <w:p w14:paraId="7525BF1A" w14:textId="77777777" w:rsidR="00E37535" w:rsidRPr="00E37535" w:rsidRDefault="00E37535" w:rsidP="00D77336">
      <w:pPr>
        <w:numPr>
          <w:ilvl w:val="0"/>
          <w:numId w:val="46"/>
        </w:numPr>
      </w:pPr>
      <w:r w:rsidRPr="00E37535">
        <w:rPr>
          <w:b/>
          <w:bCs/>
        </w:rPr>
        <w:t>Summarization Quality</w:t>
      </w:r>
      <w:r w:rsidRPr="00E37535">
        <w:t>: Both systems produced natural language summaries after a critical bug fix in run_llm.py. Initial testing revealed that Llama was returning raw JSON tool calls instead of human-readable summaries due to an incorrect system prompt being reused during the summarization phase. The fix involved creating a separate </w:t>
      </w:r>
      <w:proofErr w:type="spellStart"/>
      <w:r w:rsidRPr="00E37535">
        <w:t>summary_system_prompt</w:t>
      </w:r>
      <w:proofErr w:type="spellEnd"/>
      <w:r w:rsidRPr="00E37535">
        <w:t>:</w:t>
      </w:r>
    </w:p>
    <w:p w14:paraId="44213DDC" w14:textId="77777777" w:rsidR="00E37535" w:rsidRPr="00E37535" w:rsidRDefault="00E37535" w:rsidP="00E37535">
      <w:r w:rsidRPr="00E37535">
        <w:rPr>
          <w:b/>
          <w:bCs/>
        </w:rPr>
        <w:t>Before (Incorrect)</w:t>
      </w:r>
      <w:r w:rsidRPr="00E37535">
        <w:t>:</w:t>
      </w:r>
    </w:p>
    <w:p w14:paraId="4A4EECAD" w14:textId="77777777" w:rsidR="00E37535" w:rsidRPr="00E37535" w:rsidRDefault="00E37535" w:rsidP="00E37535">
      <w:r w:rsidRPr="00E37535">
        <w:t>return chat(SYSTEM, prompt, temperature=0.2)  # Wrong: JSON-generation prompt</w:t>
      </w:r>
    </w:p>
    <w:p w14:paraId="50DA74D3" w14:textId="77777777" w:rsidR="00E37535" w:rsidRPr="00E37535" w:rsidRDefault="00E37535" w:rsidP="00E37535">
      <w:r w:rsidRPr="00E37535">
        <w:rPr>
          <w:b/>
          <w:bCs/>
        </w:rPr>
        <w:t>After (Corrected)</w:t>
      </w:r>
      <w:r w:rsidRPr="00E37535">
        <w:t>:</w:t>
      </w:r>
    </w:p>
    <w:p w14:paraId="67C0A388" w14:textId="77777777" w:rsidR="00E37535" w:rsidRPr="00E37535" w:rsidRDefault="00E37535" w:rsidP="00E37535">
      <w:proofErr w:type="spellStart"/>
      <w:r w:rsidRPr="00E37535">
        <w:t>summary_system_prompt</w:t>
      </w:r>
      <w:proofErr w:type="spellEnd"/>
      <w:r w:rsidRPr="00E37535">
        <w:t xml:space="preserve"> = """You are a helpful assistant that provides clear, </w:t>
      </w:r>
    </w:p>
    <w:p w14:paraId="644E9349" w14:textId="77777777" w:rsidR="00E37535" w:rsidRPr="00E37535" w:rsidRDefault="00E37535" w:rsidP="00E37535">
      <w:r w:rsidRPr="00E37535">
        <w:t xml:space="preserve">concise answers based on data. Always write in natural language. </w:t>
      </w:r>
    </w:p>
    <w:p w14:paraId="35755387" w14:textId="77777777" w:rsidR="00E37535" w:rsidRPr="00E37535" w:rsidRDefault="00E37535" w:rsidP="00E37535">
      <w:r w:rsidRPr="00E37535">
        <w:t>Do not return JSON or tool calls."""</w:t>
      </w:r>
    </w:p>
    <w:p w14:paraId="71122D1E" w14:textId="77777777" w:rsidR="00E37535" w:rsidRPr="00E37535" w:rsidRDefault="00E37535" w:rsidP="00E37535">
      <w:r w:rsidRPr="00E37535">
        <w:t>return chat(</w:t>
      </w:r>
      <w:proofErr w:type="spellStart"/>
      <w:r w:rsidRPr="00E37535">
        <w:t>summary_system_prompt</w:t>
      </w:r>
      <w:proofErr w:type="spellEnd"/>
      <w:r w:rsidRPr="00E37535">
        <w:t>, prompt, temperature=0.2)</w:t>
      </w:r>
    </w:p>
    <w:p w14:paraId="6159D840" w14:textId="77777777" w:rsidR="00E37535" w:rsidRPr="00E37535" w:rsidRDefault="00E37535" w:rsidP="00E37535">
      <w:r w:rsidRPr="00E37535">
        <w:t>This correction elevated Llama's usability from 0% (raw JSON) to 80% (natural language with occasional parsing errors).</w:t>
      </w:r>
    </w:p>
    <w:p w14:paraId="4EC9EEEF" w14:textId="77777777" w:rsidR="00E37535" w:rsidRPr="00E37535" w:rsidRDefault="00E37535" w:rsidP="00D77336">
      <w:pPr>
        <w:numPr>
          <w:ilvl w:val="0"/>
          <w:numId w:val="46"/>
        </w:numPr>
      </w:pPr>
      <w:r w:rsidRPr="00E37535">
        <w:rPr>
          <w:b/>
          <w:bCs/>
        </w:rPr>
        <w:t>Performance Characteristics</w:t>
      </w:r>
      <w:r w:rsidRPr="00E37535">
        <w:t>: The Default LLM demonstrated 45% faster response times (5.7s vs 10.4s). This performance gap is attributed to model size, quantization overhead (Q5_K_M), and local inference infrastructure. For production use cases where sub-10-second response times are critical, the Default LLM is recommended.</w:t>
      </w:r>
    </w:p>
    <w:p w14:paraId="33E01EF1" w14:textId="77777777" w:rsidR="00E37535" w:rsidRPr="00E37535" w:rsidRDefault="00E37535" w:rsidP="00D77336">
      <w:pPr>
        <w:numPr>
          <w:ilvl w:val="0"/>
          <w:numId w:val="46"/>
        </w:numPr>
      </w:pPr>
      <w:r w:rsidRPr="00E37535">
        <w:rPr>
          <w:b/>
          <w:bCs/>
        </w:rPr>
        <w:t>Failure Mode Analysis</w:t>
      </w:r>
      <w:r w:rsidRPr="00E37535">
        <w:t>: The 20% failure rate in Llama was entirely due to JSON parsing errors where the model appended explanatory text after valid JSON objects:</w:t>
      </w:r>
    </w:p>
    <w:p w14:paraId="516E30DD" w14:textId="670A7CEE" w:rsidR="00E37535" w:rsidRPr="00E37535" w:rsidRDefault="00E37535" w:rsidP="00D77336">
      <w:pPr>
        <w:numPr>
          <w:ilvl w:val="0"/>
          <w:numId w:val="46"/>
        </w:numPr>
      </w:pPr>
      <w:r w:rsidRPr="00E37535">
        <w:t>{"tool": "query", "</w:t>
      </w:r>
      <w:proofErr w:type="spellStart"/>
      <w:r w:rsidRPr="00E37535">
        <w:t>args</w:t>
      </w:r>
      <w:proofErr w:type="spellEnd"/>
      <w:r w:rsidRPr="00E37535">
        <w:t>": {...}}</w:t>
      </w:r>
    </w:p>
    <w:p w14:paraId="0B557A43" w14:textId="77777777" w:rsidR="00E37535" w:rsidRPr="00E37535" w:rsidRDefault="00E37535" w:rsidP="00D77336">
      <w:pPr>
        <w:numPr>
          <w:ilvl w:val="0"/>
          <w:numId w:val="46"/>
        </w:numPr>
      </w:pPr>
      <w:r w:rsidRPr="00E37535">
        <w:t>Let me know if you need more information!</w:t>
      </w:r>
    </w:p>
    <w:p w14:paraId="694005FF" w14:textId="77777777" w:rsidR="00E37535" w:rsidRPr="00E37535" w:rsidRDefault="00E37535" w:rsidP="00E37535">
      <w:r w:rsidRPr="00E37535">
        <w:t>This pattern triggered </w:t>
      </w:r>
      <w:proofErr w:type="spellStart"/>
      <w:r w:rsidRPr="00E37535">
        <w:t>JSONDecodeError</w:t>
      </w:r>
      <w:proofErr w:type="spellEnd"/>
      <w:r w:rsidRPr="00E37535">
        <w:t>: Extra data exceptions. The root cause was identified as insufficient prompt constraint on JSON-only output during tool call generation. An improved JSON extraction function with regex-based cleaning resolved this issue in subsequent testing.</w:t>
      </w:r>
    </w:p>
    <w:p w14:paraId="5833078A" w14:textId="77777777" w:rsidR="00E37535" w:rsidRPr="00E37535" w:rsidRDefault="00E37535" w:rsidP="00E26C76">
      <w:pPr>
        <w:rPr>
          <w:b/>
          <w:bCs/>
        </w:rPr>
      </w:pPr>
      <w:r w:rsidRPr="00E37535">
        <w:rPr>
          <w:b/>
          <w:bCs/>
        </w:rPr>
        <w:t>Comparative Answer Quality</w:t>
      </w:r>
    </w:p>
    <w:p w14:paraId="38B5154C" w14:textId="77777777" w:rsidR="00E37535" w:rsidRPr="00E37535" w:rsidRDefault="00E37535" w:rsidP="00E37535">
      <w:r w:rsidRPr="00E37535">
        <w:t>Both systems produced data-grounded, numerically accurate responses when successful:</w:t>
      </w:r>
    </w:p>
    <w:p w14:paraId="15FEC81F" w14:textId="77777777" w:rsidR="00E37535" w:rsidRPr="00E37535" w:rsidRDefault="00E37535" w:rsidP="00E37535">
      <w:r w:rsidRPr="00E37535">
        <w:rPr>
          <w:b/>
          <w:bCs/>
        </w:rPr>
        <w:t>Example Query</w:t>
      </w:r>
      <w:r w:rsidRPr="00E37535">
        <w:t>: "What were Germany's transportation sector emissions in 2023?"</w:t>
      </w:r>
    </w:p>
    <w:p w14:paraId="6A5019FC" w14:textId="77777777" w:rsidR="00E37535" w:rsidRPr="00E37535" w:rsidRDefault="00E37535" w:rsidP="00E37535">
      <w:r w:rsidRPr="00E37535">
        <w:rPr>
          <w:b/>
          <w:bCs/>
        </w:rPr>
        <w:t>Default LLM Response</w:t>
      </w:r>
      <w:r w:rsidRPr="00E37535">
        <w:t>:</w:t>
      </w:r>
    </w:p>
    <w:p w14:paraId="1E01D8C0" w14:textId="77777777" w:rsidR="00E37535" w:rsidRPr="00E37535" w:rsidRDefault="00E37535" w:rsidP="00E37535">
      <w:pPr>
        <w:rPr>
          <w:i/>
          <w:iCs/>
        </w:rPr>
      </w:pPr>
      <w:r w:rsidRPr="00E37535">
        <w:rPr>
          <w:i/>
          <w:iCs/>
        </w:rPr>
        <w:lastRenderedPageBreak/>
        <w:t xml:space="preserve">Germany's transportation sector emissions in 2023 were 164.43 </w:t>
      </w:r>
      <w:proofErr w:type="spellStart"/>
      <w:r w:rsidRPr="00E37535">
        <w:rPr>
          <w:i/>
          <w:iCs/>
        </w:rPr>
        <w:t>MtCO</w:t>
      </w:r>
      <w:proofErr w:type="spellEnd"/>
      <w:r w:rsidRPr="00E37535">
        <w:rPr>
          <w:i/>
          <w:iCs/>
        </w:rPr>
        <w:t>₂, representing a 1.3% decrease from the previous year. This reduction aligns with national climate targets and reflects increased adoption of electric vehicles and improved fuel efficiency standards.</w:t>
      </w:r>
    </w:p>
    <w:p w14:paraId="47E50F6C" w14:textId="77777777" w:rsidR="00E37535" w:rsidRPr="00E37535" w:rsidRDefault="00E37535" w:rsidP="00E37535">
      <w:r w:rsidRPr="00E37535">
        <w:rPr>
          <w:b/>
          <w:bCs/>
        </w:rPr>
        <w:t>Llama Q5_K_M Response</w:t>
      </w:r>
      <w:r w:rsidRPr="00E37535">
        <w:t>:</w:t>
      </w:r>
    </w:p>
    <w:p w14:paraId="398D7BA0" w14:textId="77777777" w:rsidR="00E37535" w:rsidRPr="00E37535" w:rsidRDefault="00E37535" w:rsidP="00E37535">
      <w:pPr>
        <w:rPr>
          <w:i/>
          <w:iCs/>
        </w:rPr>
      </w:pPr>
      <w:r w:rsidRPr="00E37535">
        <w:rPr>
          <w:i/>
          <w:iCs/>
        </w:rPr>
        <w:t xml:space="preserve">Germany's transport emissions in 2023 totaled approximately 164.43 </w:t>
      </w:r>
      <w:proofErr w:type="spellStart"/>
      <w:r w:rsidRPr="00E37535">
        <w:rPr>
          <w:i/>
          <w:iCs/>
        </w:rPr>
        <w:t>MtCO</w:t>
      </w:r>
      <w:proofErr w:type="spellEnd"/>
      <w:r w:rsidRPr="00E37535">
        <w:rPr>
          <w:i/>
          <w:iCs/>
        </w:rPr>
        <w:t xml:space="preserve">₂. This represents a decrease of about 2.2 </w:t>
      </w:r>
      <w:proofErr w:type="spellStart"/>
      <w:r w:rsidRPr="00E37535">
        <w:rPr>
          <w:i/>
          <w:iCs/>
        </w:rPr>
        <w:t>MtCO</w:t>
      </w:r>
      <w:proofErr w:type="spellEnd"/>
      <w:r w:rsidRPr="00E37535">
        <w:rPr>
          <w:i/>
          <w:iCs/>
        </w:rPr>
        <w:t>₂ compared to 2022, continuing a multi-year trend of gradual emissions reduction in the transportation sector.</w:t>
      </w:r>
    </w:p>
    <w:p w14:paraId="03CC775B" w14:textId="77777777" w:rsidR="00E37535" w:rsidRPr="00E37535" w:rsidRDefault="00E37535" w:rsidP="00E37535">
      <w:r w:rsidRPr="00E37535">
        <w:t>Both responses demonstrate:</w:t>
      </w:r>
    </w:p>
    <w:p w14:paraId="560B8372" w14:textId="77777777" w:rsidR="00E37535" w:rsidRPr="00E37535" w:rsidRDefault="00E37535" w:rsidP="00D77336">
      <w:pPr>
        <w:numPr>
          <w:ilvl w:val="0"/>
          <w:numId w:val="47"/>
        </w:numPr>
      </w:pPr>
      <w:r w:rsidRPr="00E37535">
        <w:t xml:space="preserve">✓ Correct numerical value (164.43 </w:t>
      </w:r>
      <w:proofErr w:type="spellStart"/>
      <w:r w:rsidRPr="00E37535">
        <w:t>MtCO</w:t>
      </w:r>
      <w:proofErr w:type="spellEnd"/>
      <w:r w:rsidRPr="00E37535">
        <w:t>₂) grounded in EDGAR v2024 data</w:t>
      </w:r>
    </w:p>
    <w:p w14:paraId="12BE9EC2" w14:textId="77777777" w:rsidR="00E37535" w:rsidRPr="00E37535" w:rsidRDefault="00E37535" w:rsidP="00D77336">
      <w:pPr>
        <w:numPr>
          <w:ilvl w:val="0"/>
          <w:numId w:val="47"/>
        </w:numPr>
      </w:pPr>
      <w:r w:rsidRPr="00E37535">
        <w:t>✓ Natural language presentation suitable for non-technical audiences</w:t>
      </w:r>
    </w:p>
    <w:p w14:paraId="35DD32FF" w14:textId="77777777" w:rsidR="00E37535" w:rsidRPr="00E37535" w:rsidRDefault="00E37535" w:rsidP="00D77336">
      <w:pPr>
        <w:numPr>
          <w:ilvl w:val="0"/>
          <w:numId w:val="47"/>
        </w:numPr>
      </w:pPr>
      <w:r w:rsidRPr="00E37535">
        <w:t>✓ Contextual interpretation (year-over-year comparison, policy relevance)</w:t>
      </w:r>
    </w:p>
    <w:p w14:paraId="01FA3529" w14:textId="77777777" w:rsidR="00E37535" w:rsidRPr="00E37535" w:rsidRDefault="00E37535" w:rsidP="00D77336">
      <w:pPr>
        <w:numPr>
          <w:ilvl w:val="0"/>
          <w:numId w:val="47"/>
        </w:numPr>
      </w:pPr>
      <w:r w:rsidRPr="00E37535">
        <w:t>✓ Appropriate unit formatting (</w:t>
      </w:r>
      <w:proofErr w:type="spellStart"/>
      <w:r w:rsidRPr="00E37535">
        <w:t>MtCO</w:t>
      </w:r>
      <w:proofErr w:type="spellEnd"/>
      <w:r w:rsidRPr="00E37535">
        <w:t>₂)</w:t>
      </w:r>
    </w:p>
    <w:p w14:paraId="76D6152C" w14:textId="77777777" w:rsidR="00E37535" w:rsidRPr="00E37535" w:rsidRDefault="00E37535" w:rsidP="00E37535">
      <w:r w:rsidRPr="00E37535">
        <w:t>This confirmed that the MCP architecture successfully enforces data grounding regardless of LLM backend, validating the design principle of separating reasoning (LLM) from verification (MCP).</w:t>
      </w:r>
    </w:p>
    <w:p w14:paraId="0DF72A6E" w14:textId="77777777" w:rsidR="00E37535" w:rsidRPr="00E37535" w:rsidRDefault="00E37535" w:rsidP="00E26C76">
      <w:pPr>
        <w:rPr>
          <w:b/>
          <w:bCs/>
        </w:rPr>
      </w:pPr>
      <w:r w:rsidRPr="00E37535">
        <w:rPr>
          <w:b/>
          <w:bCs/>
        </w:rPr>
        <w:t>5.5.4 Persona-Based Testing Results</w:t>
      </w:r>
    </w:p>
    <w:p w14:paraId="5E238883" w14:textId="77777777" w:rsidR="00E37535" w:rsidRPr="00E37535" w:rsidRDefault="00E37535" w:rsidP="00E37535">
      <w:r w:rsidRPr="00E37535">
        <w:t>Persona testing validated that ClimateGPT maintains distinct communication styles across four audience profiles while preserving underlying data consistency. This testing regime is critical for ensuring that prompt engineering changes do not introduce behavioral drift or tone inconsistencies.</w:t>
      </w:r>
    </w:p>
    <w:p w14:paraId="1438FF88" w14:textId="77777777" w:rsidR="00E37535" w:rsidRPr="00E37535" w:rsidRDefault="00E37535" w:rsidP="00E37535">
      <w:r w:rsidRPr="00E37535">
        <w:rPr>
          <w:b/>
          <w:bCs/>
        </w:rPr>
        <w:t>Test Configuration:</w:t>
      </w:r>
    </w:p>
    <w:p w14:paraId="69AFB422" w14:textId="77777777" w:rsidR="00E37535" w:rsidRPr="00E37535" w:rsidRDefault="00E37535" w:rsidP="00D77336">
      <w:pPr>
        <w:numPr>
          <w:ilvl w:val="0"/>
          <w:numId w:val="48"/>
        </w:numPr>
      </w:pPr>
      <w:r w:rsidRPr="00E37535">
        <w:rPr>
          <w:b/>
          <w:bCs/>
        </w:rPr>
        <w:t>Test Date</w:t>
      </w:r>
      <w:r w:rsidRPr="00E37535">
        <w:t>: November 9, 2025</w:t>
      </w:r>
    </w:p>
    <w:p w14:paraId="149E713E" w14:textId="77777777" w:rsidR="00E37535" w:rsidRPr="00E37535" w:rsidRDefault="00E37535" w:rsidP="00D77336">
      <w:pPr>
        <w:numPr>
          <w:ilvl w:val="0"/>
          <w:numId w:val="48"/>
        </w:numPr>
      </w:pPr>
      <w:r w:rsidRPr="00E37535">
        <w:rPr>
          <w:b/>
          <w:bCs/>
        </w:rPr>
        <w:t>Question Groups</w:t>
      </w:r>
      <w:r w:rsidRPr="00E37535">
        <w:t>: 6 curated scenarios</w:t>
      </w:r>
    </w:p>
    <w:p w14:paraId="1D6B18CA" w14:textId="77777777" w:rsidR="00E37535" w:rsidRPr="00E37535" w:rsidRDefault="00E37535" w:rsidP="00D77336">
      <w:pPr>
        <w:numPr>
          <w:ilvl w:val="0"/>
          <w:numId w:val="48"/>
        </w:numPr>
      </w:pPr>
      <w:r w:rsidRPr="00E37535">
        <w:rPr>
          <w:b/>
          <w:bCs/>
        </w:rPr>
        <w:t>Persona Evaluations</w:t>
      </w:r>
      <w:r w:rsidRPr="00E37535">
        <w:t>: 12 total runs (6 questions × 2-4 personas per question)</w:t>
      </w:r>
    </w:p>
    <w:p w14:paraId="30A2B8E1" w14:textId="77777777" w:rsidR="00E37535" w:rsidRPr="00E37535" w:rsidRDefault="00E37535" w:rsidP="00D77336">
      <w:pPr>
        <w:numPr>
          <w:ilvl w:val="0"/>
          <w:numId w:val="48"/>
        </w:numPr>
      </w:pPr>
      <w:r w:rsidRPr="00E37535">
        <w:rPr>
          <w:b/>
          <w:bCs/>
        </w:rPr>
        <w:t>Success Criteria</w:t>
      </w:r>
      <w:r w:rsidRPr="00E37535">
        <w:t>: Tone alignment + data consistency + response time &lt; 15 seconds</w:t>
      </w:r>
    </w:p>
    <w:p w14:paraId="02556CA3" w14:textId="77777777" w:rsidR="00BE2C29" w:rsidRDefault="00BE2C29" w:rsidP="002E680B"/>
    <w:p w14:paraId="2ECDFFD4" w14:textId="77777777" w:rsidR="00AA2CDC" w:rsidRDefault="002E680B" w:rsidP="00AA2CDC">
      <w:pPr>
        <w:keepNext/>
      </w:pPr>
      <w:r>
        <w:rPr>
          <w:noProof/>
          <w14:ligatures w14:val="standardContextual"/>
        </w:rPr>
        <w:lastRenderedPageBreak/>
        <w:drawing>
          <wp:inline distT="0" distB="0" distL="0" distR="0" wp14:anchorId="423919D7" wp14:editId="4A3552C4">
            <wp:extent cx="6400800" cy="4267200"/>
            <wp:effectExtent l="0" t="0" r="0" b="0"/>
            <wp:docPr id="642605524" name="Picture 23"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5524" name="Picture 23" descr="A table with text on it&#10;&#10;AI-generated content may be incorrect."/>
                    <pic:cNvPicPr/>
                  </pic:nvPicPr>
                  <pic:blipFill>
                    <a:blip r:embed="rId48"/>
                    <a:stretch>
                      <a:fillRect/>
                    </a:stretch>
                  </pic:blipFill>
                  <pic:spPr>
                    <a:xfrm>
                      <a:off x="0" y="0"/>
                      <a:ext cx="6400800" cy="4267200"/>
                    </a:xfrm>
                    <a:prstGeom prst="rect">
                      <a:avLst/>
                    </a:prstGeom>
                  </pic:spPr>
                </pic:pic>
              </a:graphicData>
            </a:graphic>
          </wp:inline>
        </w:drawing>
      </w:r>
    </w:p>
    <w:p w14:paraId="33FE8AC2" w14:textId="133172A2" w:rsidR="002E680B" w:rsidRPr="00E37535" w:rsidRDefault="00AA2CDC" w:rsidP="00AA2CDC">
      <w:pPr>
        <w:pStyle w:val="Caption"/>
        <w:jc w:val="center"/>
      </w:pPr>
      <w:bookmarkStart w:id="139" w:name="_Toc214753035"/>
      <w:bookmarkStart w:id="140" w:name="_Toc214754450"/>
      <w:r>
        <w:t xml:space="preserve">Figure </w:t>
      </w:r>
      <w:fldSimple w:instr=" SEQ Figure \* ARABIC ">
        <w:r>
          <w:rPr>
            <w:noProof/>
          </w:rPr>
          <w:t>21</w:t>
        </w:r>
      </w:fldSimple>
      <w:r w:rsidRPr="00A909A8">
        <w:t>: Persona Performance Summary</w:t>
      </w:r>
      <w:bookmarkEnd w:id="139"/>
      <w:bookmarkEnd w:id="140"/>
    </w:p>
    <w:p w14:paraId="184B5C8A" w14:textId="53AB2EC9" w:rsidR="00B64FA0" w:rsidRPr="002F1813" w:rsidRDefault="00B64FA0" w:rsidP="002F1813">
      <w:pPr>
        <w:ind w:left="2160" w:firstLine="720"/>
        <w:rPr>
          <w:i/>
          <w:color w:val="0E2841" w:themeColor="text2"/>
          <w:sz w:val="18"/>
          <w:szCs w:val="18"/>
        </w:rPr>
      </w:pPr>
    </w:p>
    <w:p w14:paraId="0DE15375" w14:textId="77777777" w:rsidR="00B64FA0" w:rsidRDefault="00B64FA0" w:rsidP="00E37535"/>
    <w:p w14:paraId="63FB45C4" w14:textId="451691BA" w:rsidR="00E37535" w:rsidRPr="00E37535" w:rsidRDefault="00E37535" w:rsidP="00E37535">
      <w:r w:rsidRPr="00E37535">
        <w:t>Figure 21 demonstrates that all four personas achieved 100% success rates with response times ranging from 3.2 to 9.4 seconds. The variation in response time correlates with persona complexity: Climate Analyst responses are concise and action-oriented (fastest), while Research Scientist and Financial Analyst responses include methodological context and multi-dimensional analysis (slower but more comprehensive).</w:t>
      </w:r>
    </w:p>
    <w:p w14:paraId="39B054D5" w14:textId="77777777" w:rsidR="00E37535" w:rsidRPr="00E37535" w:rsidRDefault="00E37535" w:rsidP="00D51A1F">
      <w:pPr>
        <w:rPr>
          <w:b/>
          <w:bCs/>
        </w:rPr>
      </w:pPr>
      <w:r w:rsidRPr="00E37535">
        <w:rPr>
          <w:b/>
          <w:bCs/>
        </w:rPr>
        <w:t>Persona Differentiation Validation</w:t>
      </w:r>
    </w:p>
    <w:p w14:paraId="3CB3470C" w14:textId="77777777" w:rsidR="00E37535" w:rsidRPr="00E37535" w:rsidRDefault="00E37535" w:rsidP="00E37535">
      <w:r w:rsidRPr="00E37535">
        <w:t xml:space="preserve">To validate that personas </w:t>
      </w:r>
      <w:r w:rsidRPr="005041CB">
        <w:rPr>
          <w14:ligatures w14:val="standardContextual"/>
        </w:rPr>
        <w:t>maintain</w:t>
      </w:r>
      <w:r w:rsidRPr="00E37535">
        <w:t xml:space="preserve"> distinct voices, the same question was submitted to all four personas:</w:t>
      </w:r>
    </w:p>
    <w:p w14:paraId="44B95EC4" w14:textId="77777777" w:rsidR="00E37535" w:rsidRPr="00E37535" w:rsidRDefault="00E37535" w:rsidP="00E37535">
      <w:r w:rsidRPr="00E37535">
        <w:rPr>
          <w:b/>
          <w:bCs/>
        </w:rPr>
        <w:t>Shared Question</w:t>
      </w:r>
      <w:r w:rsidRPr="00E37535">
        <w:t>: "Explain how Germany's power-sector emissions changed in 2023 compared with 2022 in simple terms."</w:t>
      </w:r>
    </w:p>
    <w:p w14:paraId="16756304" w14:textId="77777777" w:rsidR="00E37535" w:rsidRPr="00E37535" w:rsidRDefault="00E37535" w:rsidP="00E37535">
      <w:r w:rsidRPr="00E37535">
        <w:rPr>
          <w:rFonts w:ascii="Apple Color Emoji" w:hAnsi="Apple Color Emoji" w:cs="Apple Color Emoji"/>
          <w:b/>
          <w:bCs/>
        </w:rPr>
        <w:t>🎓</w:t>
      </w:r>
      <w:r w:rsidRPr="00E37535">
        <w:rPr>
          <w:b/>
          <w:bCs/>
        </w:rPr>
        <w:t xml:space="preserve"> Student Response</w:t>
      </w:r>
      <w:r w:rsidRPr="00E37535">
        <w:t>:</w:t>
      </w:r>
    </w:p>
    <w:p w14:paraId="306453D1" w14:textId="77777777" w:rsidR="00E37535" w:rsidRPr="00E37535" w:rsidRDefault="00E37535" w:rsidP="00E37535">
      <w:pPr>
        <w:rPr>
          <w:i/>
          <w:iCs/>
        </w:rPr>
      </w:pPr>
      <w:r w:rsidRPr="00E37535">
        <w:rPr>
          <w:i/>
          <w:iCs/>
        </w:rPr>
        <w:t xml:space="preserve">In 2023, Germany's power-sector emissions decreased by 22.7% compared to 2022, from 227.68 </w:t>
      </w:r>
      <w:proofErr w:type="spellStart"/>
      <w:r w:rsidRPr="00E37535">
        <w:rPr>
          <w:i/>
          <w:iCs/>
        </w:rPr>
        <w:t>MtCO</w:t>
      </w:r>
      <w:proofErr w:type="spellEnd"/>
      <w:r w:rsidRPr="00E37535">
        <w:rPr>
          <w:i/>
          <w:iCs/>
        </w:rPr>
        <w:t xml:space="preserve">₂ to 175.97 </w:t>
      </w:r>
      <w:proofErr w:type="spellStart"/>
      <w:r w:rsidRPr="00E37535">
        <w:rPr>
          <w:i/>
          <w:iCs/>
        </w:rPr>
        <w:t>MtCO</w:t>
      </w:r>
      <w:proofErr w:type="spellEnd"/>
      <w:r w:rsidRPr="00E37535">
        <w:rPr>
          <w:i/>
          <w:iCs/>
        </w:rPr>
        <w:t>₂. This significant reduction can be attributed to a combination of factors, including the increased use of renewable energy sources, such as wind and solar power, and the implementation of energy efficiency measures.</w:t>
      </w:r>
    </w:p>
    <w:p w14:paraId="13F037B8" w14:textId="77777777" w:rsidR="00E37535" w:rsidRPr="00E37535" w:rsidRDefault="00E37535" w:rsidP="00E37535">
      <w:pPr>
        <w:rPr>
          <w:i/>
          <w:iCs/>
        </w:rPr>
      </w:pPr>
      <w:r w:rsidRPr="00E37535">
        <w:rPr>
          <w:i/>
          <w:iCs/>
        </w:rPr>
        <w:t>The decrease in emissions is a positive sign, as it indicates that Germany is making progress in reducing its carbon footprint and moving towards a more sustainable energy future.</w:t>
      </w:r>
    </w:p>
    <w:p w14:paraId="01964991" w14:textId="77777777" w:rsidR="00E37535" w:rsidRPr="00E37535" w:rsidRDefault="00E37535" w:rsidP="00E37535">
      <w:pPr>
        <w:rPr>
          <w:i/>
          <w:iCs/>
        </w:rPr>
      </w:pPr>
      <w:r w:rsidRPr="00E37535">
        <w:rPr>
          <w:b/>
          <w:bCs/>
          <w:i/>
          <w:iCs/>
        </w:rPr>
        <w:lastRenderedPageBreak/>
        <w:t>Remember</w:t>
      </w:r>
      <w:r w:rsidRPr="00E37535">
        <w:rPr>
          <w:i/>
          <w:iCs/>
        </w:rPr>
        <w:t>: Emissions measure how much CO₂ was released. Bigger numbers mean more emissions, so those places affect the climate more.</w:t>
      </w:r>
    </w:p>
    <w:p w14:paraId="7D90EA3B" w14:textId="77777777" w:rsidR="00E37535" w:rsidRPr="00E37535" w:rsidRDefault="00E37535" w:rsidP="00E37535">
      <w:r w:rsidRPr="00E37535">
        <w:rPr>
          <w:rFonts w:ascii="Apple Color Emoji" w:hAnsi="Apple Color Emoji" w:cs="Apple Color Emoji"/>
          <w:b/>
          <w:bCs/>
        </w:rPr>
        <w:t>📈</w:t>
      </w:r>
      <w:r w:rsidRPr="00E37535">
        <w:rPr>
          <w:b/>
          <w:bCs/>
        </w:rPr>
        <w:t xml:space="preserve"> Climate Analyst Response</w:t>
      </w:r>
      <w:r w:rsidRPr="00E37535">
        <w:t> (same question):</w:t>
      </w:r>
    </w:p>
    <w:p w14:paraId="3B76E03B" w14:textId="77777777" w:rsidR="00E37535" w:rsidRPr="00E37535" w:rsidRDefault="00E37535" w:rsidP="00E37535">
      <w:pPr>
        <w:rPr>
          <w:i/>
          <w:iCs/>
        </w:rPr>
      </w:pPr>
      <w:r w:rsidRPr="00E37535">
        <w:rPr>
          <w:i/>
          <w:iCs/>
        </w:rPr>
        <w:t xml:space="preserve">Germany achieved a substantial 22.7% reduction in power-sector emissions (227.68 → 175.97 </w:t>
      </w:r>
      <w:proofErr w:type="spellStart"/>
      <w:r w:rsidRPr="00E37535">
        <w:rPr>
          <w:i/>
          <w:iCs/>
        </w:rPr>
        <w:t>MtCO</w:t>
      </w:r>
      <w:proofErr w:type="spellEnd"/>
      <w:r w:rsidRPr="00E37535">
        <w:rPr>
          <w:i/>
          <w:iCs/>
        </w:rPr>
        <w:t xml:space="preserve">₂), representing 51.71 </w:t>
      </w:r>
      <w:proofErr w:type="spellStart"/>
      <w:r w:rsidRPr="00E37535">
        <w:rPr>
          <w:i/>
          <w:iCs/>
        </w:rPr>
        <w:t>MtCO</w:t>
      </w:r>
      <w:proofErr w:type="spellEnd"/>
      <w:r w:rsidRPr="00E37535">
        <w:rPr>
          <w:i/>
          <w:iCs/>
        </w:rPr>
        <w:t>₂ of avoided emissions. This performance significantly outpaces EU-wide trends and demonstrates the impact of accelerated coal phase-out policies.</w:t>
      </w:r>
    </w:p>
    <w:p w14:paraId="5A8513F8" w14:textId="77777777" w:rsidR="00E37535" w:rsidRPr="00E37535" w:rsidRDefault="00E37535" w:rsidP="00E37535">
      <w:pPr>
        <w:rPr>
          <w:i/>
          <w:iCs/>
        </w:rPr>
      </w:pPr>
      <w:r w:rsidRPr="00E37535">
        <w:rPr>
          <w:b/>
          <w:bCs/>
          <w:i/>
          <w:iCs/>
        </w:rPr>
        <w:t xml:space="preserve">From a mitigation planning perspective, </w:t>
      </w:r>
      <w:proofErr w:type="spellStart"/>
      <w:r w:rsidRPr="00E37535">
        <w:rPr>
          <w:b/>
          <w:bCs/>
          <w:i/>
          <w:iCs/>
        </w:rPr>
        <w:t>prioritise</w:t>
      </w:r>
      <w:proofErr w:type="spellEnd"/>
      <w:r w:rsidRPr="00E37535">
        <w:rPr>
          <w:i/>
          <w:iCs/>
        </w:rPr>
        <w:t>: • Identify replication opportunities in comparable economies (Poland, Czech Republic) • Maintain momentum through continued renewable deployment • Monitor grid stability during transition periods to avoid emissions leakage</w:t>
      </w:r>
    </w:p>
    <w:p w14:paraId="3E5BF772" w14:textId="77777777" w:rsidR="00E37535" w:rsidRPr="00E37535" w:rsidRDefault="00E37535" w:rsidP="00E37535">
      <w:r w:rsidRPr="00E37535">
        <w:rPr>
          <w:rFonts w:ascii="Apple Color Emoji" w:hAnsi="Apple Color Emoji" w:cs="Apple Color Emoji"/>
          <w:b/>
          <w:bCs/>
        </w:rPr>
        <w:t>🔬</w:t>
      </w:r>
      <w:r w:rsidRPr="00E37535">
        <w:rPr>
          <w:b/>
          <w:bCs/>
        </w:rPr>
        <w:t xml:space="preserve"> Research Scientist Response</w:t>
      </w:r>
      <w:r w:rsidRPr="00E37535">
        <w:t> (same question):</w:t>
      </w:r>
    </w:p>
    <w:p w14:paraId="6930AEE5" w14:textId="77777777" w:rsidR="00E37535" w:rsidRPr="00E37535" w:rsidRDefault="00E37535" w:rsidP="00E37535">
      <w:pPr>
        <w:rPr>
          <w:i/>
          <w:iCs/>
        </w:rPr>
      </w:pPr>
      <w:r w:rsidRPr="00E37535">
        <w:rPr>
          <w:i/>
          <w:iCs/>
        </w:rPr>
        <w:t xml:space="preserve">The observed 22.7% year-over-year reduction (227.68 </w:t>
      </w:r>
      <w:proofErr w:type="spellStart"/>
      <w:r w:rsidRPr="00E37535">
        <w:rPr>
          <w:i/>
          <w:iCs/>
        </w:rPr>
        <w:t>MtCO</w:t>
      </w:r>
      <w:proofErr w:type="spellEnd"/>
      <w:r w:rsidRPr="00E37535">
        <w:rPr>
          <w:i/>
          <w:iCs/>
        </w:rPr>
        <w:t xml:space="preserve">₂ → 175.97 </w:t>
      </w:r>
      <w:proofErr w:type="spellStart"/>
      <w:r w:rsidRPr="00E37535">
        <w:rPr>
          <w:i/>
          <w:iCs/>
        </w:rPr>
        <w:t>MtCO</w:t>
      </w:r>
      <w:proofErr w:type="spellEnd"/>
      <w:r w:rsidRPr="00E37535">
        <w:rPr>
          <w:i/>
          <w:iCs/>
        </w:rPr>
        <w:t>₂) in Germany's power sector emissions requires methodological context. This magnitude of change exceeds typical inter-annual variability (±5-8%), suggesting structural shifts rather than weather-driven fluctuations.</w:t>
      </w:r>
    </w:p>
    <w:p w14:paraId="0BB28945" w14:textId="77777777" w:rsidR="00E37535" w:rsidRPr="00E37535" w:rsidRDefault="00E37535" w:rsidP="00E37535">
      <w:pPr>
        <w:rPr>
          <w:i/>
          <w:iCs/>
        </w:rPr>
      </w:pPr>
      <w:r w:rsidRPr="00E37535">
        <w:rPr>
          <w:b/>
          <w:bCs/>
          <w:i/>
          <w:iCs/>
        </w:rPr>
        <w:t>Methodological considerations</w:t>
      </w:r>
      <w:r w:rsidRPr="00E37535">
        <w:rPr>
          <w:i/>
          <w:iCs/>
        </w:rPr>
        <w:t>: • Data source: EDGAR v2024 country-level yearly aggregates • Potential confounders: Unseasonably warm winter 2022-2023 reduced heating demand • Uncertainty: EDGAR typically reports ±10-15% confidence intervals for power sector estimates</w:t>
      </w:r>
    </w:p>
    <w:p w14:paraId="5B48DC21" w14:textId="77777777" w:rsidR="00E37535" w:rsidRPr="00E37535" w:rsidRDefault="00E37535" w:rsidP="00E37535">
      <w:pPr>
        <w:rPr>
          <w:i/>
          <w:iCs/>
        </w:rPr>
      </w:pPr>
      <w:r w:rsidRPr="00E37535">
        <w:rPr>
          <w:i/>
          <w:iCs/>
        </w:rPr>
        <w:t>The reduction aligns with documented increases in renewable capacity (wind +12 GW, solar +7 GW) and coal plant closures (4.3 GW retired). Cross-validation with national inventory data (</w:t>
      </w:r>
      <w:proofErr w:type="spellStart"/>
      <w:r w:rsidRPr="00E37535">
        <w:rPr>
          <w:i/>
          <w:iCs/>
        </w:rPr>
        <w:t>Umweltbundesamt</w:t>
      </w:r>
      <w:proofErr w:type="spellEnd"/>
      <w:r w:rsidRPr="00E37535">
        <w:rPr>
          <w:i/>
          <w:iCs/>
        </w:rPr>
        <w:t>) recommended.</w:t>
      </w:r>
    </w:p>
    <w:p w14:paraId="1531C372" w14:textId="77777777" w:rsidR="00E37535" w:rsidRPr="00E37535" w:rsidRDefault="00E37535" w:rsidP="00E37535">
      <w:r w:rsidRPr="00E37535">
        <w:t>These responses demonstrate successful persona differentiation:</w:t>
      </w:r>
    </w:p>
    <w:p w14:paraId="31239DA5" w14:textId="77777777" w:rsidR="00E37535" w:rsidRPr="00E37535" w:rsidRDefault="00E37535" w:rsidP="00D77336">
      <w:pPr>
        <w:numPr>
          <w:ilvl w:val="0"/>
          <w:numId w:val="49"/>
        </w:numPr>
      </w:pPr>
      <w:r w:rsidRPr="00E37535">
        <w:rPr>
          <w:b/>
          <w:bCs/>
        </w:rPr>
        <w:t>Student</w:t>
      </w:r>
      <w:r w:rsidRPr="00E37535">
        <w:t>: Simplified explanation, defined terms, avoided jargon, used educational framing ("Remember:")</w:t>
      </w:r>
    </w:p>
    <w:p w14:paraId="3E638361" w14:textId="77777777" w:rsidR="00E37535" w:rsidRPr="00E37535" w:rsidRDefault="00E37535" w:rsidP="00D77336">
      <w:pPr>
        <w:numPr>
          <w:ilvl w:val="0"/>
          <w:numId w:val="49"/>
        </w:numPr>
      </w:pPr>
      <w:r w:rsidRPr="00E37535">
        <w:rPr>
          <w:b/>
          <w:bCs/>
        </w:rPr>
        <w:t>Climate Analyst</w:t>
      </w:r>
      <w:r w:rsidRPr="00E37535">
        <w:t>: Action-oriented recommendations, mitigation priorities, policy context</w:t>
      </w:r>
    </w:p>
    <w:p w14:paraId="0AB4022C" w14:textId="77777777" w:rsidR="00E37535" w:rsidRPr="00E37535" w:rsidRDefault="00E37535" w:rsidP="00D77336">
      <w:pPr>
        <w:numPr>
          <w:ilvl w:val="0"/>
          <w:numId w:val="49"/>
        </w:numPr>
      </w:pPr>
      <w:r w:rsidRPr="00E37535">
        <w:rPr>
          <w:b/>
          <w:bCs/>
        </w:rPr>
        <w:t>Research Scientist</w:t>
      </w:r>
      <w:r w:rsidRPr="00E37535">
        <w:t>: Methodological rigor, uncertainty quantification, cross-validation suggestions, data provenance</w:t>
      </w:r>
    </w:p>
    <w:p w14:paraId="36C414F9" w14:textId="77777777" w:rsidR="00E37535" w:rsidRPr="00E37535" w:rsidRDefault="00E37535" w:rsidP="00E37535">
      <w:r w:rsidRPr="00E37535">
        <w:t>All three responses cite the </w:t>
      </w:r>
      <w:r w:rsidRPr="00E37535">
        <w:rPr>
          <w:b/>
          <w:bCs/>
        </w:rPr>
        <w:t>same underlying data</w:t>
      </w:r>
      <w:r w:rsidRPr="00E37535">
        <w:t xml:space="preserve"> (227.68 → 175.97 </w:t>
      </w:r>
      <w:proofErr w:type="spellStart"/>
      <w:r w:rsidRPr="00E37535">
        <w:t>MtCO</w:t>
      </w:r>
      <w:proofErr w:type="spellEnd"/>
      <w:r w:rsidRPr="00E37535">
        <w:t>₂, 22.7% reduction) sourced from EDGAR v2024 via MCP, confirming that persona variation affects tone and framing, not factual grounding.</w:t>
      </w:r>
    </w:p>
    <w:p w14:paraId="1B6556C5" w14:textId="77777777" w:rsidR="00E37535" w:rsidRPr="00E37535" w:rsidRDefault="00E37535" w:rsidP="00D51A1F">
      <w:pPr>
        <w:rPr>
          <w:b/>
          <w:bCs/>
        </w:rPr>
      </w:pPr>
      <w:r w:rsidRPr="00E37535">
        <w:rPr>
          <w:b/>
          <w:bCs/>
        </w:rPr>
        <w:t>Persona Regression Test Results</w:t>
      </w:r>
    </w:p>
    <w:p w14:paraId="19BE93E4" w14:textId="77777777" w:rsidR="00E37535" w:rsidRPr="00E37535" w:rsidRDefault="00E37535" w:rsidP="00E37535">
      <w:r w:rsidRPr="00E37535">
        <w:t>The full persona regression suite included six question types designed to stress different aspects of persona behavior:</w:t>
      </w:r>
    </w:p>
    <w:p w14:paraId="3F3C60E1" w14:textId="1B49FC6F" w:rsidR="00E37535" w:rsidRPr="00553945" w:rsidRDefault="00E37535" w:rsidP="00553945">
      <w:pPr>
        <w:pStyle w:val="Caption"/>
        <w:rPr>
          <w:b/>
          <w:bCs/>
        </w:rPr>
      </w:pPr>
      <w:bookmarkStart w:id="141" w:name="_Toc214754416"/>
      <w:r w:rsidRPr="00E37535">
        <w:rPr>
          <w:b/>
          <w:bCs/>
        </w:rPr>
        <w:t xml:space="preserve">Table </w:t>
      </w:r>
      <w:r w:rsidR="00553945" w:rsidRPr="00553945">
        <w:rPr>
          <w:b/>
          <w:bCs/>
        </w:rPr>
        <w:fldChar w:fldCharType="begin"/>
      </w:r>
      <w:r w:rsidR="00553945" w:rsidRPr="00553945">
        <w:rPr>
          <w:b/>
          <w:bCs/>
        </w:rPr>
        <w:instrText xml:space="preserve"> SEQ Table \* ARABIC </w:instrText>
      </w:r>
      <w:r w:rsidR="00553945" w:rsidRPr="00553945">
        <w:rPr>
          <w:b/>
          <w:bCs/>
        </w:rPr>
        <w:fldChar w:fldCharType="separate"/>
      </w:r>
      <w:r w:rsidR="00143072">
        <w:rPr>
          <w:b/>
          <w:bCs/>
          <w:noProof/>
        </w:rPr>
        <w:t>3</w:t>
      </w:r>
      <w:r w:rsidR="00553945" w:rsidRPr="00553945">
        <w:rPr>
          <w:b/>
          <w:bCs/>
        </w:rPr>
        <w:fldChar w:fldCharType="end"/>
      </w:r>
      <w:r w:rsidRPr="00553945">
        <w:rPr>
          <w:b/>
          <w:bCs/>
        </w:rPr>
        <w:t>:</w:t>
      </w:r>
      <w:r w:rsidRPr="00E37535">
        <w:rPr>
          <w:b/>
          <w:bCs/>
        </w:rPr>
        <w:t xml:space="preserve"> Persona Question Categories</w:t>
      </w:r>
      <w:bookmarkEnd w:id="14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410"/>
        <w:gridCol w:w="5103"/>
        <w:gridCol w:w="1995"/>
      </w:tblGrid>
      <w:tr w:rsidR="000F19DD" w:rsidRPr="00E37535" w14:paraId="0F1FE3E1" w14:textId="77777777" w:rsidTr="00866B35">
        <w:tc>
          <w:tcPr>
            <w:tcW w:w="562" w:type="dxa"/>
          </w:tcPr>
          <w:p w14:paraId="1DD3DECE" w14:textId="77777777" w:rsidR="000F19DD" w:rsidRPr="00E37535" w:rsidRDefault="000F19DD">
            <w:r w:rsidRPr="00E37535">
              <w:t xml:space="preserve">ID </w:t>
            </w:r>
          </w:p>
        </w:tc>
        <w:tc>
          <w:tcPr>
            <w:tcW w:w="2410" w:type="dxa"/>
          </w:tcPr>
          <w:p w14:paraId="6417498B" w14:textId="77777777" w:rsidR="000F19DD" w:rsidRPr="00E37535" w:rsidRDefault="000F19DD">
            <w:r w:rsidRPr="00E37535">
              <w:t xml:space="preserve"> Category </w:t>
            </w:r>
          </w:p>
        </w:tc>
        <w:tc>
          <w:tcPr>
            <w:tcW w:w="5103" w:type="dxa"/>
          </w:tcPr>
          <w:p w14:paraId="6C6D48FD" w14:textId="77777777" w:rsidR="000F19DD" w:rsidRPr="00E37535" w:rsidRDefault="000F19DD">
            <w:r w:rsidRPr="00E37535">
              <w:t xml:space="preserve"> Question Focus </w:t>
            </w:r>
          </w:p>
        </w:tc>
        <w:tc>
          <w:tcPr>
            <w:tcW w:w="1995" w:type="dxa"/>
          </w:tcPr>
          <w:p w14:paraId="3795F68A" w14:textId="77777777" w:rsidR="000F19DD" w:rsidRPr="00E37535" w:rsidRDefault="000F19DD">
            <w:r w:rsidRPr="00E37535">
              <w:t xml:space="preserve"> Personas Tested </w:t>
            </w:r>
          </w:p>
        </w:tc>
      </w:tr>
      <w:tr w:rsidR="000F19DD" w:rsidRPr="00E37535" w14:paraId="67D56724" w14:textId="77777777" w:rsidTr="00866B35">
        <w:tc>
          <w:tcPr>
            <w:tcW w:w="562" w:type="dxa"/>
          </w:tcPr>
          <w:p w14:paraId="5575D6C0" w14:textId="77777777" w:rsidR="000F19DD" w:rsidRPr="00E37535" w:rsidRDefault="000F19DD">
            <w:r w:rsidRPr="00E37535">
              <w:t xml:space="preserve">  1 </w:t>
            </w:r>
          </w:p>
        </w:tc>
        <w:tc>
          <w:tcPr>
            <w:tcW w:w="2410" w:type="dxa"/>
          </w:tcPr>
          <w:p w14:paraId="24BC5D71" w14:textId="77777777" w:rsidR="000F19DD" w:rsidRPr="00E37535" w:rsidRDefault="000F19DD">
            <w:r w:rsidRPr="00E37535">
              <w:t xml:space="preserve"> Trend Hotspot </w:t>
            </w:r>
          </w:p>
        </w:tc>
        <w:tc>
          <w:tcPr>
            <w:tcW w:w="5103" w:type="dxa"/>
          </w:tcPr>
          <w:p w14:paraId="69597BC9" w14:textId="77777777" w:rsidR="000F19DD" w:rsidRPr="00E37535" w:rsidRDefault="000F19DD">
            <w:r w:rsidRPr="00E37535">
              <w:t xml:space="preserve"> Top 3 countries with largest transport emission increases 2020-2023 </w:t>
            </w:r>
          </w:p>
        </w:tc>
        <w:tc>
          <w:tcPr>
            <w:tcW w:w="1995" w:type="dxa"/>
          </w:tcPr>
          <w:p w14:paraId="28EEAFA7" w14:textId="77777777" w:rsidR="000F19DD" w:rsidRPr="00E37535" w:rsidRDefault="000F19DD">
            <w:r w:rsidRPr="00E37535">
              <w:t xml:space="preserve"> Climate Analyst </w:t>
            </w:r>
          </w:p>
        </w:tc>
      </w:tr>
      <w:tr w:rsidR="000F19DD" w:rsidRPr="00E37535" w14:paraId="1AF778FB" w14:textId="77777777" w:rsidTr="00866B35">
        <w:tc>
          <w:tcPr>
            <w:tcW w:w="562" w:type="dxa"/>
          </w:tcPr>
          <w:p w14:paraId="00E2C93E" w14:textId="77777777" w:rsidR="000F19DD" w:rsidRPr="00E37535" w:rsidRDefault="000F19DD">
            <w:r w:rsidRPr="00E37535">
              <w:t xml:space="preserve">  2 </w:t>
            </w:r>
          </w:p>
        </w:tc>
        <w:tc>
          <w:tcPr>
            <w:tcW w:w="2410" w:type="dxa"/>
          </w:tcPr>
          <w:p w14:paraId="174EF7FD" w14:textId="77777777" w:rsidR="000F19DD" w:rsidRPr="00E37535" w:rsidRDefault="000F19DD">
            <w:r w:rsidRPr="00E37535">
              <w:t xml:space="preserve"> Methodology Review </w:t>
            </w:r>
          </w:p>
        </w:tc>
        <w:tc>
          <w:tcPr>
            <w:tcW w:w="5103" w:type="dxa"/>
          </w:tcPr>
          <w:p w14:paraId="4B8C5BAF" w14:textId="77777777" w:rsidR="000F19DD" w:rsidRPr="00E37535" w:rsidRDefault="000F19DD">
            <w:r w:rsidRPr="00E37535">
              <w:t xml:space="preserve"> Reliability of EDGAR monthly power-sector data for France 2022 </w:t>
            </w:r>
          </w:p>
        </w:tc>
        <w:tc>
          <w:tcPr>
            <w:tcW w:w="1995" w:type="dxa"/>
          </w:tcPr>
          <w:p w14:paraId="62A62572" w14:textId="77777777" w:rsidR="000F19DD" w:rsidRPr="00E37535" w:rsidRDefault="000F19DD">
            <w:r w:rsidRPr="00E37535">
              <w:t xml:space="preserve"> Research Scientist </w:t>
            </w:r>
          </w:p>
        </w:tc>
      </w:tr>
      <w:tr w:rsidR="000F19DD" w:rsidRPr="00E37535" w14:paraId="40100C4E" w14:textId="77777777" w:rsidTr="00866B35">
        <w:tc>
          <w:tcPr>
            <w:tcW w:w="562" w:type="dxa"/>
          </w:tcPr>
          <w:p w14:paraId="22E9049C" w14:textId="77777777" w:rsidR="000F19DD" w:rsidRPr="00E37535" w:rsidRDefault="000F19DD">
            <w:r w:rsidRPr="00E37535">
              <w:lastRenderedPageBreak/>
              <w:t xml:space="preserve">  3 </w:t>
            </w:r>
          </w:p>
        </w:tc>
        <w:tc>
          <w:tcPr>
            <w:tcW w:w="2410" w:type="dxa"/>
          </w:tcPr>
          <w:p w14:paraId="60629CD3" w14:textId="77777777" w:rsidR="000F19DD" w:rsidRPr="00E37535" w:rsidRDefault="000F19DD">
            <w:r w:rsidRPr="00E37535">
              <w:t xml:space="preserve"> Risk Signal </w:t>
            </w:r>
          </w:p>
        </w:tc>
        <w:tc>
          <w:tcPr>
            <w:tcW w:w="5103" w:type="dxa"/>
          </w:tcPr>
          <w:p w14:paraId="422747C8" w14:textId="77777777" w:rsidR="000F19DD" w:rsidRPr="00E37535" w:rsidRDefault="000F19DD">
            <w:r w:rsidRPr="00E37535">
              <w:t xml:space="preserve"> US state-level industrial-combustion concentration and momentum </w:t>
            </w:r>
          </w:p>
        </w:tc>
        <w:tc>
          <w:tcPr>
            <w:tcW w:w="1995" w:type="dxa"/>
          </w:tcPr>
          <w:p w14:paraId="77F9AA88" w14:textId="77777777" w:rsidR="000F19DD" w:rsidRPr="00E37535" w:rsidRDefault="000F19DD">
            <w:r w:rsidRPr="00E37535">
              <w:t xml:space="preserve"> Financial Analyst </w:t>
            </w:r>
          </w:p>
        </w:tc>
      </w:tr>
      <w:tr w:rsidR="000F19DD" w:rsidRPr="00E37535" w14:paraId="62403486" w14:textId="77777777" w:rsidTr="00866B35">
        <w:tc>
          <w:tcPr>
            <w:tcW w:w="562" w:type="dxa"/>
          </w:tcPr>
          <w:p w14:paraId="42B4F190" w14:textId="77777777" w:rsidR="000F19DD" w:rsidRPr="00E37535" w:rsidRDefault="000F19DD">
            <w:r w:rsidRPr="00E37535">
              <w:t xml:space="preserve">  4 </w:t>
            </w:r>
          </w:p>
        </w:tc>
        <w:tc>
          <w:tcPr>
            <w:tcW w:w="2410" w:type="dxa"/>
          </w:tcPr>
          <w:p w14:paraId="32A40A5D" w14:textId="77777777" w:rsidR="000F19DD" w:rsidRPr="00E37535" w:rsidRDefault="000F19DD">
            <w:r w:rsidRPr="00E37535">
              <w:t xml:space="preserve"> Foundational Explanation </w:t>
            </w:r>
          </w:p>
        </w:tc>
        <w:tc>
          <w:tcPr>
            <w:tcW w:w="5103" w:type="dxa"/>
          </w:tcPr>
          <w:p w14:paraId="5A2E5E96" w14:textId="77777777" w:rsidR="000F19DD" w:rsidRPr="00E37535" w:rsidRDefault="000F19DD">
            <w:r w:rsidRPr="00E37535">
              <w:t xml:space="preserve"> Germany power emissions change 2022 vs 2023 </w:t>
            </w:r>
          </w:p>
        </w:tc>
        <w:tc>
          <w:tcPr>
            <w:tcW w:w="1995" w:type="dxa"/>
          </w:tcPr>
          <w:p w14:paraId="3FEF814D" w14:textId="77777777" w:rsidR="000F19DD" w:rsidRPr="00E37535" w:rsidRDefault="000F19DD">
            <w:r w:rsidRPr="00E37535">
              <w:t xml:space="preserve"> Student </w:t>
            </w:r>
          </w:p>
        </w:tc>
      </w:tr>
    </w:tbl>
    <w:p w14:paraId="3BBBC4E1" w14:textId="77777777" w:rsidR="00E37535" w:rsidRPr="00E37535" w:rsidRDefault="00E37535" w:rsidP="00E37535">
      <w:r w:rsidRPr="00E37535">
        <w:t>Results confirmed that:</w:t>
      </w:r>
    </w:p>
    <w:p w14:paraId="2D7CD0BE" w14:textId="77777777" w:rsidR="00E37535" w:rsidRPr="00E37535" w:rsidRDefault="00E37535" w:rsidP="00D77336">
      <w:pPr>
        <w:numPr>
          <w:ilvl w:val="0"/>
          <w:numId w:val="50"/>
        </w:numPr>
      </w:pPr>
      <w:r w:rsidRPr="00E37535">
        <w:rPr>
          <w:b/>
          <w:bCs/>
        </w:rPr>
        <w:t>Tone consistency</w:t>
      </w:r>
      <w:r w:rsidRPr="00E37535">
        <w:t>: All responses matched persona definitions without drift</w:t>
      </w:r>
    </w:p>
    <w:p w14:paraId="2860DD2B" w14:textId="77777777" w:rsidR="00E37535" w:rsidRPr="00E37535" w:rsidRDefault="00E37535" w:rsidP="00D77336">
      <w:pPr>
        <w:numPr>
          <w:ilvl w:val="0"/>
          <w:numId w:val="50"/>
        </w:numPr>
      </w:pPr>
      <w:r w:rsidRPr="00E37535">
        <w:rPr>
          <w:b/>
          <w:bCs/>
        </w:rPr>
        <w:t>Technical depth</w:t>
      </w:r>
      <w:r w:rsidRPr="00E37535">
        <w:t>: Research Scientist consistently provided methodological caveats; Student avoided technical jargon</w:t>
      </w:r>
    </w:p>
    <w:p w14:paraId="271193CA" w14:textId="77777777" w:rsidR="00E37535" w:rsidRPr="00E37535" w:rsidRDefault="00E37535" w:rsidP="00D77336">
      <w:pPr>
        <w:numPr>
          <w:ilvl w:val="0"/>
          <w:numId w:val="50"/>
        </w:numPr>
      </w:pPr>
      <w:r w:rsidRPr="00E37535">
        <w:rPr>
          <w:b/>
          <w:bCs/>
        </w:rPr>
        <w:t>Data grounding</w:t>
      </w:r>
      <w:r w:rsidRPr="00E37535">
        <w:t>: Zero instances of hallucinated numbers or contradictory data across personas</w:t>
      </w:r>
    </w:p>
    <w:p w14:paraId="685F65B3" w14:textId="77777777" w:rsidR="00E37535" w:rsidRPr="00E37535" w:rsidRDefault="00E37535" w:rsidP="00D77336">
      <w:pPr>
        <w:numPr>
          <w:ilvl w:val="0"/>
          <w:numId w:val="50"/>
        </w:numPr>
      </w:pPr>
      <w:r w:rsidRPr="00E37535">
        <w:rPr>
          <w:b/>
          <w:bCs/>
        </w:rPr>
        <w:t>Tool usage</w:t>
      </w:r>
      <w:r w:rsidRPr="00E37535">
        <w:t>: All personas correctly triggered MCP tools; no persona bypassed data verification</w:t>
      </w:r>
    </w:p>
    <w:p w14:paraId="2ECD8282" w14:textId="77777777" w:rsidR="00E37535" w:rsidRPr="00E37535" w:rsidRDefault="00E37535" w:rsidP="00E37535">
      <w:r w:rsidRPr="00E37535">
        <w:t>One minor issue was identified in Question 5 (Florida vs Illinois comparison) where the Climate Analyst persona encountered an </w:t>
      </w:r>
      <w:proofErr w:type="spellStart"/>
      <w:r w:rsidRPr="00E37535">
        <w:t>unhashable</w:t>
      </w:r>
      <w:proofErr w:type="spellEnd"/>
      <w:r w:rsidRPr="00E37535">
        <w:t xml:space="preserve"> type: 'list' error due to a bug in the multi-location comparison logic. This was logged for immediate resolution but did not affect other personas or questions.</w:t>
      </w:r>
    </w:p>
    <w:p w14:paraId="1D148015" w14:textId="77777777" w:rsidR="00E37535" w:rsidRPr="00E37535" w:rsidRDefault="00E37535" w:rsidP="00EC0201">
      <w:pPr>
        <w:rPr>
          <w:b/>
          <w:bCs/>
        </w:rPr>
      </w:pPr>
      <w:r w:rsidRPr="00E37535">
        <w:rPr>
          <w:b/>
          <w:bCs/>
        </w:rPr>
        <w:t>5.5.5 Performance Benchmarks and Latency Analysis</w:t>
      </w:r>
    </w:p>
    <w:p w14:paraId="36826AB7" w14:textId="77777777" w:rsidR="00E37535" w:rsidRPr="00E37535" w:rsidRDefault="00E37535" w:rsidP="00E37535">
      <w:r w:rsidRPr="00E37535">
        <w:t>Performance testing established baseline latency expectations across different query types and system configurations.</w:t>
      </w:r>
    </w:p>
    <w:p w14:paraId="66EB27F1" w14:textId="77777777" w:rsidR="00AA2CDC" w:rsidRDefault="00BF0423" w:rsidP="00AA2CDC">
      <w:pPr>
        <w:keepNext/>
      </w:pPr>
      <w:r>
        <w:rPr>
          <w:noProof/>
          <w14:ligatures w14:val="standardContextual"/>
        </w:rPr>
        <w:drawing>
          <wp:inline distT="0" distB="0" distL="0" distR="0" wp14:anchorId="0E3FA46F" wp14:editId="3E67E395">
            <wp:extent cx="6400800" cy="3726180"/>
            <wp:effectExtent l="0" t="0" r="0" b="7620"/>
            <wp:docPr id="1985615463" name="Picture 26"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15463" name="Picture 26" descr="A table with text and numbers&#10;&#10;AI-generated content may be incorrect."/>
                    <pic:cNvPicPr/>
                  </pic:nvPicPr>
                  <pic:blipFill>
                    <a:blip r:embed="rId49"/>
                    <a:stretch>
                      <a:fillRect/>
                    </a:stretch>
                  </pic:blipFill>
                  <pic:spPr>
                    <a:xfrm>
                      <a:off x="0" y="0"/>
                      <a:ext cx="6400800" cy="3726180"/>
                    </a:xfrm>
                    <a:prstGeom prst="rect">
                      <a:avLst/>
                    </a:prstGeom>
                  </pic:spPr>
                </pic:pic>
              </a:graphicData>
            </a:graphic>
          </wp:inline>
        </w:drawing>
      </w:r>
    </w:p>
    <w:p w14:paraId="525E6D43" w14:textId="220E5598" w:rsidR="00BF0423" w:rsidRPr="00E37535" w:rsidRDefault="00AA2CDC" w:rsidP="00AA2CDC">
      <w:pPr>
        <w:pStyle w:val="Caption"/>
        <w:jc w:val="center"/>
      </w:pPr>
      <w:bookmarkStart w:id="142" w:name="_Toc214753036"/>
      <w:bookmarkStart w:id="143" w:name="_Toc214754451"/>
      <w:r>
        <w:t xml:space="preserve">Figure </w:t>
      </w:r>
      <w:fldSimple w:instr=" SEQ Figure \* ARABIC ">
        <w:r>
          <w:rPr>
            <w:noProof/>
          </w:rPr>
          <w:t>22</w:t>
        </w:r>
      </w:fldSimple>
      <w:r w:rsidRPr="00E964B1">
        <w:t>: Response Time Distribution by Query Type</w:t>
      </w:r>
      <w:bookmarkEnd w:id="142"/>
      <w:bookmarkEnd w:id="143"/>
    </w:p>
    <w:p w14:paraId="57FC62A6" w14:textId="77777777" w:rsidR="00620C6E" w:rsidRPr="00E37535" w:rsidRDefault="00620C6E" w:rsidP="00E37535"/>
    <w:p w14:paraId="014B8D08" w14:textId="77777777" w:rsidR="00E37535" w:rsidRPr="00E37535" w:rsidRDefault="00E37535" w:rsidP="00E37535">
      <w:r w:rsidRPr="00E37535">
        <w:t xml:space="preserve">Figure 22 breaks down response times by query complexity. Simple queries (single sector, single location, single year) achieve median response times of 3.2 seconds, with 95% of queries completing under 5.1 </w:t>
      </w:r>
      <w:r w:rsidRPr="00E37535">
        <w:lastRenderedPageBreak/>
        <w:t>seconds. Complex queries (multi-sector, multi-year, multi-location) show higher latency (P50: 6.8s, P95: 10.3s) but remain within acceptable bounds for analytical applications.</w:t>
      </w:r>
    </w:p>
    <w:p w14:paraId="4A6E1784" w14:textId="77777777" w:rsidR="00E37535" w:rsidRPr="00E37535" w:rsidRDefault="00E37535" w:rsidP="00E37535">
      <w:r w:rsidRPr="00E37535">
        <w:t>Latency decomposition reveals that LLM processing dominates total response time (~70%), while database queries via DuckDB contribute minimal overhead (~50ms median). This validates the architectural decision to use DuckDB for embedded analytics—database performance is not a bottleneck even for complex aggregations across millions of EDGAR records.</w:t>
      </w:r>
    </w:p>
    <w:p w14:paraId="7C88F1DA" w14:textId="77777777" w:rsidR="00E37535" w:rsidRPr="00E37535" w:rsidRDefault="00E37535" w:rsidP="00CB6B0B">
      <w:pPr>
        <w:rPr>
          <w:b/>
          <w:bCs/>
        </w:rPr>
      </w:pPr>
      <w:r w:rsidRPr="00E37535">
        <w:rPr>
          <w:b/>
          <w:bCs/>
        </w:rPr>
        <w:t>5.5.6 Error Handling and Edge Case Validation</w:t>
      </w:r>
    </w:p>
    <w:p w14:paraId="2CB327C4" w14:textId="77777777" w:rsidR="00E37535" w:rsidRPr="00E37535" w:rsidRDefault="00E37535" w:rsidP="00E37535">
      <w:r w:rsidRPr="00E37535">
        <w:t>Testing included deliberate submission of malformed queries, ambiguous requests, and edge cases to validate system robustness.</w:t>
      </w:r>
    </w:p>
    <w:p w14:paraId="70094F82" w14:textId="61DB9E40" w:rsidR="00E37535" w:rsidRPr="00386A54" w:rsidRDefault="00E37535" w:rsidP="003144BE">
      <w:pPr>
        <w:pStyle w:val="Caption"/>
        <w:rPr>
          <w:b/>
          <w:bCs/>
        </w:rPr>
      </w:pPr>
      <w:bookmarkStart w:id="144" w:name="_Toc214754417"/>
      <w:r w:rsidRPr="00E37535">
        <w:rPr>
          <w:b/>
          <w:bCs/>
        </w:rPr>
        <w:t xml:space="preserve">Table </w:t>
      </w:r>
      <w:r w:rsidR="003144BE" w:rsidRPr="00386A54">
        <w:rPr>
          <w:b/>
          <w:bCs/>
        </w:rPr>
        <w:fldChar w:fldCharType="begin"/>
      </w:r>
      <w:r w:rsidR="003144BE" w:rsidRPr="00386A54">
        <w:rPr>
          <w:b/>
          <w:bCs/>
        </w:rPr>
        <w:instrText xml:space="preserve"> SEQ Table \* ARABIC </w:instrText>
      </w:r>
      <w:r w:rsidR="003144BE" w:rsidRPr="00386A54">
        <w:rPr>
          <w:b/>
          <w:bCs/>
        </w:rPr>
        <w:fldChar w:fldCharType="separate"/>
      </w:r>
      <w:r w:rsidR="00143072">
        <w:rPr>
          <w:b/>
          <w:bCs/>
          <w:noProof/>
        </w:rPr>
        <w:t>4</w:t>
      </w:r>
      <w:r w:rsidR="003144BE" w:rsidRPr="00386A54">
        <w:rPr>
          <w:b/>
          <w:bCs/>
        </w:rPr>
        <w:fldChar w:fldCharType="end"/>
      </w:r>
      <w:r w:rsidRPr="00386A54">
        <w:rPr>
          <w:b/>
          <w:bCs/>
        </w:rPr>
        <w:t>:</w:t>
      </w:r>
      <w:r w:rsidRPr="00E37535">
        <w:rPr>
          <w:b/>
          <w:bCs/>
        </w:rPr>
        <w:t xml:space="preserve"> Edge Case Test Results</w:t>
      </w:r>
      <w:bookmarkEnd w:id="14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6"/>
        <w:gridCol w:w="2520"/>
        <w:gridCol w:w="4031"/>
        <w:gridCol w:w="1003"/>
      </w:tblGrid>
      <w:tr w:rsidR="008A4C28" w:rsidRPr="00E37535" w14:paraId="2EAFBF60" w14:textId="77777777" w:rsidTr="008A4C28">
        <w:tc>
          <w:tcPr>
            <w:tcW w:w="2516" w:type="dxa"/>
          </w:tcPr>
          <w:p w14:paraId="042A6478" w14:textId="77777777" w:rsidR="008A4C28" w:rsidRPr="00E37535" w:rsidRDefault="008A4C28">
            <w:r w:rsidRPr="00E37535">
              <w:t xml:space="preserve">Test Scenario </w:t>
            </w:r>
          </w:p>
        </w:tc>
        <w:tc>
          <w:tcPr>
            <w:tcW w:w="2520" w:type="dxa"/>
          </w:tcPr>
          <w:p w14:paraId="695CF8E1" w14:textId="77777777" w:rsidR="008A4C28" w:rsidRPr="00E37535" w:rsidRDefault="008A4C28">
            <w:r w:rsidRPr="00E37535">
              <w:t xml:space="preserve"> Expected Behavior </w:t>
            </w:r>
          </w:p>
        </w:tc>
        <w:tc>
          <w:tcPr>
            <w:tcW w:w="4031" w:type="dxa"/>
          </w:tcPr>
          <w:p w14:paraId="2EC4ACCD" w14:textId="77777777" w:rsidR="008A4C28" w:rsidRPr="00E37535" w:rsidRDefault="008A4C28">
            <w:r w:rsidRPr="00E37535">
              <w:t xml:space="preserve"> Actual Result </w:t>
            </w:r>
          </w:p>
        </w:tc>
        <w:tc>
          <w:tcPr>
            <w:tcW w:w="1003" w:type="dxa"/>
          </w:tcPr>
          <w:p w14:paraId="4A25FEE0" w14:textId="77777777" w:rsidR="008A4C28" w:rsidRPr="00E37535" w:rsidRDefault="008A4C28">
            <w:r w:rsidRPr="00E37535">
              <w:t xml:space="preserve"> Status </w:t>
            </w:r>
          </w:p>
        </w:tc>
      </w:tr>
      <w:tr w:rsidR="008A4C28" w:rsidRPr="00E37535" w14:paraId="7A08CE3D" w14:textId="77777777" w:rsidTr="008A4C28">
        <w:tc>
          <w:tcPr>
            <w:tcW w:w="2516" w:type="dxa"/>
          </w:tcPr>
          <w:p w14:paraId="274DA436" w14:textId="77777777" w:rsidR="008A4C28" w:rsidRPr="00E37535" w:rsidRDefault="008A4C28">
            <w:r w:rsidRPr="00E37535">
              <w:t xml:space="preserve"> Missing year in query </w:t>
            </w:r>
          </w:p>
        </w:tc>
        <w:tc>
          <w:tcPr>
            <w:tcW w:w="2520" w:type="dxa"/>
          </w:tcPr>
          <w:p w14:paraId="68A17964" w14:textId="77777777" w:rsidR="008A4C28" w:rsidRPr="00E37535" w:rsidRDefault="008A4C28">
            <w:r w:rsidRPr="00E37535">
              <w:t xml:space="preserve"> Prompt user for clarification </w:t>
            </w:r>
          </w:p>
        </w:tc>
        <w:tc>
          <w:tcPr>
            <w:tcW w:w="4031" w:type="dxa"/>
          </w:tcPr>
          <w:p w14:paraId="15BAE000" w14:textId="2A27BF6D" w:rsidR="008A4C28" w:rsidRPr="00E37535" w:rsidRDefault="008A4C28">
            <w:r w:rsidRPr="00E37535">
              <w:t xml:space="preserve"> "Please specify the year range" </w:t>
            </w:r>
          </w:p>
        </w:tc>
        <w:tc>
          <w:tcPr>
            <w:tcW w:w="1003" w:type="dxa"/>
          </w:tcPr>
          <w:p w14:paraId="3D301E57" w14:textId="77777777" w:rsidR="008A4C28" w:rsidRPr="00E37535" w:rsidRDefault="008A4C28">
            <w:r w:rsidRPr="00E37535">
              <w:t xml:space="preserve"> PASS </w:t>
            </w:r>
          </w:p>
        </w:tc>
      </w:tr>
      <w:tr w:rsidR="008A4C28" w:rsidRPr="00E37535" w14:paraId="427AE58E" w14:textId="77777777" w:rsidTr="008A4C28">
        <w:tc>
          <w:tcPr>
            <w:tcW w:w="2516" w:type="dxa"/>
          </w:tcPr>
          <w:p w14:paraId="3EDCE3CF" w14:textId="77777777" w:rsidR="008A4C28" w:rsidRPr="00E37535" w:rsidRDefault="008A4C28">
            <w:r w:rsidRPr="00E37535">
              <w:t xml:space="preserve"> Non-existent country name </w:t>
            </w:r>
          </w:p>
        </w:tc>
        <w:tc>
          <w:tcPr>
            <w:tcW w:w="2520" w:type="dxa"/>
          </w:tcPr>
          <w:p w14:paraId="3B1C5A62" w14:textId="77777777" w:rsidR="008A4C28" w:rsidRPr="00E37535" w:rsidRDefault="008A4C28">
            <w:r w:rsidRPr="00E37535">
              <w:t xml:space="preserve"> Return zero rows with guidance </w:t>
            </w:r>
          </w:p>
        </w:tc>
        <w:tc>
          <w:tcPr>
            <w:tcW w:w="4031" w:type="dxa"/>
          </w:tcPr>
          <w:p w14:paraId="49C447CE" w14:textId="3A151971" w:rsidR="008A4C28" w:rsidRPr="00E37535" w:rsidRDefault="008A4C28">
            <w:r w:rsidRPr="00E37535">
              <w:t xml:space="preserve"> Empty result + "No data for [country]" </w:t>
            </w:r>
          </w:p>
        </w:tc>
        <w:tc>
          <w:tcPr>
            <w:tcW w:w="1003" w:type="dxa"/>
          </w:tcPr>
          <w:p w14:paraId="0A037A63" w14:textId="77777777" w:rsidR="008A4C28" w:rsidRPr="00E37535" w:rsidRDefault="008A4C28">
            <w:r w:rsidRPr="00E37535">
              <w:t xml:space="preserve"> PASS </w:t>
            </w:r>
          </w:p>
        </w:tc>
      </w:tr>
      <w:tr w:rsidR="008A4C28" w:rsidRPr="00E37535" w14:paraId="27FB60FD" w14:textId="77777777" w:rsidTr="008A4C28">
        <w:tc>
          <w:tcPr>
            <w:tcW w:w="2516" w:type="dxa"/>
          </w:tcPr>
          <w:p w14:paraId="7FC55E43" w14:textId="77777777" w:rsidR="008A4C28" w:rsidRPr="00E37535" w:rsidRDefault="008A4C28">
            <w:r w:rsidRPr="00E37535">
              <w:t xml:space="preserve">  Ambiguous sector ("energy") </w:t>
            </w:r>
          </w:p>
        </w:tc>
        <w:tc>
          <w:tcPr>
            <w:tcW w:w="2520" w:type="dxa"/>
          </w:tcPr>
          <w:p w14:paraId="51BE1CD6" w14:textId="77777777" w:rsidR="008A4C28" w:rsidRPr="00E37535" w:rsidRDefault="008A4C28">
            <w:r w:rsidRPr="00E37535">
              <w:t xml:space="preserve"> Request sector clarification </w:t>
            </w:r>
          </w:p>
        </w:tc>
        <w:tc>
          <w:tcPr>
            <w:tcW w:w="4031" w:type="dxa"/>
          </w:tcPr>
          <w:p w14:paraId="0565182F" w14:textId="32D386BD" w:rsidR="008A4C28" w:rsidRPr="00E37535" w:rsidRDefault="008A4C28">
            <w:r w:rsidRPr="00E37535">
              <w:t xml:space="preserve"> "Did you mean power-industry or fuel-exploitation?" </w:t>
            </w:r>
          </w:p>
        </w:tc>
        <w:tc>
          <w:tcPr>
            <w:tcW w:w="1003" w:type="dxa"/>
          </w:tcPr>
          <w:p w14:paraId="125D7FC5" w14:textId="77777777" w:rsidR="008A4C28" w:rsidRPr="00E37535" w:rsidRDefault="008A4C28">
            <w:r w:rsidRPr="00E37535">
              <w:t xml:space="preserve"> PASS  </w:t>
            </w:r>
          </w:p>
        </w:tc>
      </w:tr>
      <w:tr w:rsidR="008A4C28" w:rsidRPr="00E37535" w14:paraId="6BC5E8E7" w14:textId="77777777" w:rsidTr="008A4C28">
        <w:tc>
          <w:tcPr>
            <w:tcW w:w="2516" w:type="dxa"/>
          </w:tcPr>
          <w:p w14:paraId="71C49B21" w14:textId="77777777" w:rsidR="008A4C28" w:rsidRPr="00E37535" w:rsidRDefault="008A4C28">
            <w:r w:rsidRPr="00E37535">
              <w:t xml:space="preserve"> Typo in location ("</w:t>
            </w:r>
            <w:proofErr w:type="spellStart"/>
            <w:r w:rsidRPr="00E37535">
              <w:t>Califronia</w:t>
            </w:r>
            <w:proofErr w:type="spellEnd"/>
            <w:r w:rsidRPr="00E37535">
              <w:t xml:space="preserve">") </w:t>
            </w:r>
          </w:p>
        </w:tc>
        <w:tc>
          <w:tcPr>
            <w:tcW w:w="2520" w:type="dxa"/>
          </w:tcPr>
          <w:p w14:paraId="1E803D4C" w14:textId="77777777" w:rsidR="008A4C28" w:rsidRPr="00E37535" w:rsidRDefault="008A4C28">
            <w:r w:rsidRPr="00E37535">
              <w:t xml:space="preserve"> Fuzzy match correction </w:t>
            </w:r>
          </w:p>
        </w:tc>
        <w:tc>
          <w:tcPr>
            <w:tcW w:w="4031" w:type="dxa"/>
          </w:tcPr>
          <w:p w14:paraId="38BC4D46" w14:textId="1F4C2CF2" w:rsidR="008A4C28" w:rsidRPr="00E37535" w:rsidRDefault="008A4C28">
            <w:r w:rsidRPr="00E37535">
              <w:t xml:space="preserve"> </w:t>
            </w:r>
            <w:proofErr w:type="gramStart"/>
            <w:r w:rsidRPr="00E37535">
              <w:t>Auto-corrected</w:t>
            </w:r>
            <w:proofErr w:type="gramEnd"/>
            <w:r w:rsidRPr="00E37535">
              <w:t xml:space="preserve"> to "California" </w:t>
            </w:r>
          </w:p>
        </w:tc>
        <w:tc>
          <w:tcPr>
            <w:tcW w:w="1003" w:type="dxa"/>
          </w:tcPr>
          <w:p w14:paraId="2AED46E7" w14:textId="77777777" w:rsidR="008A4C28" w:rsidRPr="00E37535" w:rsidRDefault="008A4C28">
            <w:r w:rsidRPr="00E37535">
              <w:t xml:space="preserve"> PASS </w:t>
            </w:r>
          </w:p>
        </w:tc>
      </w:tr>
      <w:tr w:rsidR="008A4C28" w:rsidRPr="00E37535" w14:paraId="44EF1BAD" w14:textId="77777777" w:rsidTr="008A4C28">
        <w:tc>
          <w:tcPr>
            <w:tcW w:w="2516" w:type="dxa"/>
          </w:tcPr>
          <w:p w14:paraId="2284CFB8" w14:textId="77777777" w:rsidR="008A4C28" w:rsidRPr="00E37535" w:rsidRDefault="008A4C28">
            <w:r w:rsidRPr="00E37535">
              <w:t xml:space="preserve"> Future year (2030) </w:t>
            </w:r>
          </w:p>
        </w:tc>
        <w:tc>
          <w:tcPr>
            <w:tcW w:w="2520" w:type="dxa"/>
          </w:tcPr>
          <w:p w14:paraId="5C218B9A" w14:textId="77777777" w:rsidR="008A4C28" w:rsidRPr="00E37535" w:rsidRDefault="008A4C28">
            <w:r w:rsidRPr="00E37535">
              <w:t xml:space="preserve"> Explain data availability </w:t>
            </w:r>
          </w:p>
        </w:tc>
        <w:tc>
          <w:tcPr>
            <w:tcW w:w="4031" w:type="dxa"/>
          </w:tcPr>
          <w:p w14:paraId="0DF570E9" w14:textId="652785FF" w:rsidR="008A4C28" w:rsidRPr="00E37535" w:rsidRDefault="008A4C28">
            <w:r w:rsidRPr="00E37535">
              <w:t xml:space="preserve"> "Data only available through 2024" </w:t>
            </w:r>
          </w:p>
        </w:tc>
        <w:tc>
          <w:tcPr>
            <w:tcW w:w="1003" w:type="dxa"/>
          </w:tcPr>
          <w:p w14:paraId="1BF94595" w14:textId="77777777" w:rsidR="008A4C28" w:rsidRPr="00E37535" w:rsidRDefault="008A4C28">
            <w:r w:rsidRPr="00E37535">
              <w:t xml:space="preserve"> PASS  </w:t>
            </w:r>
          </w:p>
        </w:tc>
      </w:tr>
      <w:tr w:rsidR="008A4C28" w:rsidRPr="00E37535" w14:paraId="718247A9" w14:textId="77777777" w:rsidTr="008A4C28">
        <w:tc>
          <w:tcPr>
            <w:tcW w:w="2516" w:type="dxa"/>
          </w:tcPr>
          <w:p w14:paraId="24059EAE" w14:textId="77777777" w:rsidR="008A4C28" w:rsidRPr="00E37535" w:rsidRDefault="008A4C28">
            <w:r w:rsidRPr="00E37535">
              <w:t xml:space="preserve"> Concurrent identical queries </w:t>
            </w:r>
          </w:p>
        </w:tc>
        <w:tc>
          <w:tcPr>
            <w:tcW w:w="2520" w:type="dxa"/>
          </w:tcPr>
          <w:p w14:paraId="06A54318" w14:textId="77777777" w:rsidR="008A4C28" w:rsidRPr="00E37535" w:rsidRDefault="008A4C28">
            <w:r w:rsidRPr="00E37535">
              <w:t xml:space="preserve"> Deduplication/caching </w:t>
            </w:r>
          </w:p>
        </w:tc>
        <w:tc>
          <w:tcPr>
            <w:tcW w:w="4031" w:type="dxa"/>
          </w:tcPr>
          <w:p w14:paraId="0D0BA6F2" w14:textId="684C7412" w:rsidR="008A4C28" w:rsidRPr="00E37535" w:rsidRDefault="008A4C28">
            <w:r w:rsidRPr="00E37535">
              <w:t xml:space="preserve"> Second query served from cache (&lt;100ms) </w:t>
            </w:r>
          </w:p>
        </w:tc>
        <w:tc>
          <w:tcPr>
            <w:tcW w:w="1003" w:type="dxa"/>
          </w:tcPr>
          <w:p w14:paraId="1310405F" w14:textId="77777777" w:rsidR="008A4C28" w:rsidRPr="00E37535" w:rsidRDefault="008A4C28">
            <w:r w:rsidRPr="00E37535">
              <w:t xml:space="preserve"> PASS </w:t>
            </w:r>
          </w:p>
        </w:tc>
      </w:tr>
      <w:tr w:rsidR="008A4C28" w:rsidRPr="00E37535" w14:paraId="4750C4AA" w14:textId="77777777" w:rsidTr="008A4C28">
        <w:tc>
          <w:tcPr>
            <w:tcW w:w="2516" w:type="dxa"/>
          </w:tcPr>
          <w:p w14:paraId="2E0425B7" w14:textId="77777777" w:rsidR="008A4C28" w:rsidRPr="00E37535" w:rsidRDefault="008A4C28">
            <w:r w:rsidRPr="00E37535">
              <w:t xml:space="preserve"> Schema field mismatch </w:t>
            </w:r>
          </w:p>
        </w:tc>
        <w:tc>
          <w:tcPr>
            <w:tcW w:w="2520" w:type="dxa"/>
          </w:tcPr>
          <w:p w14:paraId="7027B8F7" w14:textId="77777777" w:rsidR="008A4C28" w:rsidRPr="00E37535" w:rsidRDefault="008A4C28">
            <w:r w:rsidRPr="00E37535">
              <w:t xml:space="preserve"> Automatic normalization </w:t>
            </w:r>
          </w:p>
        </w:tc>
        <w:tc>
          <w:tcPr>
            <w:tcW w:w="4031" w:type="dxa"/>
          </w:tcPr>
          <w:p w14:paraId="3EEFD39E" w14:textId="25DD09BB" w:rsidR="008A4C28" w:rsidRPr="00E37535" w:rsidRDefault="008A4C28">
            <w:r w:rsidRPr="00E37535">
              <w:t xml:space="preserve"> "</w:t>
            </w:r>
            <w:proofErr w:type="spellStart"/>
            <w:r w:rsidRPr="00E37535">
              <w:t>countrycode</w:t>
            </w:r>
            <w:proofErr w:type="spellEnd"/>
            <w:r w:rsidRPr="00E37535">
              <w:t xml:space="preserve">" → "country" mapped correctly </w:t>
            </w:r>
          </w:p>
        </w:tc>
        <w:tc>
          <w:tcPr>
            <w:tcW w:w="1003" w:type="dxa"/>
          </w:tcPr>
          <w:p w14:paraId="11961FDB" w14:textId="77777777" w:rsidR="008A4C28" w:rsidRPr="00E37535" w:rsidRDefault="008A4C28">
            <w:r w:rsidRPr="00E37535">
              <w:t xml:space="preserve"> PASS</w:t>
            </w:r>
          </w:p>
        </w:tc>
      </w:tr>
    </w:tbl>
    <w:p w14:paraId="0FE7E279" w14:textId="77777777" w:rsidR="00E37535" w:rsidRPr="00E37535" w:rsidRDefault="00E37535" w:rsidP="00E37535">
      <w:r w:rsidRPr="00E37535">
        <w:t>All edge cases passed, confirming that the system degrades gracefully without hallucinating data or crashing on malformed input.</w:t>
      </w:r>
    </w:p>
    <w:p w14:paraId="4DE7F042" w14:textId="77777777" w:rsidR="00E37535" w:rsidRPr="00E37535" w:rsidRDefault="00E37535" w:rsidP="008A4C28">
      <w:pPr>
        <w:rPr>
          <w:b/>
          <w:bCs/>
        </w:rPr>
      </w:pPr>
      <w:r w:rsidRPr="00E37535">
        <w:rPr>
          <w:b/>
          <w:bCs/>
        </w:rPr>
        <w:t>5.5.7 Test Results Storage and Reproducibility</w:t>
      </w:r>
    </w:p>
    <w:p w14:paraId="55F8E593" w14:textId="77777777" w:rsidR="00E37535" w:rsidRPr="00E37535" w:rsidRDefault="00E37535" w:rsidP="00E37535">
      <w:r w:rsidRPr="00E37535">
        <w:t>All test executions generated timestamped, version-controlled result files to enable longitudinal performance tracking and regression detection.</w:t>
      </w:r>
    </w:p>
    <w:p w14:paraId="488C0AD3" w14:textId="77777777" w:rsidR="00E37535" w:rsidRPr="00E37535" w:rsidRDefault="00E37535" w:rsidP="00E37535">
      <w:r w:rsidRPr="00E37535">
        <w:rPr>
          <w:b/>
          <w:bCs/>
        </w:rPr>
        <w:t>Test Output Structure</w:t>
      </w:r>
      <w:r w:rsidRPr="00E37535">
        <w:t>:</w:t>
      </w:r>
    </w:p>
    <w:p w14:paraId="3F881300" w14:textId="77777777" w:rsidR="00E37535" w:rsidRPr="00E37535" w:rsidRDefault="00E37535" w:rsidP="00E37535">
      <w:r w:rsidRPr="00E37535">
        <w:t>testing/</w:t>
      </w:r>
      <w:proofErr w:type="spellStart"/>
      <w:r w:rsidRPr="00E37535">
        <w:t>test_results</w:t>
      </w:r>
      <w:proofErr w:type="spellEnd"/>
      <w:r w:rsidRPr="00E37535">
        <w:t>/</w:t>
      </w:r>
    </w:p>
    <w:p w14:paraId="624DB260" w14:textId="77777777" w:rsidR="00E37535" w:rsidRPr="00E37535" w:rsidRDefault="00E37535" w:rsidP="00E37535">
      <w:r w:rsidRPr="00E37535">
        <w:rPr>
          <w:rFonts w:ascii="MS Gothic" w:eastAsia="MS Gothic" w:hAnsi="MS Gothic" w:cs="MS Gothic" w:hint="eastAsia"/>
        </w:rPr>
        <w:t>├</w:t>
      </w:r>
      <w:r w:rsidRPr="00E37535">
        <w:t>── test_results_20251102_145810.json      # Full comparative test</w:t>
      </w:r>
    </w:p>
    <w:p w14:paraId="59C102BC" w14:textId="77777777" w:rsidR="00E37535" w:rsidRPr="00E37535" w:rsidRDefault="00E37535" w:rsidP="00E37535">
      <w:r w:rsidRPr="00E37535">
        <w:rPr>
          <w:rFonts w:ascii="MS Gothic" w:eastAsia="MS Gothic" w:hAnsi="MS Gothic" w:cs="MS Gothic" w:hint="eastAsia"/>
        </w:rPr>
        <w:t>├</w:t>
      </w:r>
      <w:r w:rsidRPr="00E37535">
        <w:t>── test_results_20251102_145810.csv       # CSV export for analysis</w:t>
      </w:r>
    </w:p>
    <w:p w14:paraId="5C92DBC8" w14:textId="77777777" w:rsidR="00E37535" w:rsidRPr="00E37535" w:rsidRDefault="00E37535" w:rsidP="00E37535">
      <w:r w:rsidRPr="00E37535">
        <w:rPr>
          <w:rFonts w:ascii="MS Gothic" w:eastAsia="MS Gothic" w:hAnsi="MS Gothic" w:cs="MS Gothic" w:hint="eastAsia"/>
        </w:rPr>
        <w:t>├</w:t>
      </w:r>
      <w:r w:rsidRPr="00E37535">
        <w:t>── comparison_summary_20251102_162024.txt # Statistical summary</w:t>
      </w:r>
    </w:p>
    <w:p w14:paraId="090680AB" w14:textId="77777777" w:rsidR="00E37535" w:rsidRPr="00E37535" w:rsidRDefault="00E37535" w:rsidP="00E37535">
      <w:r w:rsidRPr="00E37535">
        <w:rPr>
          <w:rFonts w:ascii="MS Gothic" w:eastAsia="MS Gothic" w:hAnsi="MS Gothic" w:cs="MS Gothic" w:hint="eastAsia"/>
        </w:rPr>
        <w:t>├</w:t>
      </w:r>
      <w:r w:rsidRPr="00E37535">
        <w:t>── persona_results_20251109_224228.json   # Latest persona regression</w:t>
      </w:r>
    </w:p>
    <w:p w14:paraId="5982E102" w14:textId="77777777" w:rsidR="00E37535" w:rsidRPr="00E37535" w:rsidRDefault="00E37535" w:rsidP="00E37535">
      <w:r w:rsidRPr="00E37535">
        <w:t>└── test_10q_20251103_152019.json          # Pilot test (10 questions)</w:t>
      </w:r>
    </w:p>
    <w:p w14:paraId="0CFEEF1C" w14:textId="77777777" w:rsidR="00E37535" w:rsidRPr="00E37535" w:rsidRDefault="00E37535" w:rsidP="00E37535">
      <w:r w:rsidRPr="00E37535">
        <w:t>Each JSON result file contains:</w:t>
      </w:r>
    </w:p>
    <w:p w14:paraId="2B27AF6F" w14:textId="77777777" w:rsidR="00E37535" w:rsidRPr="00E37535" w:rsidRDefault="00E37535" w:rsidP="00D77336">
      <w:pPr>
        <w:numPr>
          <w:ilvl w:val="0"/>
          <w:numId w:val="51"/>
        </w:numPr>
      </w:pPr>
      <w:r w:rsidRPr="00E37535">
        <w:rPr>
          <w:b/>
          <w:bCs/>
        </w:rPr>
        <w:t>Metadata</w:t>
      </w:r>
      <w:r w:rsidRPr="00E37535">
        <w:t>: Test date, configuration (MCP URL, LLM model, timeout settings)</w:t>
      </w:r>
    </w:p>
    <w:p w14:paraId="2C81F9E3" w14:textId="77777777" w:rsidR="00E37535" w:rsidRPr="00E37535" w:rsidRDefault="00E37535" w:rsidP="00D77336">
      <w:pPr>
        <w:numPr>
          <w:ilvl w:val="0"/>
          <w:numId w:val="51"/>
        </w:numPr>
      </w:pPr>
      <w:r w:rsidRPr="00E37535">
        <w:rPr>
          <w:b/>
          <w:bCs/>
        </w:rPr>
        <w:lastRenderedPageBreak/>
        <w:t>Per-Question Results</w:t>
      </w:r>
      <w:r w:rsidRPr="00E37535">
        <w:t>: Question text, category, sector, difficulty, expected structure</w:t>
      </w:r>
    </w:p>
    <w:p w14:paraId="115C34A9" w14:textId="77777777" w:rsidR="00E37535" w:rsidRPr="00E37535" w:rsidRDefault="00E37535" w:rsidP="00D77336">
      <w:pPr>
        <w:numPr>
          <w:ilvl w:val="0"/>
          <w:numId w:val="51"/>
        </w:numPr>
      </w:pPr>
      <w:r w:rsidRPr="00E37535">
        <w:rPr>
          <w:b/>
          <w:bCs/>
        </w:rPr>
        <w:t>Per-System Results</w:t>
      </w:r>
      <w:r w:rsidRPr="00E37535">
        <w:t>: Response text, response time, HTTP status, tool calls, errors</w:t>
      </w:r>
    </w:p>
    <w:p w14:paraId="195CFDE8" w14:textId="77777777" w:rsidR="00E37535" w:rsidRPr="00E37535" w:rsidRDefault="00E37535" w:rsidP="00D77336">
      <w:pPr>
        <w:numPr>
          <w:ilvl w:val="0"/>
          <w:numId w:val="51"/>
        </w:numPr>
      </w:pPr>
      <w:r w:rsidRPr="00E37535">
        <w:rPr>
          <w:b/>
          <w:bCs/>
        </w:rPr>
        <w:t>Timestamps</w:t>
      </w:r>
      <w:r w:rsidRPr="00E37535">
        <w:t>: ISO 8601 timestamps for every query execution</w:t>
      </w:r>
    </w:p>
    <w:p w14:paraId="1F855DD6" w14:textId="77777777" w:rsidR="00E37535" w:rsidRPr="00E37535" w:rsidRDefault="00E37535" w:rsidP="00E37535">
      <w:r w:rsidRPr="00E37535">
        <w:t>This structured output enables:</w:t>
      </w:r>
    </w:p>
    <w:p w14:paraId="5A6DA931" w14:textId="77777777" w:rsidR="00E37535" w:rsidRPr="00E37535" w:rsidRDefault="00E37535" w:rsidP="00D77336">
      <w:pPr>
        <w:numPr>
          <w:ilvl w:val="0"/>
          <w:numId w:val="52"/>
        </w:numPr>
      </w:pPr>
      <w:r w:rsidRPr="00E37535">
        <w:rPr>
          <w:b/>
          <w:bCs/>
        </w:rPr>
        <w:t>Regression detection</w:t>
      </w:r>
      <w:r w:rsidRPr="00E37535">
        <w:t>: Compare current test run against historical baselines</w:t>
      </w:r>
    </w:p>
    <w:p w14:paraId="3C009D75" w14:textId="77777777" w:rsidR="00E37535" w:rsidRPr="00E37535" w:rsidRDefault="00E37535" w:rsidP="00D77336">
      <w:pPr>
        <w:numPr>
          <w:ilvl w:val="0"/>
          <w:numId w:val="52"/>
        </w:numPr>
      </w:pPr>
      <w:r w:rsidRPr="00E37535">
        <w:rPr>
          <w:b/>
          <w:bCs/>
        </w:rPr>
        <w:t>Performance trending</w:t>
      </w:r>
      <w:r w:rsidRPr="00E37535">
        <w:t>: Track latency changes over time</w:t>
      </w:r>
    </w:p>
    <w:p w14:paraId="7EA5777A" w14:textId="77777777" w:rsidR="00E37535" w:rsidRPr="00E37535" w:rsidRDefault="00E37535" w:rsidP="00D77336">
      <w:pPr>
        <w:numPr>
          <w:ilvl w:val="0"/>
          <w:numId w:val="52"/>
        </w:numPr>
      </w:pPr>
      <w:r w:rsidRPr="00E37535">
        <w:rPr>
          <w:b/>
          <w:bCs/>
        </w:rPr>
        <w:t>A/B testing</w:t>
      </w:r>
      <w:r w:rsidRPr="00E37535">
        <w:t>: Compare different LLM backends or prompt engineering approaches</w:t>
      </w:r>
    </w:p>
    <w:p w14:paraId="2CE58BB1" w14:textId="77777777" w:rsidR="00E37535" w:rsidRPr="00E37535" w:rsidRDefault="00E37535" w:rsidP="00D77336">
      <w:pPr>
        <w:numPr>
          <w:ilvl w:val="0"/>
          <w:numId w:val="52"/>
        </w:numPr>
      </w:pPr>
      <w:r w:rsidRPr="00E37535">
        <w:rPr>
          <w:b/>
          <w:bCs/>
        </w:rPr>
        <w:t>Audit trails</w:t>
      </w:r>
      <w:r w:rsidRPr="00E37535">
        <w:t>: Full traceability for every test execution</w:t>
      </w:r>
    </w:p>
    <w:p w14:paraId="7D2CCF40" w14:textId="77777777" w:rsidR="00E37535" w:rsidRPr="00E37535" w:rsidRDefault="00E37535" w:rsidP="00E37535">
      <w:r w:rsidRPr="00E37535">
        <w:t>Example JSON structure:</w:t>
      </w:r>
    </w:p>
    <w:p w14:paraId="3B17D52B" w14:textId="77777777" w:rsidR="00E37535" w:rsidRPr="00E37535" w:rsidRDefault="00E37535" w:rsidP="00E37535">
      <w:r w:rsidRPr="00E37535">
        <w:t>{</w:t>
      </w:r>
    </w:p>
    <w:p w14:paraId="1C59A352" w14:textId="77777777" w:rsidR="00E37535" w:rsidRPr="00E37535" w:rsidRDefault="00E37535" w:rsidP="00E37535">
      <w:r w:rsidRPr="00E37535">
        <w:t xml:space="preserve">  "metadata": {</w:t>
      </w:r>
    </w:p>
    <w:p w14:paraId="35DB4C51" w14:textId="77777777" w:rsidR="00E37535" w:rsidRPr="00E37535" w:rsidRDefault="00E37535" w:rsidP="00E37535">
      <w:r w:rsidRPr="00E37535">
        <w:t xml:space="preserve">    "</w:t>
      </w:r>
      <w:proofErr w:type="spellStart"/>
      <w:proofErr w:type="gramStart"/>
      <w:r w:rsidRPr="00E37535">
        <w:t>test</w:t>
      </w:r>
      <w:proofErr w:type="gramEnd"/>
      <w:r w:rsidRPr="00E37535">
        <w:t>_date</w:t>
      </w:r>
      <w:proofErr w:type="spellEnd"/>
      <w:r w:rsidRPr="00E37535">
        <w:t>": "2025-11-02T14:58:10",</w:t>
      </w:r>
    </w:p>
    <w:p w14:paraId="390B9CDD" w14:textId="77777777" w:rsidR="00E37535" w:rsidRPr="00E37535" w:rsidRDefault="00E37535" w:rsidP="00E37535">
      <w:r w:rsidRPr="00E37535">
        <w:t xml:space="preserve">    "</w:t>
      </w:r>
      <w:proofErr w:type="spellStart"/>
      <w:proofErr w:type="gramStart"/>
      <w:r w:rsidRPr="00E37535">
        <w:t>total</w:t>
      </w:r>
      <w:proofErr w:type="gramEnd"/>
      <w:r w:rsidRPr="00E37535">
        <w:t>_questions</w:t>
      </w:r>
      <w:proofErr w:type="spellEnd"/>
      <w:r w:rsidRPr="00E37535">
        <w:t>": 10,</w:t>
      </w:r>
    </w:p>
    <w:p w14:paraId="0D8D912C" w14:textId="77777777" w:rsidR="00E37535" w:rsidRPr="00E37535" w:rsidRDefault="00E37535" w:rsidP="00E37535">
      <w:r w:rsidRPr="00E37535">
        <w:t xml:space="preserve">    "</w:t>
      </w:r>
      <w:proofErr w:type="spellStart"/>
      <w:proofErr w:type="gramStart"/>
      <w:r w:rsidRPr="00E37535">
        <w:t>total</w:t>
      </w:r>
      <w:proofErr w:type="gramEnd"/>
      <w:r w:rsidRPr="00E37535">
        <w:t>_tests</w:t>
      </w:r>
      <w:proofErr w:type="spellEnd"/>
      <w:r w:rsidRPr="00E37535">
        <w:t>": 20,</w:t>
      </w:r>
    </w:p>
    <w:p w14:paraId="0B06F205" w14:textId="77777777" w:rsidR="00E37535" w:rsidRPr="00E37535" w:rsidRDefault="00E37535" w:rsidP="00E37535">
      <w:r w:rsidRPr="00E37535">
        <w:t xml:space="preserve">    "config": {</w:t>
      </w:r>
    </w:p>
    <w:p w14:paraId="247F63AA" w14:textId="77777777" w:rsidR="00E37535" w:rsidRPr="00E37535" w:rsidRDefault="00E37535" w:rsidP="00E37535">
      <w:r w:rsidRPr="00E37535">
        <w:t xml:space="preserve">      "</w:t>
      </w:r>
      <w:proofErr w:type="spellStart"/>
      <w:proofErr w:type="gramStart"/>
      <w:r w:rsidRPr="00E37535">
        <w:t>climategpt</w:t>
      </w:r>
      <w:proofErr w:type="gramEnd"/>
      <w:r w:rsidRPr="00E37535">
        <w:t>_url</w:t>
      </w:r>
      <w:proofErr w:type="spellEnd"/>
      <w:r w:rsidRPr="00E37535">
        <w:t>": "http://localhost:8010",</w:t>
      </w:r>
    </w:p>
    <w:p w14:paraId="461F2CED" w14:textId="77777777" w:rsidR="00E37535" w:rsidRPr="00E37535" w:rsidRDefault="00E37535" w:rsidP="00E37535">
      <w:r w:rsidRPr="00E37535">
        <w:t xml:space="preserve">      "</w:t>
      </w:r>
      <w:proofErr w:type="spellStart"/>
      <w:proofErr w:type="gramStart"/>
      <w:r w:rsidRPr="00E37535">
        <w:t>llama</w:t>
      </w:r>
      <w:proofErr w:type="gramEnd"/>
      <w:r w:rsidRPr="00E37535">
        <w:t>_url</w:t>
      </w:r>
      <w:proofErr w:type="spellEnd"/>
      <w:r w:rsidRPr="00E37535">
        <w:t>": "http://localhost:1234"</w:t>
      </w:r>
    </w:p>
    <w:p w14:paraId="350B5478" w14:textId="77777777" w:rsidR="00E37535" w:rsidRPr="00E37535" w:rsidRDefault="00E37535" w:rsidP="00E37535">
      <w:r w:rsidRPr="00E37535">
        <w:t xml:space="preserve">    }</w:t>
      </w:r>
    </w:p>
    <w:p w14:paraId="0EB4474E" w14:textId="77777777" w:rsidR="00E37535" w:rsidRPr="00E37535" w:rsidRDefault="00E37535" w:rsidP="00E37535">
      <w:r w:rsidRPr="00E37535">
        <w:t xml:space="preserve">  },</w:t>
      </w:r>
    </w:p>
    <w:p w14:paraId="3520284B" w14:textId="77777777" w:rsidR="00E37535" w:rsidRPr="00E37535" w:rsidRDefault="00E37535" w:rsidP="00E37535">
      <w:r w:rsidRPr="00E37535">
        <w:t xml:space="preserve">  "results": [</w:t>
      </w:r>
    </w:p>
    <w:p w14:paraId="2DB69E7D" w14:textId="77777777" w:rsidR="00E37535" w:rsidRPr="00E37535" w:rsidRDefault="00E37535" w:rsidP="00E37535">
      <w:r w:rsidRPr="00E37535">
        <w:t xml:space="preserve">    {</w:t>
      </w:r>
    </w:p>
    <w:p w14:paraId="51EAE1B3" w14:textId="77777777" w:rsidR="00E37535" w:rsidRPr="00E37535" w:rsidRDefault="00E37535" w:rsidP="00E37535">
      <w:r w:rsidRPr="00E37535">
        <w:t xml:space="preserve">      "</w:t>
      </w:r>
      <w:proofErr w:type="spellStart"/>
      <w:proofErr w:type="gramStart"/>
      <w:r w:rsidRPr="00E37535">
        <w:t>question</w:t>
      </w:r>
      <w:proofErr w:type="gramEnd"/>
      <w:r w:rsidRPr="00E37535">
        <w:t>_id</w:t>
      </w:r>
      <w:proofErr w:type="spellEnd"/>
      <w:r w:rsidRPr="00E37535">
        <w:t>": 1,</w:t>
      </w:r>
    </w:p>
    <w:p w14:paraId="3AE16406" w14:textId="77777777" w:rsidR="00E37535" w:rsidRPr="00E37535" w:rsidRDefault="00E37535" w:rsidP="00E37535">
      <w:r w:rsidRPr="00E37535">
        <w:t xml:space="preserve">      "question": "What were Germany's transportation sector emissions in 2023?",</w:t>
      </w:r>
    </w:p>
    <w:p w14:paraId="73C70568" w14:textId="77777777" w:rsidR="00E37535" w:rsidRPr="00E37535" w:rsidRDefault="00E37535" w:rsidP="00E37535">
      <w:r w:rsidRPr="00E37535">
        <w:t xml:space="preserve">      "category": "simple",</w:t>
      </w:r>
    </w:p>
    <w:p w14:paraId="35274EB5" w14:textId="77777777" w:rsidR="00E37535" w:rsidRPr="00E37535" w:rsidRDefault="00E37535" w:rsidP="00E37535">
      <w:r w:rsidRPr="00E37535">
        <w:t xml:space="preserve">      "sector": "transport",</w:t>
      </w:r>
    </w:p>
    <w:p w14:paraId="40034D32" w14:textId="77777777" w:rsidR="00E37535" w:rsidRPr="00E37535" w:rsidRDefault="00E37535" w:rsidP="00E37535">
      <w:r w:rsidRPr="00E37535">
        <w:t xml:space="preserve">      "results": {</w:t>
      </w:r>
    </w:p>
    <w:p w14:paraId="59B55007" w14:textId="77777777" w:rsidR="00E37535" w:rsidRPr="00E37535" w:rsidRDefault="00E37535" w:rsidP="00E37535">
      <w:r w:rsidRPr="00E37535">
        <w:t xml:space="preserve">        "</w:t>
      </w:r>
      <w:proofErr w:type="spellStart"/>
      <w:r w:rsidRPr="00E37535">
        <w:t>climategpt</w:t>
      </w:r>
      <w:proofErr w:type="spellEnd"/>
      <w:r w:rsidRPr="00E37535">
        <w:t>": {</w:t>
      </w:r>
    </w:p>
    <w:p w14:paraId="1BCC06B8" w14:textId="77777777" w:rsidR="00E37535" w:rsidRPr="00E37535" w:rsidRDefault="00E37535" w:rsidP="00E37535">
      <w:r w:rsidRPr="00E37535">
        <w:t xml:space="preserve">          "response": "Germany's transportation sector emissions...",</w:t>
      </w:r>
    </w:p>
    <w:p w14:paraId="7D2A8314" w14:textId="77777777" w:rsidR="00E37535" w:rsidRPr="00E37535" w:rsidRDefault="00E37535" w:rsidP="00E37535">
      <w:r w:rsidRPr="00E37535">
        <w:t xml:space="preserve">          "</w:t>
      </w:r>
      <w:proofErr w:type="spellStart"/>
      <w:proofErr w:type="gramStart"/>
      <w:r w:rsidRPr="00E37535">
        <w:t>response</w:t>
      </w:r>
      <w:proofErr w:type="gramEnd"/>
      <w:r w:rsidRPr="00E37535">
        <w:t>_time_ms</w:t>
      </w:r>
      <w:proofErr w:type="spellEnd"/>
      <w:r w:rsidRPr="00E37535">
        <w:t>": 5234.12,</w:t>
      </w:r>
    </w:p>
    <w:p w14:paraId="62F385FB" w14:textId="77777777" w:rsidR="00E37535" w:rsidRPr="00E37535" w:rsidRDefault="00E37535" w:rsidP="00E37535">
      <w:r w:rsidRPr="00E37535">
        <w:t xml:space="preserve">          "</w:t>
      </w:r>
      <w:proofErr w:type="spellStart"/>
      <w:proofErr w:type="gramStart"/>
      <w:r w:rsidRPr="00E37535">
        <w:t>status</w:t>
      </w:r>
      <w:proofErr w:type="gramEnd"/>
      <w:r w:rsidRPr="00E37535">
        <w:t>_code</w:t>
      </w:r>
      <w:proofErr w:type="spellEnd"/>
      <w:r w:rsidRPr="00E37535">
        <w:t>": 200,</w:t>
      </w:r>
    </w:p>
    <w:p w14:paraId="3367E7CB" w14:textId="77777777" w:rsidR="00E37535" w:rsidRPr="00E37535" w:rsidRDefault="00E37535" w:rsidP="00E37535">
      <w:r w:rsidRPr="00E37535">
        <w:t xml:space="preserve">          "</w:t>
      </w:r>
      <w:proofErr w:type="spellStart"/>
      <w:proofErr w:type="gramStart"/>
      <w:r w:rsidRPr="00E37535">
        <w:t>tool</w:t>
      </w:r>
      <w:proofErr w:type="gramEnd"/>
      <w:r w:rsidRPr="00E37535">
        <w:t>_calls</w:t>
      </w:r>
      <w:proofErr w:type="spellEnd"/>
      <w:r w:rsidRPr="00E37535">
        <w:t>": ["</w:t>
      </w:r>
      <w:proofErr w:type="spellStart"/>
      <w:r w:rsidRPr="00E37535">
        <w:t>query_emissions</w:t>
      </w:r>
      <w:proofErr w:type="spellEnd"/>
      <w:r w:rsidRPr="00E37535">
        <w:t>"],</w:t>
      </w:r>
    </w:p>
    <w:p w14:paraId="34342905" w14:textId="77777777" w:rsidR="00E37535" w:rsidRPr="00E37535" w:rsidRDefault="00E37535" w:rsidP="00E37535">
      <w:r w:rsidRPr="00E37535">
        <w:lastRenderedPageBreak/>
        <w:t xml:space="preserve">          "error": null</w:t>
      </w:r>
    </w:p>
    <w:p w14:paraId="5016693A" w14:textId="77777777" w:rsidR="00E37535" w:rsidRPr="00E37535" w:rsidRDefault="00E37535" w:rsidP="00E37535">
      <w:r w:rsidRPr="00E37535">
        <w:t xml:space="preserve">        }</w:t>
      </w:r>
    </w:p>
    <w:p w14:paraId="06CFA9B2" w14:textId="77777777" w:rsidR="00E37535" w:rsidRPr="00E37535" w:rsidRDefault="00E37535" w:rsidP="00E37535">
      <w:r w:rsidRPr="00E37535">
        <w:t xml:space="preserve">      }</w:t>
      </w:r>
    </w:p>
    <w:p w14:paraId="67ADBA0C" w14:textId="77777777" w:rsidR="00E37535" w:rsidRPr="00E37535" w:rsidRDefault="00E37535" w:rsidP="00E37535">
      <w:r w:rsidRPr="00E37535">
        <w:t xml:space="preserve">    }</w:t>
      </w:r>
    </w:p>
    <w:p w14:paraId="0EC75AE5" w14:textId="77777777" w:rsidR="00E37535" w:rsidRPr="00E37535" w:rsidRDefault="00E37535" w:rsidP="00E37535">
      <w:r w:rsidRPr="00E37535">
        <w:t xml:space="preserve">  ]</w:t>
      </w:r>
    </w:p>
    <w:p w14:paraId="10F6B253" w14:textId="77777777" w:rsidR="00E37535" w:rsidRPr="00E37535" w:rsidRDefault="00E37535" w:rsidP="00E37535">
      <w:r w:rsidRPr="00E37535">
        <w:t>}</w:t>
      </w:r>
    </w:p>
    <w:p w14:paraId="6323D74B" w14:textId="77777777" w:rsidR="00E37535" w:rsidRPr="00E37535" w:rsidRDefault="00E37535" w:rsidP="00306629">
      <w:pPr>
        <w:rPr>
          <w:b/>
          <w:bCs/>
        </w:rPr>
      </w:pPr>
      <w:r w:rsidRPr="00E37535">
        <w:rPr>
          <w:b/>
          <w:bCs/>
        </w:rPr>
        <w:t>5.5.8 Summary of Testing Outcomes</w:t>
      </w:r>
    </w:p>
    <w:p w14:paraId="71073A79" w14:textId="77777777" w:rsidR="00E37535" w:rsidRPr="00E37535" w:rsidRDefault="00E37535" w:rsidP="00E37535">
      <w:r w:rsidRPr="00E37535">
        <w:t>The comprehensive testing program validated the ClimateGPT x MCP system across functional correctness, performance, and user experience dimensions. Key achievements include:</w:t>
      </w:r>
    </w:p>
    <w:p w14:paraId="3D5B392E" w14:textId="77777777" w:rsidR="00E37535" w:rsidRPr="00E37535" w:rsidRDefault="00E37535" w:rsidP="00D77336">
      <w:pPr>
        <w:numPr>
          <w:ilvl w:val="0"/>
          <w:numId w:val="53"/>
        </w:numPr>
      </w:pPr>
      <w:r w:rsidRPr="00E37535">
        <w:rPr>
          <w:b/>
          <w:bCs/>
        </w:rPr>
        <w:t>100% Query Success Rate</w:t>
      </w:r>
      <w:r w:rsidRPr="00E37535">
        <w:t>: All properly formatted queries returned data-grounded, schema-validated results from EDGAR v2024 datasets without hallucination or data corruption.</w:t>
      </w:r>
    </w:p>
    <w:p w14:paraId="6FAD71E6" w14:textId="77777777" w:rsidR="00E37535" w:rsidRPr="00E37535" w:rsidRDefault="00E37535" w:rsidP="00D77336">
      <w:pPr>
        <w:numPr>
          <w:ilvl w:val="0"/>
          <w:numId w:val="53"/>
        </w:numPr>
      </w:pPr>
      <w:r w:rsidRPr="00E37535">
        <w:rPr>
          <w:b/>
          <w:bCs/>
        </w:rPr>
        <w:t>100% Tool Call Accuracy</w:t>
      </w:r>
      <w:r w:rsidRPr="00E37535">
        <w:t>: Both Default LLM and Llama Q5_K_M correctly selected MCP tools (</w:t>
      </w:r>
      <w:proofErr w:type="spellStart"/>
      <w:r w:rsidRPr="00E37535">
        <w:t>query_emissions</w:t>
      </w:r>
      <w:proofErr w:type="spellEnd"/>
      <w:r w:rsidRPr="00E37535">
        <w:t>, </w:t>
      </w:r>
      <w:proofErr w:type="spellStart"/>
      <w:r w:rsidRPr="00E37535">
        <w:t>calculate_yoy_change</w:t>
      </w:r>
      <w:proofErr w:type="spellEnd"/>
      <w:r w:rsidRPr="00E37535">
        <w:t>, etc.) with properly structured JSON parameters, confirming that schema grounding is LLM-agnostic.</w:t>
      </w:r>
    </w:p>
    <w:p w14:paraId="6BF77CBD" w14:textId="77777777" w:rsidR="00E37535" w:rsidRPr="00E37535" w:rsidRDefault="00E37535" w:rsidP="00D77336">
      <w:pPr>
        <w:numPr>
          <w:ilvl w:val="0"/>
          <w:numId w:val="53"/>
        </w:numPr>
      </w:pPr>
      <w:r w:rsidRPr="00E37535">
        <w:rPr>
          <w:b/>
          <w:bCs/>
        </w:rPr>
        <w:t>100% Persona Consistency</w:t>
      </w:r>
      <w:r w:rsidRPr="00E37535">
        <w:t>: All four personas maintained distinct, appropriate communication styles while delivering identical underlying data, validating the separation of reasoning (LLM) and verification (MCP).</w:t>
      </w:r>
    </w:p>
    <w:p w14:paraId="107945FD" w14:textId="77777777" w:rsidR="00E37535" w:rsidRPr="00E37535" w:rsidRDefault="00E37535" w:rsidP="00D77336">
      <w:pPr>
        <w:numPr>
          <w:ilvl w:val="0"/>
          <w:numId w:val="53"/>
        </w:numPr>
      </w:pPr>
      <w:r w:rsidRPr="00E37535">
        <w:rPr>
          <w:b/>
          <w:bCs/>
        </w:rPr>
        <w:t>45% Performance Advantage (Default LLM)</w:t>
      </w:r>
      <w:r w:rsidRPr="00E37535">
        <w:t>: The production Default LLM achieved 5.7-second average response time versus 10.4 seconds for Llama Q5_K_M, confirming suitability for real-time analytical applications.</w:t>
      </w:r>
    </w:p>
    <w:p w14:paraId="177EC0F9" w14:textId="77777777" w:rsidR="00E37535" w:rsidRPr="00E37535" w:rsidRDefault="00E37535" w:rsidP="00D77336">
      <w:pPr>
        <w:numPr>
          <w:ilvl w:val="0"/>
          <w:numId w:val="53"/>
        </w:numPr>
      </w:pPr>
      <w:r w:rsidRPr="00E37535">
        <w:rPr>
          <w:b/>
          <w:bCs/>
        </w:rPr>
        <w:t>Zero Data Hallucinations</w:t>
      </w:r>
      <w:r w:rsidRPr="00E37535">
        <w:t>: Across 79 test queries and 12 persona evaluations, zero instances of fabricated numbers, inconsistent data, or schema violations were observed, demonstrating the effectiveness of MCP-enforced data grounding.</w:t>
      </w:r>
    </w:p>
    <w:p w14:paraId="74BDBD90" w14:textId="77777777" w:rsidR="00E37535" w:rsidRPr="00E37535" w:rsidRDefault="00E37535" w:rsidP="00D77336">
      <w:pPr>
        <w:numPr>
          <w:ilvl w:val="0"/>
          <w:numId w:val="53"/>
        </w:numPr>
      </w:pPr>
      <w:r w:rsidRPr="00E37535">
        <w:rPr>
          <w:b/>
          <w:bCs/>
        </w:rPr>
        <w:t>Graceful Edge Case Handling</w:t>
      </w:r>
      <w:r w:rsidRPr="00E37535">
        <w:t>: All malformed queries, ambiguous requests, and edge cases (missing years, non-existent locations, typos) resulted in appropriate error messages or automatic corrections without system crashes.</w:t>
      </w:r>
    </w:p>
    <w:p w14:paraId="2E1E247D" w14:textId="77777777" w:rsidR="00E37535" w:rsidRPr="00E37535" w:rsidRDefault="00E37535" w:rsidP="00D77336">
      <w:pPr>
        <w:numPr>
          <w:ilvl w:val="0"/>
          <w:numId w:val="53"/>
        </w:numPr>
      </w:pPr>
      <w:r w:rsidRPr="00E37535">
        <w:rPr>
          <w:b/>
          <w:bCs/>
        </w:rPr>
        <w:t>Reproducible Test Infrastructure</w:t>
      </w:r>
      <w:r w:rsidRPr="00E37535">
        <w:t>: Complete version control of test configurations, question banks, and timestamped results enables longitudinal performance tracking and regression detection.</w:t>
      </w:r>
    </w:p>
    <w:p w14:paraId="556AADE5" w14:textId="77777777" w:rsidR="00E37535" w:rsidRPr="00E37535" w:rsidRDefault="00E37535" w:rsidP="00E37535">
      <w:r w:rsidRPr="00E37535">
        <w:t>These results confirm that the ClimateGPT x MCP architecture successfully delivers on its core design principles: </w:t>
      </w:r>
      <w:r w:rsidRPr="00E37535">
        <w:rPr>
          <w:b/>
          <w:bCs/>
        </w:rPr>
        <w:t>data-grounded reasoning</w:t>
      </w:r>
      <w:r w:rsidRPr="00E37535">
        <w:t>, </w:t>
      </w:r>
      <w:r w:rsidRPr="00E37535">
        <w:rPr>
          <w:b/>
          <w:bCs/>
        </w:rPr>
        <w:t>schema-aware query routing</w:t>
      </w:r>
      <w:r w:rsidRPr="00E37535">
        <w:t>, </w:t>
      </w:r>
      <w:r w:rsidRPr="00E37535">
        <w:rPr>
          <w:b/>
          <w:bCs/>
        </w:rPr>
        <w:t>reproducible verification</w:t>
      </w:r>
      <w:r w:rsidRPr="00E37535">
        <w:t>, and </w:t>
      </w:r>
      <w:r w:rsidRPr="00E37535">
        <w:rPr>
          <w:b/>
          <w:bCs/>
        </w:rPr>
        <w:t>stakeholder-appropriate communication</w:t>
      </w:r>
      <w:r w:rsidRPr="00E37535">
        <w:t>. The testing framework itself has been validated as production-ready and suitable for continuous integration workflows in future development cycles.</w:t>
      </w:r>
    </w:p>
    <w:p w14:paraId="1E01BADC" w14:textId="77777777" w:rsidR="00794565" w:rsidRDefault="00794565" w:rsidP="002C09B3"/>
    <w:p w14:paraId="4D0C9347" w14:textId="77777777" w:rsidR="000051C0" w:rsidRPr="000051C0" w:rsidRDefault="000051C0" w:rsidP="000051C0"/>
    <w:p w14:paraId="2D17F1ED" w14:textId="095805BE" w:rsidR="00AF1F55" w:rsidRPr="00AF1F55" w:rsidRDefault="00AF1F55" w:rsidP="00AF1F55"/>
    <w:p w14:paraId="1C042031" w14:textId="76774F1B" w:rsidR="76BF311B" w:rsidRDefault="76BF311B">
      <w:r>
        <w:lastRenderedPageBreak/>
        <w:br/>
      </w:r>
    </w:p>
    <w:p w14:paraId="60504960" w14:textId="6073FBDF" w:rsidR="001F0EFE" w:rsidRPr="001F0EFE" w:rsidRDefault="001F0EFE" w:rsidP="007568DA">
      <w:pPr>
        <w:rPr>
          <w:rFonts w:asciiTheme="majorHAnsi" w:hAnsiTheme="majorHAnsi"/>
          <w:b/>
          <w:sz w:val="32"/>
          <w:szCs w:val="32"/>
        </w:rPr>
      </w:pPr>
      <w:r w:rsidRPr="001F0EFE">
        <w:rPr>
          <w:rFonts w:asciiTheme="majorHAnsi" w:hAnsiTheme="majorHAnsi"/>
          <w:b/>
          <w:sz w:val="32"/>
          <w:szCs w:val="32"/>
        </w:rPr>
        <w:t xml:space="preserve">6 </w:t>
      </w:r>
      <w:r w:rsidR="004F6A79" w:rsidRPr="001F0EFE">
        <w:rPr>
          <w:rFonts w:asciiTheme="majorHAnsi" w:hAnsiTheme="majorHAnsi"/>
          <w:b/>
          <w:bCs/>
          <w:sz w:val="32"/>
          <w:szCs w:val="32"/>
        </w:rPr>
        <w:t>DISCUSSIONS</w:t>
      </w:r>
      <w:r w:rsidRPr="001F0EFE">
        <w:rPr>
          <w:rFonts w:asciiTheme="majorHAnsi" w:hAnsiTheme="majorHAnsi"/>
          <w:b/>
          <w:sz w:val="32"/>
          <w:szCs w:val="32"/>
        </w:rPr>
        <w:t xml:space="preserve"> OF RESULTS</w:t>
      </w:r>
    </w:p>
    <w:p w14:paraId="5EA09016" w14:textId="3E24D01B" w:rsidR="001F0EFE" w:rsidRPr="001F0EFE" w:rsidRDefault="001F0EFE" w:rsidP="001F0EFE">
      <w:r w:rsidRPr="001F0EFE">
        <w:t>This section critically analyzes the ClimateGPT x MCP implementation, examining the significance of results, comparing against existing solutions, acknowledging limitations, and reflecting on ethical implications. The primary objective was to eliminate hallucination and factual unreliability in LLM-based climate analytics through schema-grounded reasoning enforced by the Model Context Protocol.</w:t>
      </w:r>
    </w:p>
    <w:p w14:paraId="50C47E26" w14:textId="77777777" w:rsidR="001F0EFE" w:rsidRPr="001F0EFE" w:rsidRDefault="001F0EFE" w:rsidP="007568DA">
      <w:pPr>
        <w:rPr>
          <w:rFonts w:asciiTheme="majorHAnsi" w:hAnsiTheme="majorHAnsi"/>
          <w:b/>
          <w:sz w:val="28"/>
          <w:szCs w:val="28"/>
        </w:rPr>
      </w:pPr>
      <w:r w:rsidRPr="001F0EFE">
        <w:rPr>
          <w:rFonts w:asciiTheme="majorHAnsi" w:hAnsiTheme="majorHAnsi"/>
          <w:b/>
          <w:sz w:val="28"/>
          <w:szCs w:val="28"/>
        </w:rPr>
        <w:t>6.1 INSIGHTS AND INTERPRETATION</w:t>
      </w:r>
    </w:p>
    <w:p w14:paraId="1D2866B3" w14:textId="77777777" w:rsidR="001F0EFE" w:rsidRPr="001F0EFE" w:rsidRDefault="001F0EFE" w:rsidP="007568DA">
      <w:pPr>
        <w:rPr>
          <w:rFonts w:asciiTheme="majorHAnsi" w:hAnsiTheme="majorHAnsi"/>
          <w:b/>
          <w:sz w:val="24"/>
        </w:rPr>
      </w:pPr>
      <w:r w:rsidRPr="001F0EFE">
        <w:rPr>
          <w:rFonts w:asciiTheme="majorHAnsi" w:hAnsiTheme="majorHAnsi"/>
          <w:b/>
          <w:sz w:val="24"/>
        </w:rPr>
        <w:t>6.1.1 From Plausibility to Verifiability</w:t>
      </w:r>
    </w:p>
    <w:p w14:paraId="31F8B446" w14:textId="77777777" w:rsidR="001F0EFE" w:rsidRPr="001F0EFE" w:rsidRDefault="001F0EFE" w:rsidP="001F0EFE">
      <w:r w:rsidRPr="001F0EFE">
        <w:t>The most significant outcome is the </w:t>
      </w:r>
      <w:r w:rsidRPr="001F0EFE">
        <w:rPr>
          <w:b/>
          <w:bCs/>
        </w:rPr>
        <w:t>transition from plausible generation to verified retrieval</w:t>
      </w:r>
      <w:r w:rsidRPr="001F0EFE">
        <w:t>. Baseline testing (Section 5.3) showed ClimateGPT 8B without MCP achieved 82% accuracy but exhibited a </w:t>
      </w:r>
      <w:r w:rsidRPr="001F0EFE">
        <w:rPr>
          <w:b/>
          <w:bCs/>
        </w:rPr>
        <w:t>9% hallucination rate</w:t>
      </w:r>
      <w:r w:rsidRPr="001F0EFE">
        <w:t>, producing descriptive but numerically imprecise responses like:</w:t>
      </w:r>
    </w:p>
    <w:p w14:paraId="2D28B3B4" w14:textId="77777777" w:rsidR="001F0EFE" w:rsidRPr="001F0EFE" w:rsidRDefault="001F0EFE" w:rsidP="001F0EFE">
      <w:pPr>
        <w:rPr>
          <w:i/>
          <w:iCs/>
        </w:rPr>
      </w:pPr>
      <w:r w:rsidRPr="001F0EFE">
        <w:rPr>
          <w:i/>
          <w:iCs/>
        </w:rPr>
        <w:t>"Germany's transport sector is a major contributor of emissions as a result of fuel consumption and road usage."</w:t>
      </w:r>
    </w:p>
    <w:p w14:paraId="0D82C4CE" w14:textId="77777777" w:rsidR="001F0EFE" w:rsidRPr="001F0EFE" w:rsidRDefault="001F0EFE" w:rsidP="001F0EFE">
      <w:r w:rsidRPr="001F0EFE">
        <w:t>Following MCP integration, the system achieved </w:t>
      </w:r>
      <w:r w:rsidRPr="001F0EFE">
        <w:rPr>
          <w:b/>
          <w:bCs/>
        </w:rPr>
        <w:t>100% query success rate</w:t>
      </w:r>
      <w:r w:rsidRPr="001F0EFE">
        <w:t> and </w:t>
      </w:r>
      <w:r w:rsidRPr="001F0EFE">
        <w:rPr>
          <w:b/>
          <w:bCs/>
        </w:rPr>
        <w:t>zero hallucinations</w:t>
      </w:r>
      <w:r w:rsidRPr="001F0EFE">
        <w:t> across 79 test queries. The same question now returns:</w:t>
      </w:r>
    </w:p>
    <w:p w14:paraId="6CC4C017" w14:textId="77777777" w:rsidR="001F0EFE" w:rsidRPr="001F0EFE" w:rsidRDefault="001F0EFE" w:rsidP="001F0EFE">
      <w:pPr>
        <w:rPr>
          <w:i/>
          <w:iCs/>
        </w:rPr>
      </w:pPr>
      <w:r w:rsidRPr="001F0EFE">
        <w:rPr>
          <w:i/>
          <w:iCs/>
        </w:rPr>
        <w:t xml:space="preserve">"Germany's transport emissions in 2020 were 154.23 </w:t>
      </w:r>
      <w:proofErr w:type="spellStart"/>
      <w:r w:rsidRPr="001F0EFE">
        <w:rPr>
          <w:i/>
          <w:iCs/>
        </w:rPr>
        <w:t>MtCO</w:t>
      </w:r>
      <w:proofErr w:type="spellEnd"/>
      <w:r w:rsidRPr="001F0EFE">
        <w:rPr>
          <w:i/>
          <w:iCs/>
        </w:rPr>
        <w:t>₂ (source: EDGAR v2024, transport_admin0_yearly, row ID 2847)."</w:t>
      </w:r>
    </w:p>
    <w:p w14:paraId="530A2778" w14:textId="77777777" w:rsidR="001F0EFE" w:rsidRPr="001F0EFE" w:rsidRDefault="001F0EFE" w:rsidP="001F0EFE">
      <w:r w:rsidRPr="001F0EFE">
        <w:t>This represents a qualitative shift in reliability—every numeric claim is database-verified rather than pattern-matched. The 9% → 0% hallucination reduction crosses a threshold of operational trust, enabling deployment for regulatory reporting and carbon accounting without manual verification overhead.</w:t>
      </w:r>
    </w:p>
    <w:p w14:paraId="4798FCD6" w14:textId="77777777" w:rsidR="001F0EFE" w:rsidRPr="001F0EFE" w:rsidRDefault="001F0EFE" w:rsidP="007568DA">
      <w:pPr>
        <w:rPr>
          <w:rFonts w:asciiTheme="majorHAnsi" w:hAnsiTheme="majorHAnsi"/>
          <w:b/>
          <w:sz w:val="24"/>
        </w:rPr>
      </w:pPr>
      <w:r w:rsidRPr="001F0EFE">
        <w:rPr>
          <w:rFonts w:asciiTheme="majorHAnsi" w:hAnsiTheme="majorHAnsi"/>
          <w:b/>
          <w:sz w:val="24"/>
        </w:rPr>
        <w:t>6.1.2 Schema-Aware Routing and Zero-Row Intelligence</w:t>
      </w:r>
    </w:p>
    <w:p w14:paraId="53287A34" w14:textId="2C58603B" w:rsidR="001F0EFE" w:rsidRPr="001F0EFE" w:rsidRDefault="001F0EFE" w:rsidP="001F0EFE">
      <w:r w:rsidRPr="001F0EFE">
        <w:t>The MCP server demonstrated robust intent-to-data mapping, achieving </w:t>
      </w:r>
      <w:r w:rsidRPr="001F0EFE">
        <w:rPr>
          <w:b/>
          <w:bCs/>
        </w:rPr>
        <w:t xml:space="preserve">100% correct dataset </w:t>
      </w:r>
      <w:r w:rsidR="004F6A79" w:rsidRPr="001F0EFE">
        <w:rPr>
          <w:b/>
          <w:bCs/>
        </w:rPr>
        <w:t>selection</w:t>
      </w:r>
      <w:r w:rsidR="004F6A79" w:rsidRPr="001F0EFE">
        <w:t xml:space="preserve"> across</w:t>
      </w:r>
      <w:r w:rsidRPr="001F0EFE">
        <w:t xml:space="preserve"> all test queries. Automatic column normalization eliminated the initial 6% schema mismatch error rate (e.g., </w:t>
      </w:r>
      <w:r w:rsidR="004F6A79" w:rsidRPr="001F0EFE">
        <w:t>country code</w:t>
      </w:r>
      <w:r w:rsidRPr="001F0EFE">
        <w:t> vs. country).</w:t>
      </w:r>
    </w:p>
    <w:p w14:paraId="52E4FC46" w14:textId="77777777" w:rsidR="001F0EFE" w:rsidRPr="001F0EFE" w:rsidRDefault="001F0EFE" w:rsidP="001F0EFE">
      <w:r w:rsidRPr="001F0EFE">
        <w:t>An unexpected finding validated the system's semantic understanding: </w:t>
      </w:r>
      <w:r w:rsidRPr="001F0EFE">
        <w:rPr>
          <w:b/>
          <w:bCs/>
        </w:rPr>
        <w:t>18 zero-row responses</w:t>
      </w:r>
      <w:r w:rsidRPr="001F0EFE">
        <w:t> occurred when queries legitimately matched no records (e.g., "city-level waste emissions in rural Wyoming"). Rather than hallucinating, the system returned:</w:t>
      </w:r>
    </w:p>
    <w:p w14:paraId="35AEEC09" w14:textId="77777777" w:rsidR="001F0EFE" w:rsidRPr="001F0EFE" w:rsidRDefault="001F0EFE" w:rsidP="001F0EFE">
      <w:pPr>
        <w:rPr>
          <w:i/>
          <w:iCs/>
        </w:rPr>
      </w:pPr>
      <w:r w:rsidRPr="001F0EFE">
        <w:rPr>
          <w:i/>
          <w:iCs/>
        </w:rPr>
        <w:t>"No data available. EDGAR v2024 city-level waste data covers urban areas with population &gt; 300,000. Consider querying at state level instead."</w:t>
      </w:r>
    </w:p>
    <w:p w14:paraId="12A1F09C" w14:textId="77777777" w:rsidR="001F0EFE" w:rsidRPr="001F0EFE" w:rsidRDefault="001F0EFE" w:rsidP="001F0EFE">
      <w:r w:rsidRPr="001F0EFE">
        <w:t>This demonstrates appropriate uncertainty communication—a critical capability for decision support systems.</w:t>
      </w:r>
    </w:p>
    <w:p w14:paraId="69985441" w14:textId="77777777" w:rsidR="001F0EFE" w:rsidRPr="001F0EFE" w:rsidRDefault="001F0EFE" w:rsidP="007568DA">
      <w:pPr>
        <w:rPr>
          <w:rFonts w:asciiTheme="majorHAnsi" w:hAnsiTheme="majorHAnsi"/>
          <w:b/>
          <w:sz w:val="24"/>
        </w:rPr>
      </w:pPr>
      <w:r w:rsidRPr="001F0EFE">
        <w:rPr>
          <w:rFonts w:asciiTheme="majorHAnsi" w:hAnsiTheme="majorHAnsi"/>
          <w:b/>
          <w:sz w:val="24"/>
        </w:rPr>
        <w:t>6.1.3 Persona Differentiation with Data Consistency</w:t>
      </w:r>
    </w:p>
    <w:p w14:paraId="13E53BAD" w14:textId="77777777" w:rsidR="001F0EFE" w:rsidRPr="001F0EFE" w:rsidRDefault="001F0EFE" w:rsidP="001F0EFE">
      <w:r w:rsidRPr="001F0EFE">
        <w:t>All four personas achieved </w:t>
      </w:r>
      <w:r w:rsidRPr="001F0EFE">
        <w:rPr>
          <w:b/>
          <w:bCs/>
        </w:rPr>
        <w:t>100% success rates</w:t>
      </w:r>
      <w:r w:rsidRPr="001F0EFE">
        <w:t xml:space="preserve"> while maintaining distinct communication styles. For Germany's power emissions reduction (227.68 → 175.97 </w:t>
      </w:r>
      <w:proofErr w:type="spellStart"/>
      <w:r w:rsidRPr="001F0EFE">
        <w:t>MtCO</w:t>
      </w:r>
      <w:proofErr w:type="spellEnd"/>
      <w:r w:rsidRPr="001F0EFE">
        <w:t>₂):</w:t>
      </w:r>
    </w:p>
    <w:p w14:paraId="5C2F0B33" w14:textId="77777777" w:rsidR="001F0EFE" w:rsidRPr="001F0EFE" w:rsidRDefault="001F0EFE" w:rsidP="00D77336">
      <w:pPr>
        <w:numPr>
          <w:ilvl w:val="0"/>
          <w:numId w:val="54"/>
        </w:numPr>
      </w:pPr>
      <w:r w:rsidRPr="001F0EFE">
        <w:rPr>
          <w:b/>
          <w:bCs/>
        </w:rPr>
        <w:t>Student</w:t>
      </w:r>
      <w:r w:rsidRPr="001F0EFE">
        <w:t>: "Emissions went down by almost a quarter, which is great progress!"</w:t>
      </w:r>
    </w:p>
    <w:p w14:paraId="13CD9BF1" w14:textId="77777777" w:rsidR="001F0EFE" w:rsidRPr="001F0EFE" w:rsidRDefault="001F0EFE" w:rsidP="00D77336">
      <w:pPr>
        <w:numPr>
          <w:ilvl w:val="0"/>
          <w:numId w:val="54"/>
        </w:numPr>
      </w:pPr>
      <w:r w:rsidRPr="001F0EFE">
        <w:rPr>
          <w:b/>
          <w:bCs/>
        </w:rPr>
        <w:lastRenderedPageBreak/>
        <w:t>Climate Analyst</w:t>
      </w:r>
      <w:r w:rsidRPr="001F0EFE">
        <w:t xml:space="preserve">: "51.71 </w:t>
      </w:r>
      <w:proofErr w:type="spellStart"/>
      <w:r w:rsidRPr="001F0EFE">
        <w:t>MtCO</w:t>
      </w:r>
      <w:proofErr w:type="spellEnd"/>
      <w:r w:rsidRPr="001F0EFE">
        <w:t>₂ avoided—prioritize replication in comparable economies."</w:t>
      </w:r>
    </w:p>
    <w:p w14:paraId="51E41C0E" w14:textId="77777777" w:rsidR="001F0EFE" w:rsidRPr="001F0EFE" w:rsidRDefault="001F0EFE" w:rsidP="00D77336">
      <w:pPr>
        <w:numPr>
          <w:ilvl w:val="0"/>
          <w:numId w:val="54"/>
        </w:numPr>
      </w:pPr>
      <w:r w:rsidRPr="001F0EFE">
        <w:rPr>
          <w:b/>
          <w:bCs/>
        </w:rPr>
        <w:t>Research Scientist</w:t>
      </w:r>
      <w:r w:rsidRPr="001F0EFE">
        <w:t>: "22.7% reduction exceeds typical variability (±5-8%), suggesting structural shifts."</w:t>
      </w:r>
    </w:p>
    <w:p w14:paraId="37152512" w14:textId="77777777" w:rsidR="001F0EFE" w:rsidRPr="001F0EFE" w:rsidRDefault="001F0EFE" w:rsidP="00D77336">
      <w:pPr>
        <w:numPr>
          <w:ilvl w:val="0"/>
          <w:numId w:val="54"/>
        </w:numPr>
      </w:pPr>
      <w:r w:rsidRPr="001F0EFE">
        <w:rPr>
          <w:b/>
          <w:bCs/>
        </w:rPr>
        <w:t>Financial Analyst</w:t>
      </w:r>
      <w:r w:rsidRPr="001F0EFE">
        <w:t>: "Significant derisking of carbon-intensive exposure."</w:t>
      </w:r>
    </w:p>
    <w:p w14:paraId="413BF12A" w14:textId="77777777" w:rsidR="001F0EFE" w:rsidRPr="001F0EFE" w:rsidRDefault="001F0EFE" w:rsidP="001F0EFE">
      <w:r w:rsidRPr="001F0EFE">
        <w:t>Crucially, </w:t>
      </w:r>
      <w:r w:rsidRPr="001F0EFE">
        <w:rPr>
          <w:b/>
          <w:bCs/>
        </w:rPr>
        <w:t>all cite identical underlying data</w:t>
      </w:r>
      <w:r w:rsidRPr="001F0EFE">
        <w:t> from EDGAR v2024, validated via MCP logs. This confirms the architectural principle: </w:t>
      </w:r>
      <w:r w:rsidRPr="001F0EFE">
        <w:rPr>
          <w:b/>
          <w:bCs/>
        </w:rPr>
        <w:t>reasoning and presentation can vary; facts cannot</w:t>
      </w:r>
      <w:r w:rsidRPr="001F0EFE">
        <w:t>.</w:t>
      </w:r>
    </w:p>
    <w:p w14:paraId="339FB8FE" w14:textId="77777777" w:rsidR="001F0EFE" w:rsidRPr="001F0EFE" w:rsidRDefault="001F0EFE" w:rsidP="001F0EFE">
      <w:r w:rsidRPr="001F0EFE">
        <w:t>Response time variance (3.2s for Climate Analyst vs. 8.0s for Research Scientist) correlates with output complexity while maintaining identical data retrieval speed (~50ms), confirming DuckDB is not a bottleneck.</w:t>
      </w:r>
    </w:p>
    <w:p w14:paraId="1188AEDC" w14:textId="77777777" w:rsidR="001F0EFE" w:rsidRPr="001F0EFE" w:rsidRDefault="001F0EFE" w:rsidP="007568DA">
      <w:pPr>
        <w:rPr>
          <w:rFonts w:asciiTheme="majorHAnsi" w:hAnsiTheme="majorHAnsi"/>
          <w:b/>
          <w:sz w:val="24"/>
        </w:rPr>
      </w:pPr>
      <w:r w:rsidRPr="001F0EFE">
        <w:rPr>
          <w:rFonts w:asciiTheme="majorHAnsi" w:hAnsiTheme="majorHAnsi"/>
          <w:b/>
          <w:sz w:val="24"/>
        </w:rPr>
        <w:t>6.1.4 Performance Trade-offs</w:t>
      </w:r>
    </w:p>
    <w:p w14:paraId="43A8E572" w14:textId="61ECA8C3" w:rsidR="001F0EFE" w:rsidRPr="00F206FE" w:rsidRDefault="002605D1" w:rsidP="002605D1">
      <w:pPr>
        <w:pStyle w:val="Caption"/>
        <w:rPr>
          <w:b/>
          <w:bCs/>
        </w:rPr>
      </w:pPr>
      <w:bookmarkStart w:id="145" w:name="_Toc214754418"/>
      <w:r w:rsidRPr="00F206FE">
        <w:rPr>
          <w:b/>
          <w:bCs/>
        </w:rPr>
        <w:t xml:space="preserve">Table </w:t>
      </w:r>
      <w:r w:rsidRPr="00F206FE">
        <w:rPr>
          <w:b/>
          <w:bCs/>
        </w:rPr>
        <w:fldChar w:fldCharType="begin"/>
      </w:r>
      <w:r w:rsidRPr="00F206FE">
        <w:rPr>
          <w:b/>
          <w:bCs/>
        </w:rPr>
        <w:instrText xml:space="preserve"> SEQ Table \* ARABIC </w:instrText>
      </w:r>
      <w:r w:rsidRPr="00F206FE">
        <w:rPr>
          <w:b/>
          <w:bCs/>
        </w:rPr>
        <w:fldChar w:fldCharType="separate"/>
      </w:r>
      <w:r w:rsidR="00143072">
        <w:rPr>
          <w:b/>
          <w:bCs/>
          <w:noProof/>
        </w:rPr>
        <w:t>5</w:t>
      </w:r>
      <w:r w:rsidRPr="00F206FE">
        <w:rPr>
          <w:b/>
          <w:bCs/>
        </w:rPr>
        <w:fldChar w:fldCharType="end"/>
      </w:r>
      <w:r w:rsidRPr="00F206FE">
        <w:rPr>
          <w:b/>
          <w:bCs/>
        </w:rPr>
        <w:t>:</w:t>
      </w:r>
      <w:r w:rsidR="001F0EFE" w:rsidRPr="00F206FE">
        <w:rPr>
          <w:b/>
          <w:bCs/>
        </w:rPr>
        <w:t>Comparative testing revealed:</w:t>
      </w:r>
      <w:bookmarkEnd w:id="14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7"/>
        <w:gridCol w:w="3357"/>
        <w:gridCol w:w="3356"/>
      </w:tblGrid>
      <w:tr w:rsidR="00F27CB6" w:rsidRPr="001F0EFE" w14:paraId="52570E87" w14:textId="77777777" w:rsidTr="005F2907">
        <w:tc>
          <w:tcPr>
            <w:tcW w:w="3357" w:type="dxa"/>
          </w:tcPr>
          <w:p w14:paraId="4994252B" w14:textId="77777777" w:rsidR="00F27CB6" w:rsidRPr="001F0EFE" w:rsidRDefault="00F27CB6">
            <w:r w:rsidRPr="001F0EFE">
              <w:t xml:space="preserve">Metric </w:t>
            </w:r>
          </w:p>
        </w:tc>
        <w:tc>
          <w:tcPr>
            <w:tcW w:w="3357" w:type="dxa"/>
          </w:tcPr>
          <w:p w14:paraId="5362CAD8" w14:textId="77777777" w:rsidR="00F27CB6" w:rsidRPr="001F0EFE" w:rsidRDefault="00F27CB6">
            <w:r w:rsidRPr="001F0EFE">
              <w:t xml:space="preserve"> Default LLM </w:t>
            </w:r>
          </w:p>
        </w:tc>
        <w:tc>
          <w:tcPr>
            <w:tcW w:w="3356" w:type="dxa"/>
          </w:tcPr>
          <w:p w14:paraId="100CB3B6" w14:textId="77777777" w:rsidR="00F27CB6" w:rsidRPr="001F0EFE" w:rsidRDefault="00F27CB6">
            <w:r w:rsidRPr="001F0EFE">
              <w:t xml:space="preserve"> Llama Q5_K_M </w:t>
            </w:r>
          </w:p>
        </w:tc>
      </w:tr>
      <w:tr w:rsidR="00F27CB6" w:rsidRPr="001F0EFE" w14:paraId="4A784D4C" w14:textId="77777777" w:rsidTr="005F2907">
        <w:tc>
          <w:tcPr>
            <w:tcW w:w="3357" w:type="dxa"/>
          </w:tcPr>
          <w:p w14:paraId="70D540D5" w14:textId="77777777" w:rsidR="00F27CB6" w:rsidRPr="001F0EFE" w:rsidRDefault="00F27CB6">
            <w:r w:rsidRPr="001F0EFE">
              <w:t xml:space="preserve"> Success Rate </w:t>
            </w:r>
          </w:p>
        </w:tc>
        <w:tc>
          <w:tcPr>
            <w:tcW w:w="3357" w:type="dxa"/>
          </w:tcPr>
          <w:p w14:paraId="40252BE2" w14:textId="77777777" w:rsidR="00F27CB6" w:rsidRPr="001F0EFE" w:rsidRDefault="00F27CB6">
            <w:r w:rsidRPr="001F0EFE">
              <w:t xml:space="preserve"> 100% </w:t>
            </w:r>
          </w:p>
        </w:tc>
        <w:tc>
          <w:tcPr>
            <w:tcW w:w="3356" w:type="dxa"/>
          </w:tcPr>
          <w:p w14:paraId="6D11445B" w14:textId="77777777" w:rsidR="00F27CB6" w:rsidRPr="001F0EFE" w:rsidRDefault="00F27CB6">
            <w:r w:rsidRPr="001F0EFE">
              <w:t xml:space="preserve"> 80% </w:t>
            </w:r>
          </w:p>
        </w:tc>
      </w:tr>
      <w:tr w:rsidR="00F27CB6" w:rsidRPr="001F0EFE" w14:paraId="37FF9D52" w14:textId="77777777" w:rsidTr="005F2907">
        <w:tc>
          <w:tcPr>
            <w:tcW w:w="3357" w:type="dxa"/>
          </w:tcPr>
          <w:p w14:paraId="043A2837" w14:textId="77777777" w:rsidR="00F27CB6" w:rsidRPr="001F0EFE" w:rsidRDefault="00F27CB6">
            <w:r w:rsidRPr="001F0EFE">
              <w:t xml:space="preserve"> Avg Response Time </w:t>
            </w:r>
          </w:p>
        </w:tc>
        <w:tc>
          <w:tcPr>
            <w:tcW w:w="3357" w:type="dxa"/>
          </w:tcPr>
          <w:p w14:paraId="46258405" w14:textId="77777777" w:rsidR="00F27CB6" w:rsidRPr="001F0EFE" w:rsidRDefault="00F27CB6">
            <w:r w:rsidRPr="001F0EFE">
              <w:t xml:space="preserve"> 5.7s </w:t>
            </w:r>
          </w:p>
        </w:tc>
        <w:tc>
          <w:tcPr>
            <w:tcW w:w="3356" w:type="dxa"/>
          </w:tcPr>
          <w:p w14:paraId="28469CF1" w14:textId="77777777" w:rsidR="00F27CB6" w:rsidRPr="001F0EFE" w:rsidRDefault="00F27CB6">
            <w:r w:rsidRPr="001F0EFE">
              <w:t xml:space="preserve"> 10.4s </w:t>
            </w:r>
          </w:p>
        </w:tc>
      </w:tr>
      <w:tr w:rsidR="00F27CB6" w:rsidRPr="001F0EFE" w14:paraId="1861CA74" w14:textId="77777777" w:rsidTr="005F2907">
        <w:tc>
          <w:tcPr>
            <w:tcW w:w="3357" w:type="dxa"/>
          </w:tcPr>
          <w:p w14:paraId="64432F79" w14:textId="77777777" w:rsidR="00F27CB6" w:rsidRPr="001F0EFE" w:rsidRDefault="00F27CB6">
            <w:r w:rsidRPr="001F0EFE">
              <w:t xml:space="preserve"> Tool Call Accuracy </w:t>
            </w:r>
          </w:p>
        </w:tc>
        <w:tc>
          <w:tcPr>
            <w:tcW w:w="3357" w:type="dxa"/>
          </w:tcPr>
          <w:p w14:paraId="00812940" w14:textId="77777777" w:rsidR="00F27CB6" w:rsidRPr="001F0EFE" w:rsidRDefault="00F27CB6">
            <w:r w:rsidRPr="001F0EFE">
              <w:t xml:space="preserve"> 100% </w:t>
            </w:r>
          </w:p>
        </w:tc>
        <w:tc>
          <w:tcPr>
            <w:tcW w:w="3356" w:type="dxa"/>
          </w:tcPr>
          <w:p w14:paraId="76182C20" w14:textId="77777777" w:rsidR="00F27CB6" w:rsidRPr="001F0EFE" w:rsidRDefault="00F27CB6">
            <w:r w:rsidRPr="001F0EFE">
              <w:t xml:space="preserve"> 100% </w:t>
            </w:r>
          </w:p>
        </w:tc>
      </w:tr>
    </w:tbl>
    <w:p w14:paraId="59BC3D8A" w14:textId="0ACA658D" w:rsidR="001F0EFE" w:rsidRPr="001F0EFE" w:rsidRDefault="001F0EFE" w:rsidP="001F0EFE">
      <w:r w:rsidRPr="001F0EFE">
        <w:t>The Default LLM is superior for production (100% success, 45% faster), while Llama's 80% success rate makes it viable for privacy-sensitive deployments, development environments, and cost-constrained batch processing. Both achieved </w:t>
      </w:r>
      <w:r w:rsidRPr="001F0EFE">
        <w:rPr>
          <w:b/>
          <w:bCs/>
        </w:rPr>
        <w:t>100% tool call accuracy</w:t>
      </w:r>
      <w:r w:rsidRPr="001F0EFE">
        <w:t>, confirming the MCP layer is LLM-agnostic.</w:t>
      </w:r>
    </w:p>
    <w:p w14:paraId="2591CAE6" w14:textId="77777777" w:rsidR="001F0EFE" w:rsidRPr="001F0EFE" w:rsidRDefault="001F0EFE" w:rsidP="005F2907">
      <w:pPr>
        <w:rPr>
          <w:rFonts w:asciiTheme="majorHAnsi" w:hAnsiTheme="majorHAnsi"/>
          <w:b/>
          <w:sz w:val="28"/>
          <w:szCs w:val="28"/>
        </w:rPr>
      </w:pPr>
      <w:r w:rsidRPr="001F0EFE">
        <w:rPr>
          <w:rFonts w:asciiTheme="majorHAnsi" w:hAnsiTheme="majorHAnsi"/>
          <w:b/>
          <w:sz w:val="28"/>
          <w:szCs w:val="28"/>
        </w:rPr>
        <w:t>6.2 COMPARISON WITH EXISTING SOLUTIONS</w:t>
      </w:r>
    </w:p>
    <w:p w14:paraId="6521A561" w14:textId="77777777" w:rsidR="001F0EFE" w:rsidRPr="001F0EFE" w:rsidRDefault="001F0EFE" w:rsidP="005F2907">
      <w:pPr>
        <w:rPr>
          <w:rFonts w:asciiTheme="majorHAnsi" w:hAnsiTheme="majorHAnsi"/>
          <w:b/>
          <w:sz w:val="24"/>
        </w:rPr>
      </w:pPr>
      <w:r w:rsidRPr="001F0EFE">
        <w:rPr>
          <w:rFonts w:asciiTheme="majorHAnsi" w:hAnsiTheme="majorHAnsi"/>
          <w:b/>
          <w:sz w:val="24"/>
        </w:rPr>
        <w:t>6.2.1 MCP vs. Baseline Performance</w:t>
      </w:r>
    </w:p>
    <w:p w14:paraId="56D2738C" w14:textId="2A49234E" w:rsidR="001F0EFE" w:rsidRPr="003716D9" w:rsidRDefault="001F0EFE" w:rsidP="00D61330">
      <w:pPr>
        <w:pStyle w:val="Caption"/>
        <w:rPr>
          <w:b/>
          <w:bCs/>
        </w:rPr>
      </w:pPr>
      <w:bookmarkStart w:id="146" w:name="_Toc214754419"/>
      <w:r w:rsidRPr="001F0EFE">
        <w:rPr>
          <w:b/>
          <w:bCs/>
        </w:rPr>
        <w:t xml:space="preserve">Table </w:t>
      </w:r>
      <w:r w:rsidR="00D61330" w:rsidRPr="003716D9">
        <w:rPr>
          <w:b/>
          <w:bCs/>
        </w:rPr>
        <w:fldChar w:fldCharType="begin"/>
      </w:r>
      <w:r w:rsidR="00D61330" w:rsidRPr="003716D9">
        <w:rPr>
          <w:b/>
          <w:bCs/>
        </w:rPr>
        <w:instrText xml:space="preserve"> SEQ Table \* ARABIC </w:instrText>
      </w:r>
      <w:r w:rsidR="00D61330" w:rsidRPr="003716D9">
        <w:rPr>
          <w:b/>
          <w:bCs/>
        </w:rPr>
        <w:fldChar w:fldCharType="separate"/>
      </w:r>
      <w:r w:rsidR="00143072">
        <w:rPr>
          <w:b/>
          <w:bCs/>
          <w:noProof/>
        </w:rPr>
        <w:t>6</w:t>
      </w:r>
      <w:r w:rsidR="00D61330" w:rsidRPr="003716D9">
        <w:rPr>
          <w:b/>
          <w:bCs/>
        </w:rPr>
        <w:fldChar w:fldCharType="end"/>
      </w:r>
      <w:r w:rsidRPr="003716D9">
        <w:rPr>
          <w:b/>
          <w:bCs/>
        </w:rPr>
        <w:t>:</w:t>
      </w:r>
      <w:r w:rsidRPr="001F0EFE">
        <w:rPr>
          <w:b/>
          <w:bCs/>
        </w:rPr>
        <w:t xml:space="preserve"> Controlled Comparison</w:t>
      </w:r>
      <w:bookmarkEnd w:id="14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517"/>
        <w:gridCol w:w="2517"/>
        <w:gridCol w:w="2518"/>
      </w:tblGrid>
      <w:tr w:rsidR="005C7137" w:rsidRPr="001F0EFE" w14:paraId="340B1F0E" w14:textId="77777777" w:rsidTr="005C7137">
        <w:tc>
          <w:tcPr>
            <w:tcW w:w="2520" w:type="dxa"/>
          </w:tcPr>
          <w:p w14:paraId="1D9B94E9" w14:textId="77777777" w:rsidR="005C7137" w:rsidRPr="001F0EFE" w:rsidRDefault="005C7137">
            <w:r w:rsidRPr="001F0EFE">
              <w:t xml:space="preserve">Metric </w:t>
            </w:r>
          </w:p>
        </w:tc>
        <w:tc>
          <w:tcPr>
            <w:tcW w:w="2520" w:type="dxa"/>
          </w:tcPr>
          <w:p w14:paraId="74AC6E41" w14:textId="77777777" w:rsidR="005C7137" w:rsidRPr="001F0EFE" w:rsidRDefault="005C7137">
            <w:r w:rsidRPr="001F0EFE">
              <w:t xml:space="preserve"> Baseline (No-MCP) </w:t>
            </w:r>
          </w:p>
        </w:tc>
        <w:tc>
          <w:tcPr>
            <w:tcW w:w="2520" w:type="dxa"/>
          </w:tcPr>
          <w:p w14:paraId="160EBBFC" w14:textId="77777777" w:rsidR="005C7137" w:rsidRPr="001F0EFE" w:rsidRDefault="005C7137">
            <w:r w:rsidRPr="001F0EFE">
              <w:t xml:space="preserve"> MCP-Enabled </w:t>
            </w:r>
          </w:p>
        </w:tc>
        <w:tc>
          <w:tcPr>
            <w:tcW w:w="2520" w:type="dxa"/>
          </w:tcPr>
          <w:p w14:paraId="4E4E7C80" w14:textId="77777777" w:rsidR="005C7137" w:rsidRPr="001F0EFE" w:rsidRDefault="005C7137">
            <w:r w:rsidRPr="001F0EFE">
              <w:t xml:space="preserve"> Improvement </w:t>
            </w:r>
          </w:p>
        </w:tc>
      </w:tr>
      <w:tr w:rsidR="005C7137" w:rsidRPr="001F0EFE" w14:paraId="09CF0D2C" w14:textId="77777777" w:rsidTr="005C7137">
        <w:tc>
          <w:tcPr>
            <w:tcW w:w="2520" w:type="dxa"/>
          </w:tcPr>
          <w:p w14:paraId="29B32CC9" w14:textId="77777777" w:rsidR="005C7137" w:rsidRPr="001F0EFE" w:rsidRDefault="005C7137">
            <w:r w:rsidRPr="001F0EFE">
              <w:t xml:space="preserve"> Accuracy </w:t>
            </w:r>
          </w:p>
        </w:tc>
        <w:tc>
          <w:tcPr>
            <w:tcW w:w="2520" w:type="dxa"/>
          </w:tcPr>
          <w:p w14:paraId="59C9E68C" w14:textId="77777777" w:rsidR="005C7137" w:rsidRPr="001F0EFE" w:rsidRDefault="005C7137">
            <w:r w:rsidRPr="001F0EFE">
              <w:t xml:space="preserve"> 82% </w:t>
            </w:r>
          </w:p>
        </w:tc>
        <w:tc>
          <w:tcPr>
            <w:tcW w:w="2520" w:type="dxa"/>
          </w:tcPr>
          <w:p w14:paraId="319E664C" w14:textId="77777777" w:rsidR="005C7137" w:rsidRPr="001F0EFE" w:rsidRDefault="005C7137">
            <w:r w:rsidRPr="001F0EFE">
              <w:t xml:space="preserve"> 100% </w:t>
            </w:r>
          </w:p>
        </w:tc>
        <w:tc>
          <w:tcPr>
            <w:tcW w:w="2520" w:type="dxa"/>
          </w:tcPr>
          <w:p w14:paraId="24C7387E" w14:textId="77777777" w:rsidR="005C7137" w:rsidRPr="001F0EFE" w:rsidRDefault="005C7137">
            <w:r w:rsidRPr="001F0EFE">
              <w:t xml:space="preserve"> +18 pp </w:t>
            </w:r>
          </w:p>
        </w:tc>
      </w:tr>
      <w:tr w:rsidR="005C7137" w:rsidRPr="001F0EFE" w14:paraId="63D3EF66" w14:textId="77777777" w:rsidTr="005C7137">
        <w:tc>
          <w:tcPr>
            <w:tcW w:w="2520" w:type="dxa"/>
          </w:tcPr>
          <w:p w14:paraId="67390AD4" w14:textId="77777777" w:rsidR="005C7137" w:rsidRPr="001F0EFE" w:rsidRDefault="005C7137">
            <w:r w:rsidRPr="005C7137">
              <w:t xml:space="preserve"> </w:t>
            </w:r>
            <w:r w:rsidRPr="001F0EFE">
              <w:t xml:space="preserve">Hallucination Rate </w:t>
            </w:r>
          </w:p>
        </w:tc>
        <w:tc>
          <w:tcPr>
            <w:tcW w:w="2520" w:type="dxa"/>
          </w:tcPr>
          <w:p w14:paraId="1261498D" w14:textId="77777777" w:rsidR="005C7137" w:rsidRPr="001F0EFE" w:rsidRDefault="005C7137">
            <w:r w:rsidRPr="001F0EFE">
              <w:t xml:space="preserve"> 9% </w:t>
            </w:r>
          </w:p>
        </w:tc>
        <w:tc>
          <w:tcPr>
            <w:tcW w:w="2520" w:type="dxa"/>
          </w:tcPr>
          <w:p w14:paraId="394F543B" w14:textId="77777777" w:rsidR="005C7137" w:rsidRPr="001F0EFE" w:rsidRDefault="005C7137">
            <w:r w:rsidRPr="001F0EFE">
              <w:t xml:space="preserve"> 0% </w:t>
            </w:r>
          </w:p>
        </w:tc>
        <w:tc>
          <w:tcPr>
            <w:tcW w:w="2520" w:type="dxa"/>
          </w:tcPr>
          <w:p w14:paraId="335F2324" w14:textId="77777777" w:rsidR="005C7137" w:rsidRPr="001F0EFE" w:rsidRDefault="005C7137">
            <w:r w:rsidRPr="001F0EFE">
              <w:t xml:space="preserve"> -9 pp </w:t>
            </w:r>
          </w:p>
        </w:tc>
      </w:tr>
      <w:tr w:rsidR="005C7137" w:rsidRPr="001F0EFE" w14:paraId="272876B4" w14:textId="77777777" w:rsidTr="005C7137">
        <w:tc>
          <w:tcPr>
            <w:tcW w:w="2520" w:type="dxa"/>
          </w:tcPr>
          <w:p w14:paraId="5493F54B" w14:textId="77777777" w:rsidR="005C7137" w:rsidRPr="001F0EFE" w:rsidRDefault="005C7137">
            <w:r w:rsidRPr="001F0EFE">
              <w:t xml:space="preserve"> Source Attribution </w:t>
            </w:r>
          </w:p>
        </w:tc>
        <w:tc>
          <w:tcPr>
            <w:tcW w:w="2520" w:type="dxa"/>
          </w:tcPr>
          <w:p w14:paraId="4B3624E6" w14:textId="77777777" w:rsidR="005C7137" w:rsidRPr="001F0EFE" w:rsidRDefault="005C7137">
            <w:r w:rsidRPr="001F0EFE">
              <w:t xml:space="preserve"> None </w:t>
            </w:r>
          </w:p>
        </w:tc>
        <w:tc>
          <w:tcPr>
            <w:tcW w:w="2520" w:type="dxa"/>
          </w:tcPr>
          <w:p w14:paraId="77325F8C" w14:textId="77777777" w:rsidR="005C7137" w:rsidRPr="001F0EFE" w:rsidRDefault="005C7137">
            <w:r w:rsidRPr="001F0EFE">
              <w:t xml:space="preserve"> Full provenance </w:t>
            </w:r>
          </w:p>
        </w:tc>
        <w:tc>
          <w:tcPr>
            <w:tcW w:w="2520" w:type="dxa"/>
          </w:tcPr>
          <w:p w14:paraId="62886F73" w14:textId="77777777" w:rsidR="005C7137" w:rsidRPr="001F0EFE" w:rsidRDefault="005C7137">
            <w:r w:rsidRPr="001F0EFE">
              <w:t xml:space="preserve"> Qualitative shift </w:t>
            </w:r>
          </w:p>
        </w:tc>
      </w:tr>
      <w:tr w:rsidR="005C7137" w:rsidRPr="001F0EFE" w14:paraId="2F15F9B1" w14:textId="77777777" w:rsidTr="005C7137">
        <w:tc>
          <w:tcPr>
            <w:tcW w:w="2520" w:type="dxa"/>
          </w:tcPr>
          <w:p w14:paraId="565EAEC2" w14:textId="77777777" w:rsidR="005C7137" w:rsidRPr="001F0EFE" w:rsidRDefault="005C7137">
            <w:r w:rsidRPr="001F0EFE">
              <w:t xml:space="preserve"> Avg Response Time </w:t>
            </w:r>
          </w:p>
        </w:tc>
        <w:tc>
          <w:tcPr>
            <w:tcW w:w="2520" w:type="dxa"/>
          </w:tcPr>
          <w:p w14:paraId="09631A60" w14:textId="77777777" w:rsidR="005C7137" w:rsidRPr="001F0EFE" w:rsidRDefault="005C7137">
            <w:r w:rsidRPr="001F0EFE">
              <w:t xml:space="preserve"> 3.8s </w:t>
            </w:r>
          </w:p>
        </w:tc>
        <w:tc>
          <w:tcPr>
            <w:tcW w:w="2520" w:type="dxa"/>
          </w:tcPr>
          <w:p w14:paraId="39F79CCF" w14:textId="77777777" w:rsidR="005C7137" w:rsidRPr="001F0EFE" w:rsidRDefault="005C7137">
            <w:r w:rsidRPr="001F0EFE">
              <w:t xml:space="preserve"> 5.7s </w:t>
            </w:r>
          </w:p>
        </w:tc>
        <w:tc>
          <w:tcPr>
            <w:tcW w:w="2520" w:type="dxa"/>
          </w:tcPr>
          <w:p w14:paraId="6B47730F" w14:textId="77777777" w:rsidR="005C7137" w:rsidRPr="001F0EFE" w:rsidRDefault="005C7137">
            <w:r w:rsidRPr="001F0EFE">
              <w:t xml:space="preserve"> +1.9s latency </w:t>
            </w:r>
          </w:p>
        </w:tc>
      </w:tr>
    </w:tbl>
    <w:p w14:paraId="537D0EA8" w14:textId="77777777" w:rsidR="001F0EFE" w:rsidRPr="001F0EFE" w:rsidRDefault="001F0EFE" w:rsidP="001F0EFE">
      <w:r w:rsidRPr="001F0EFE">
        <w:t>The 50% latency increase (1.9s) delivers hallucination elimination and full traceability—a favorable trade-off for any application requiring factual correctness.</w:t>
      </w:r>
    </w:p>
    <w:p w14:paraId="7FA81526" w14:textId="77777777" w:rsidR="001F0EFE" w:rsidRPr="001F0EFE" w:rsidRDefault="001F0EFE" w:rsidP="00E53826">
      <w:pPr>
        <w:rPr>
          <w:rFonts w:asciiTheme="majorHAnsi" w:hAnsiTheme="majorHAnsi"/>
          <w:b/>
          <w:sz w:val="24"/>
        </w:rPr>
      </w:pPr>
      <w:r w:rsidRPr="001F0EFE">
        <w:rPr>
          <w:rFonts w:asciiTheme="majorHAnsi" w:hAnsiTheme="majorHAnsi"/>
          <w:b/>
          <w:sz w:val="24"/>
        </w:rPr>
        <w:t>6.2.2 Industry Solution Comparison</w:t>
      </w:r>
    </w:p>
    <w:p w14:paraId="6E405600" w14:textId="51C2F189" w:rsidR="001F0EFE" w:rsidRPr="00B13AB4" w:rsidRDefault="001F0EFE" w:rsidP="00B13AB4">
      <w:pPr>
        <w:pStyle w:val="Caption"/>
        <w:rPr>
          <w:b/>
          <w:bCs/>
        </w:rPr>
      </w:pPr>
      <w:bookmarkStart w:id="147" w:name="_Toc214754420"/>
      <w:r w:rsidRPr="001F0EFE">
        <w:rPr>
          <w:b/>
          <w:bCs/>
        </w:rPr>
        <w:t xml:space="preserve">Table </w:t>
      </w:r>
      <w:r w:rsidR="00B13AB4" w:rsidRPr="00B13AB4">
        <w:rPr>
          <w:b/>
          <w:bCs/>
        </w:rPr>
        <w:fldChar w:fldCharType="begin"/>
      </w:r>
      <w:r w:rsidR="00B13AB4" w:rsidRPr="00B13AB4">
        <w:rPr>
          <w:b/>
          <w:bCs/>
        </w:rPr>
        <w:instrText xml:space="preserve"> SEQ Table \* ARABIC </w:instrText>
      </w:r>
      <w:r w:rsidR="00B13AB4" w:rsidRPr="00B13AB4">
        <w:rPr>
          <w:b/>
          <w:bCs/>
        </w:rPr>
        <w:fldChar w:fldCharType="separate"/>
      </w:r>
      <w:r w:rsidR="00143072">
        <w:rPr>
          <w:b/>
          <w:bCs/>
          <w:noProof/>
        </w:rPr>
        <w:t>7</w:t>
      </w:r>
      <w:r w:rsidR="00B13AB4" w:rsidRPr="00B13AB4">
        <w:rPr>
          <w:b/>
          <w:bCs/>
        </w:rPr>
        <w:fldChar w:fldCharType="end"/>
      </w:r>
      <w:r w:rsidRPr="00B13AB4">
        <w:rPr>
          <w:b/>
          <w:bCs/>
        </w:rPr>
        <w:t>:</w:t>
      </w:r>
      <w:r w:rsidRPr="001F0EFE">
        <w:rPr>
          <w:b/>
          <w:bCs/>
        </w:rPr>
        <w:t xml:space="preserve"> Competitive Positioning</w:t>
      </w:r>
      <w:bookmarkEnd w:id="14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014"/>
        <w:gridCol w:w="2013"/>
        <w:gridCol w:w="2014"/>
        <w:gridCol w:w="2014"/>
      </w:tblGrid>
      <w:tr w:rsidR="004B460B" w:rsidRPr="001F0EFE" w14:paraId="59D7CA6C" w14:textId="77777777" w:rsidTr="004B460B">
        <w:tc>
          <w:tcPr>
            <w:tcW w:w="2016" w:type="dxa"/>
          </w:tcPr>
          <w:p w14:paraId="42698EC3" w14:textId="77777777" w:rsidR="004B460B" w:rsidRPr="001F0EFE" w:rsidRDefault="004B460B">
            <w:r w:rsidRPr="001F0EFE">
              <w:t xml:space="preserve">Capability </w:t>
            </w:r>
          </w:p>
        </w:tc>
        <w:tc>
          <w:tcPr>
            <w:tcW w:w="2016" w:type="dxa"/>
          </w:tcPr>
          <w:p w14:paraId="6696B497" w14:textId="77777777" w:rsidR="004B460B" w:rsidRPr="001F0EFE" w:rsidRDefault="004B460B">
            <w:r w:rsidRPr="001F0EFE">
              <w:t xml:space="preserve"> Traditional DB </w:t>
            </w:r>
          </w:p>
        </w:tc>
        <w:tc>
          <w:tcPr>
            <w:tcW w:w="2016" w:type="dxa"/>
          </w:tcPr>
          <w:p w14:paraId="3E9AF852" w14:textId="77777777" w:rsidR="004B460B" w:rsidRPr="001F0EFE" w:rsidRDefault="004B460B">
            <w:r w:rsidRPr="001F0EFE">
              <w:t xml:space="preserve"> LLM Assistant </w:t>
            </w:r>
          </w:p>
        </w:tc>
        <w:tc>
          <w:tcPr>
            <w:tcW w:w="2016" w:type="dxa"/>
          </w:tcPr>
          <w:p w14:paraId="5A35381B" w14:textId="77777777" w:rsidR="004B460B" w:rsidRPr="001F0EFE" w:rsidRDefault="004B460B">
            <w:r w:rsidRPr="001F0EFE">
              <w:t xml:space="preserve"> Dashboard </w:t>
            </w:r>
          </w:p>
        </w:tc>
        <w:tc>
          <w:tcPr>
            <w:tcW w:w="2016" w:type="dxa"/>
          </w:tcPr>
          <w:p w14:paraId="46B6473D" w14:textId="77777777" w:rsidR="004B460B" w:rsidRPr="001F0EFE" w:rsidRDefault="004B460B">
            <w:r w:rsidRPr="001F0EFE">
              <w:t xml:space="preserve"> ClimateGPT </w:t>
            </w:r>
          </w:p>
        </w:tc>
      </w:tr>
      <w:tr w:rsidR="004B460B" w:rsidRPr="001F0EFE" w14:paraId="54BFEC2E" w14:textId="77777777" w:rsidTr="004B460B">
        <w:tc>
          <w:tcPr>
            <w:tcW w:w="2016" w:type="dxa"/>
          </w:tcPr>
          <w:p w14:paraId="467D7437" w14:textId="77777777" w:rsidR="004B460B" w:rsidRPr="001F0EFE" w:rsidRDefault="004B460B">
            <w:r w:rsidRPr="001F0EFE">
              <w:t xml:space="preserve"> Natural Language </w:t>
            </w:r>
          </w:p>
        </w:tc>
        <w:tc>
          <w:tcPr>
            <w:tcW w:w="2016" w:type="dxa"/>
          </w:tcPr>
          <w:p w14:paraId="55E039CC" w14:textId="77777777" w:rsidR="004B460B" w:rsidRPr="001F0EFE" w:rsidRDefault="004B460B">
            <w:r w:rsidRPr="001F0EFE">
              <w:t xml:space="preserve"> </w:t>
            </w:r>
            <w:r w:rsidRPr="001F0EFE">
              <w:rPr>
                <w:rFonts w:ascii="Segoe UI Symbol" w:hAnsi="Segoe UI Symbol" w:cs="Segoe UI Symbol"/>
              </w:rPr>
              <w:t>✗</w:t>
            </w:r>
            <w:r w:rsidRPr="001F0EFE">
              <w:t xml:space="preserve"> </w:t>
            </w:r>
          </w:p>
        </w:tc>
        <w:tc>
          <w:tcPr>
            <w:tcW w:w="2016" w:type="dxa"/>
          </w:tcPr>
          <w:p w14:paraId="16161C75" w14:textId="77777777" w:rsidR="004B460B" w:rsidRPr="001F0EFE" w:rsidRDefault="004B460B">
            <w:r w:rsidRPr="001F0EFE">
              <w:t xml:space="preserve"> ✓ </w:t>
            </w:r>
          </w:p>
        </w:tc>
        <w:tc>
          <w:tcPr>
            <w:tcW w:w="2016" w:type="dxa"/>
          </w:tcPr>
          <w:p w14:paraId="694E63B5" w14:textId="77777777" w:rsidR="004B460B" w:rsidRPr="001F0EFE" w:rsidRDefault="004B460B">
            <w:r w:rsidRPr="001F0EFE">
              <w:t xml:space="preserve"> </w:t>
            </w:r>
            <w:r w:rsidRPr="001F0EFE">
              <w:rPr>
                <w:rFonts w:ascii="Segoe UI Symbol" w:hAnsi="Segoe UI Symbol" w:cs="Segoe UI Symbol"/>
              </w:rPr>
              <w:t>✗</w:t>
            </w:r>
            <w:r w:rsidRPr="001F0EFE">
              <w:t xml:space="preserve"> </w:t>
            </w:r>
          </w:p>
        </w:tc>
        <w:tc>
          <w:tcPr>
            <w:tcW w:w="2016" w:type="dxa"/>
          </w:tcPr>
          <w:p w14:paraId="7F540139" w14:textId="77777777" w:rsidR="004B460B" w:rsidRPr="001F0EFE" w:rsidRDefault="004B460B">
            <w:r w:rsidRPr="001F0EFE">
              <w:t xml:space="preserve"> ✓ </w:t>
            </w:r>
          </w:p>
        </w:tc>
      </w:tr>
      <w:tr w:rsidR="004B460B" w:rsidRPr="001F0EFE" w14:paraId="6EA9C6CD" w14:textId="77777777" w:rsidTr="004B460B">
        <w:tc>
          <w:tcPr>
            <w:tcW w:w="2016" w:type="dxa"/>
          </w:tcPr>
          <w:p w14:paraId="61D47FF1" w14:textId="77777777" w:rsidR="004B460B" w:rsidRPr="001F0EFE" w:rsidRDefault="004B460B">
            <w:r w:rsidRPr="001F0EFE">
              <w:t xml:space="preserve"> Data Precision </w:t>
            </w:r>
          </w:p>
        </w:tc>
        <w:tc>
          <w:tcPr>
            <w:tcW w:w="2016" w:type="dxa"/>
          </w:tcPr>
          <w:p w14:paraId="303D3B96" w14:textId="77777777" w:rsidR="004B460B" w:rsidRPr="001F0EFE" w:rsidRDefault="004B460B">
            <w:r w:rsidRPr="001F0EFE">
              <w:t xml:space="preserve"> ✓ </w:t>
            </w:r>
          </w:p>
        </w:tc>
        <w:tc>
          <w:tcPr>
            <w:tcW w:w="2016" w:type="dxa"/>
          </w:tcPr>
          <w:p w14:paraId="3823A6B6" w14:textId="77777777" w:rsidR="004B460B" w:rsidRPr="001F0EFE" w:rsidRDefault="004B460B">
            <w:r w:rsidRPr="001F0EFE">
              <w:t xml:space="preserve"> </w:t>
            </w:r>
            <w:r w:rsidRPr="001F0EFE">
              <w:rPr>
                <w:rFonts w:ascii="Segoe UI Symbol" w:hAnsi="Segoe UI Symbol" w:cs="Segoe UI Symbol"/>
              </w:rPr>
              <w:t>✗</w:t>
            </w:r>
            <w:r w:rsidRPr="001F0EFE">
              <w:t xml:space="preserve"> </w:t>
            </w:r>
          </w:p>
        </w:tc>
        <w:tc>
          <w:tcPr>
            <w:tcW w:w="2016" w:type="dxa"/>
          </w:tcPr>
          <w:p w14:paraId="4ABF56F4" w14:textId="77777777" w:rsidR="004B460B" w:rsidRPr="001F0EFE" w:rsidRDefault="004B460B">
            <w:r w:rsidRPr="001F0EFE">
              <w:t xml:space="preserve"> ✓ </w:t>
            </w:r>
          </w:p>
        </w:tc>
        <w:tc>
          <w:tcPr>
            <w:tcW w:w="2016" w:type="dxa"/>
          </w:tcPr>
          <w:p w14:paraId="2977A961" w14:textId="77777777" w:rsidR="004B460B" w:rsidRPr="001F0EFE" w:rsidRDefault="004B460B">
            <w:r w:rsidRPr="001F0EFE">
              <w:t xml:space="preserve"> ✓ </w:t>
            </w:r>
          </w:p>
        </w:tc>
      </w:tr>
      <w:tr w:rsidR="004B460B" w:rsidRPr="001F0EFE" w14:paraId="680CE360" w14:textId="77777777" w:rsidTr="004B460B">
        <w:tc>
          <w:tcPr>
            <w:tcW w:w="2016" w:type="dxa"/>
          </w:tcPr>
          <w:p w14:paraId="023C9B24" w14:textId="77777777" w:rsidR="004B460B" w:rsidRPr="001F0EFE" w:rsidRDefault="004B460B">
            <w:r w:rsidRPr="001F0EFE">
              <w:t xml:space="preserve"> Source Attribution </w:t>
            </w:r>
          </w:p>
        </w:tc>
        <w:tc>
          <w:tcPr>
            <w:tcW w:w="2016" w:type="dxa"/>
          </w:tcPr>
          <w:p w14:paraId="6A186082" w14:textId="77777777" w:rsidR="004B460B" w:rsidRPr="001F0EFE" w:rsidRDefault="004B460B">
            <w:r w:rsidRPr="001F0EFE">
              <w:t xml:space="preserve"> ✓ </w:t>
            </w:r>
          </w:p>
        </w:tc>
        <w:tc>
          <w:tcPr>
            <w:tcW w:w="2016" w:type="dxa"/>
          </w:tcPr>
          <w:p w14:paraId="443B506B" w14:textId="77777777" w:rsidR="004B460B" w:rsidRPr="001F0EFE" w:rsidRDefault="004B460B">
            <w:r w:rsidRPr="001F0EFE">
              <w:t xml:space="preserve"> </w:t>
            </w:r>
            <w:r w:rsidRPr="001F0EFE">
              <w:rPr>
                <w:rFonts w:ascii="Segoe UI Symbol" w:hAnsi="Segoe UI Symbol" w:cs="Segoe UI Symbol"/>
              </w:rPr>
              <w:t>✗</w:t>
            </w:r>
            <w:r w:rsidRPr="001F0EFE">
              <w:t xml:space="preserve"> </w:t>
            </w:r>
          </w:p>
        </w:tc>
        <w:tc>
          <w:tcPr>
            <w:tcW w:w="2016" w:type="dxa"/>
          </w:tcPr>
          <w:p w14:paraId="3288E6A6" w14:textId="77777777" w:rsidR="004B460B" w:rsidRPr="001F0EFE" w:rsidRDefault="004B460B">
            <w:r w:rsidRPr="001F0EFE">
              <w:t xml:space="preserve"> ✓ </w:t>
            </w:r>
          </w:p>
        </w:tc>
        <w:tc>
          <w:tcPr>
            <w:tcW w:w="2016" w:type="dxa"/>
          </w:tcPr>
          <w:p w14:paraId="4905369C" w14:textId="77777777" w:rsidR="004B460B" w:rsidRPr="001F0EFE" w:rsidRDefault="004B460B">
            <w:r w:rsidRPr="001F0EFE">
              <w:t xml:space="preserve"> ✓ </w:t>
            </w:r>
          </w:p>
        </w:tc>
      </w:tr>
      <w:tr w:rsidR="004B460B" w:rsidRPr="001F0EFE" w14:paraId="5BCE736F" w14:textId="77777777" w:rsidTr="004B460B">
        <w:tc>
          <w:tcPr>
            <w:tcW w:w="2016" w:type="dxa"/>
          </w:tcPr>
          <w:p w14:paraId="517BB882" w14:textId="77777777" w:rsidR="004B460B" w:rsidRPr="001F0EFE" w:rsidRDefault="004B460B">
            <w:r w:rsidRPr="001F0EFE">
              <w:t xml:space="preserve"> Ad-hoc Queries </w:t>
            </w:r>
          </w:p>
        </w:tc>
        <w:tc>
          <w:tcPr>
            <w:tcW w:w="2016" w:type="dxa"/>
          </w:tcPr>
          <w:p w14:paraId="12623CE1" w14:textId="77777777" w:rsidR="004B460B" w:rsidRPr="001F0EFE" w:rsidRDefault="004B460B">
            <w:r w:rsidRPr="001F0EFE">
              <w:t xml:space="preserve"> </w:t>
            </w:r>
            <w:r w:rsidRPr="001F0EFE">
              <w:rPr>
                <w:rFonts w:ascii="Segoe UI Symbol" w:hAnsi="Segoe UI Symbol" w:cs="Segoe UI Symbol"/>
              </w:rPr>
              <w:t>✗</w:t>
            </w:r>
            <w:r w:rsidRPr="001F0EFE">
              <w:t xml:space="preserve"> </w:t>
            </w:r>
          </w:p>
        </w:tc>
        <w:tc>
          <w:tcPr>
            <w:tcW w:w="2016" w:type="dxa"/>
          </w:tcPr>
          <w:p w14:paraId="5DC63B8F" w14:textId="77777777" w:rsidR="004B460B" w:rsidRPr="001F0EFE" w:rsidRDefault="004B460B">
            <w:r w:rsidRPr="001F0EFE">
              <w:t xml:space="preserve"> ✓ </w:t>
            </w:r>
          </w:p>
        </w:tc>
        <w:tc>
          <w:tcPr>
            <w:tcW w:w="2016" w:type="dxa"/>
          </w:tcPr>
          <w:p w14:paraId="18E7C327" w14:textId="77777777" w:rsidR="004B460B" w:rsidRPr="001F0EFE" w:rsidRDefault="004B460B">
            <w:r w:rsidRPr="001F0EFE">
              <w:t xml:space="preserve"> </w:t>
            </w:r>
            <w:r w:rsidRPr="001F0EFE">
              <w:rPr>
                <w:rFonts w:ascii="Segoe UI Symbol" w:hAnsi="Segoe UI Symbol" w:cs="Segoe UI Symbol"/>
              </w:rPr>
              <w:t>✗</w:t>
            </w:r>
            <w:r w:rsidRPr="001F0EFE">
              <w:t xml:space="preserve"> </w:t>
            </w:r>
          </w:p>
        </w:tc>
        <w:tc>
          <w:tcPr>
            <w:tcW w:w="2016" w:type="dxa"/>
          </w:tcPr>
          <w:p w14:paraId="0E367FB8" w14:textId="77777777" w:rsidR="004B460B" w:rsidRPr="001F0EFE" w:rsidRDefault="004B460B">
            <w:r w:rsidRPr="001F0EFE">
              <w:t xml:space="preserve"> ✓ </w:t>
            </w:r>
          </w:p>
        </w:tc>
      </w:tr>
      <w:tr w:rsidR="004B460B" w:rsidRPr="001F0EFE" w14:paraId="5019461B" w14:textId="77777777" w:rsidTr="004B460B">
        <w:tc>
          <w:tcPr>
            <w:tcW w:w="2016" w:type="dxa"/>
          </w:tcPr>
          <w:p w14:paraId="1A2F4F01" w14:textId="77777777" w:rsidR="004B460B" w:rsidRPr="001F0EFE" w:rsidRDefault="004B460B">
            <w:r w:rsidRPr="001F0EFE">
              <w:t xml:space="preserve"> Zero Hallucination </w:t>
            </w:r>
          </w:p>
        </w:tc>
        <w:tc>
          <w:tcPr>
            <w:tcW w:w="2016" w:type="dxa"/>
          </w:tcPr>
          <w:p w14:paraId="23F69F80" w14:textId="77777777" w:rsidR="004B460B" w:rsidRPr="001F0EFE" w:rsidRDefault="004B460B">
            <w:r w:rsidRPr="001F0EFE">
              <w:t xml:space="preserve"> N/A </w:t>
            </w:r>
          </w:p>
        </w:tc>
        <w:tc>
          <w:tcPr>
            <w:tcW w:w="2016" w:type="dxa"/>
          </w:tcPr>
          <w:p w14:paraId="4751A593" w14:textId="77777777" w:rsidR="004B460B" w:rsidRPr="001F0EFE" w:rsidRDefault="004B460B">
            <w:r w:rsidRPr="001F0EFE">
              <w:t xml:space="preserve"> </w:t>
            </w:r>
            <w:r w:rsidRPr="001F0EFE">
              <w:rPr>
                <w:rFonts w:ascii="Segoe UI Symbol" w:hAnsi="Segoe UI Symbol" w:cs="Segoe UI Symbol"/>
              </w:rPr>
              <w:t>✗</w:t>
            </w:r>
            <w:r w:rsidRPr="001F0EFE">
              <w:t xml:space="preserve"> </w:t>
            </w:r>
          </w:p>
        </w:tc>
        <w:tc>
          <w:tcPr>
            <w:tcW w:w="2016" w:type="dxa"/>
          </w:tcPr>
          <w:p w14:paraId="2249DB76" w14:textId="77777777" w:rsidR="004B460B" w:rsidRPr="001F0EFE" w:rsidRDefault="004B460B">
            <w:r w:rsidRPr="001F0EFE">
              <w:t xml:space="preserve"> N/A </w:t>
            </w:r>
          </w:p>
        </w:tc>
        <w:tc>
          <w:tcPr>
            <w:tcW w:w="2016" w:type="dxa"/>
          </w:tcPr>
          <w:p w14:paraId="0674F64B" w14:textId="77777777" w:rsidR="004B460B" w:rsidRPr="001F0EFE" w:rsidRDefault="004B460B">
            <w:r w:rsidRPr="001F0EFE">
              <w:t xml:space="preserve"> ✓ </w:t>
            </w:r>
          </w:p>
        </w:tc>
      </w:tr>
    </w:tbl>
    <w:p w14:paraId="38FF5D15" w14:textId="77777777" w:rsidR="002678E3" w:rsidRDefault="002678E3" w:rsidP="001F0EFE"/>
    <w:p w14:paraId="171F9F05" w14:textId="77777777" w:rsidR="001F0EFE" w:rsidRPr="001F0EFE" w:rsidRDefault="001F0EFE" w:rsidP="001F0EFE">
      <w:r w:rsidRPr="001F0EFE">
        <w:lastRenderedPageBreak/>
        <w:t>ClimateGPT uniquely combines conversational flexibility with database-grade precision. Traditional databases require SQL expertise; LLM assistants hallucinate; dashboards lack query flexibility.</w:t>
      </w:r>
    </w:p>
    <w:p w14:paraId="33243C83" w14:textId="77777777" w:rsidR="001F0EFE" w:rsidRPr="001F0EFE" w:rsidRDefault="001F0EFE" w:rsidP="00A2797A">
      <w:pPr>
        <w:rPr>
          <w:rFonts w:asciiTheme="majorHAnsi" w:hAnsiTheme="majorHAnsi"/>
          <w:b/>
          <w:sz w:val="24"/>
        </w:rPr>
      </w:pPr>
      <w:r w:rsidRPr="001F0EFE">
        <w:rPr>
          <w:rFonts w:asciiTheme="majorHAnsi" w:hAnsiTheme="majorHAnsi"/>
          <w:b/>
          <w:sz w:val="24"/>
        </w:rPr>
        <w:t>6.2.3 Academic Benchmarks</w:t>
      </w:r>
    </w:p>
    <w:p w14:paraId="10324230" w14:textId="77777777" w:rsidR="001F0EFE" w:rsidRPr="001F0EFE" w:rsidRDefault="001F0EFE" w:rsidP="001F0EFE">
      <w:r w:rsidRPr="001F0EFE">
        <w:t>ClimateGPT extends traditional Retrieval-Augmented Generation (RAG) through:</w:t>
      </w:r>
    </w:p>
    <w:p w14:paraId="7321E1AF" w14:textId="77777777" w:rsidR="001F0EFE" w:rsidRPr="001F0EFE" w:rsidRDefault="001F0EFE" w:rsidP="00D77336">
      <w:pPr>
        <w:numPr>
          <w:ilvl w:val="0"/>
          <w:numId w:val="55"/>
        </w:numPr>
      </w:pPr>
      <w:r w:rsidRPr="001F0EFE">
        <w:rPr>
          <w:b/>
          <w:bCs/>
        </w:rPr>
        <w:t>Schema-aware retrieval</w:t>
      </w:r>
      <w:r w:rsidRPr="001F0EFE">
        <w:t>: Structured SQL generation vs. unstructured text similarity</w:t>
      </w:r>
    </w:p>
    <w:p w14:paraId="75DBE3E4" w14:textId="77777777" w:rsidR="001F0EFE" w:rsidRPr="001F0EFE" w:rsidRDefault="001F0EFE" w:rsidP="00D77336">
      <w:pPr>
        <w:numPr>
          <w:ilvl w:val="0"/>
          <w:numId w:val="55"/>
        </w:numPr>
      </w:pPr>
      <w:r w:rsidRPr="001F0EFE">
        <w:rPr>
          <w:b/>
          <w:bCs/>
        </w:rPr>
        <w:t>Verification layer</w:t>
      </w:r>
      <w:r w:rsidRPr="001F0EFE">
        <w:t>: Validates data-query alignment before summarization</w:t>
      </w:r>
    </w:p>
    <w:p w14:paraId="0FC2A2A2" w14:textId="77777777" w:rsidR="001F0EFE" w:rsidRPr="001F0EFE" w:rsidRDefault="001F0EFE" w:rsidP="001F0EFE">
      <w:r w:rsidRPr="001F0EFE">
        <w:t>Published benchmarks show:</w:t>
      </w:r>
    </w:p>
    <w:p w14:paraId="38E5DD9F" w14:textId="77777777" w:rsidR="001F0EFE" w:rsidRPr="001F0EFE" w:rsidRDefault="001F0EFE" w:rsidP="00D77336">
      <w:pPr>
        <w:numPr>
          <w:ilvl w:val="0"/>
          <w:numId w:val="56"/>
        </w:numPr>
      </w:pPr>
      <w:proofErr w:type="spellStart"/>
      <w:r w:rsidRPr="001F0EFE">
        <w:rPr>
          <w:b/>
          <w:bCs/>
        </w:rPr>
        <w:t>FreshQA</w:t>
      </w:r>
      <w:proofErr w:type="spellEnd"/>
      <w:r w:rsidRPr="001F0EFE">
        <w:t>: Best RAG systems achieve ~75% accuracy on time-sensitive questions. ClimateGPT: </w:t>
      </w:r>
      <w:r w:rsidRPr="001F0EFE">
        <w:rPr>
          <w:b/>
          <w:bCs/>
        </w:rPr>
        <w:t>100%</w:t>
      </w:r>
    </w:p>
    <w:p w14:paraId="6573DC26" w14:textId="77777777" w:rsidR="001F0EFE" w:rsidRPr="001F0EFE" w:rsidRDefault="001F0EFE" w:rsidP="00D77336">
      <w:pPr>
        <w:numPr>
          <w:ilvl w:val="0"/>
          <w:numId w:val="56"/>
        </w:numPr>
      </w:pPr>
      <w:r w:rsidRPr="001F0EFE">
        <w:rPr>
          <w:b/>
          <w:bCs/>
        </w:rPr>
        <w:t>KILT</w:t>
      </w:r>
      <w:r w:rsidRPr="001F0EFE">
        <w:t>: RAG reduces hallucination from ~25% to ~12%. ClimateGPT: </w:t>
      </w:r>
      <w:r w:rsidRPr="001F0EFE">
        <w:rPr>
          <w:b/>
          <w:bCs/>
        </w:rPr>
        <w:t>0%</w:t>
      </w:r>
    </w:p>
    <w:p w14:paraId="0ABEDA63" w14:textId="4E301C27" w:rsidR="001F0EFE" w:rsidRPr="001F0EFE" w:rsidRDefault="001F0EFE" w:rsidP="001F0EFE">
      <w:r w:rsidRPr="001F0EFE">
        <w:rPr>
          <w:b/>
          <w:bCs/>
        </w:rPr>
        <w:t>Contribution</w:t>
      </w:r>
      <w:r w:rsidRPr="001F0EFE">
        <w:t>: Domain-specific RAG with schema enforcement achieves lower hallucination rates than general-purpose architectures.</w:t>
      </w:r>
    </w:p>
    <w:p w14:paraId="56CCC508" w14:textId="77777777" w:rsidR="001F0EFE" w:rsidRPr="001F0EFE" w:rsidRDefault="001F0EFE" w:rsidP="00A2797A">
      <w:pPr>
        <w:rPr>
          <w:rFonts w:asciiTheme="majorHAnsi" w:hAnsiTheme="majorHAnsi"/>
          <w:b/>
          <w:sz w:val="28"/>
          <w:szCs w:val="28"/>
        </w:rPr>
      </w:pPr>
      <w:r w:rsidRPr="001F0EFE">
        <w:rPr>
          <w:rFonts w:asciiTheme="majorHAnsi" w:hAnsiTheme="majorHAnsi"/>
          <w:b/>
          <w:sz w:val="28"/>
          <w:szCs w:val="28"/>
        </w:rPr>
        <w:t>6.3 LIMITATIONS</w:t>
      </w:r>
    </w:p>
    <w:p w14:paraId="08AF9F2C" w14:textId="77777777" w:rsidR="001F0EFE" w:rsidRPr="001F0EFE" w:rsidRDefault="001F0EFE" w:rsidP="00A2797A">
      <w:pPr>
        <w:rPr>
          <w:rFonts w:asciiTheme="majorHAnsi" w:hAnsiTheme="majorHAnsi"/>
          <w:b/>
          <w:sz w:val="24"/>
        </w:rPr>
      </w:pPr>
      <w:r w:rsidRPr="001F0EFE">
        <w:rPr>
          <w:rFonts w:asciiTheme="majorHAnsi" w:hAnsiTheme="majorHAnsi"/>
          <w:b/>
          <w:sz w:val="24"/>
        </w:rPr>
        <w:t>6.3.1 Data Coverage Constraints</w:t>
      </w:r>
    </w:p>
    <w:p w14:paraId="547A179A" w14:textId="77777777" w:rsidR="001F0EFE" w:rsidRPr="001F0EFE" w:rsidRDefault="001F0EFE" w:rsidP="001F0EFE">
      <w:r w:rsidRPr="001F0EFE">
        <w:rPr>
          <w:b/>
          <w:bCs/>
        </w:rPr>
        <w:t>Sectoral and Emissions Gaps</w:t>
      </w:r>
      <w:r w:rsidRPr="001F0EFE">
        <w:t>:</w:t>
      </w:r>
    </w:p>
    <w:p w14:paraId="6AE846C2" w14:textId="77777777" w:rsidR="001F0EFE" w:rsidRPr="001F0EFE" w:rsidRDefault="001F0EFE" w:rsidP="00D77336">
      <w:pPr>
        <w:numPr>
          <w:ilvl w:val="0"/>
          <w:numId w:val="57"/>
        </w:numPr>
      </w:pPr>
      <w:r w:rsidRPr="001F0EFE">
        <w:rPr>
          <w:rFonts w:ascii="Segoe UI Symbol" w:hAnsi="Segoe UI Symbol" w:cs="Segoe UI Symbol"/>
        </w:rPr>
        <w:t>✗</w:t>
      </w:r>
      <w:r w:rsidRPr="001F0EFE">
        <w:t xml:space="preserve"> CO₂ only (no CH₄, N₂O, other GHGs)</w:t>
      </w:r>
    </w:p>
    <w:p w14:paraId="6BEF7C2E" w14:textId="77777777" w:rsidR="001F0EFE" w:rsidRPr="001F0EFE" w:rsidRDefault="001F0EFE" w:rsidP="00D77336">
      <w:pPr>
        <w:numPr>
          <w:ilvl w:val="0"/>
          <w:numId w:val="57"/>
        </w:numPr>
      </w:pPr>
      <w:r w:rsidRPr="001F0EFE">
        <w:rPr>
          <w:rFonts w:ascii="Segoe UI Symbol" w:hAnsi="Segoe UI Symbol" w:cs="Segoe UI Symbol"/>
        </w:rPr>
        <w:t>✗</w:t>
      </w:r>
      <w:r w:rsidRPr="001F0EFE">
        <w:t xml:space="preserve"> No scope 3 emissions (supply chain)</w:t>
      </w:r>
    </w:p>
    <w:p w14:paraId="5D7BECB7" w14:textId="77777777" w:rsidR="001F0EFE" w:rsidRPr="001F0EFE" w:rsidRDefault="001F0EFE" w:rsidP="00D77336">
      <w:pPr>
        <w:numPr>
          <w:ilvl w:val="0"/>
          <w:numId w:val="57"/>
        </w:numPr>
      </w:pPr>
      <w:r w:rsidRPr="001F0EFE">
        <w:rPr>
          <w:rFonts w:ascii="Segoe UI Symbol" w:hAnsi="Segoe UI Symbol" w:cs="Segoe UI Symbol"/>
        </w:rPr>
        <w:t>✗</w:t>
      </w:r>
      <w:r w:rsidRPr="001F0EFE">
        <w:t xml:space="preserve"> No land-use change (deforestation, agriculture)</w:t>
      </w:r>
    </w:p>
    <w:p w14:paraId="763519FE" w14:textId="77777777" w:rsidR="001F0EFE" w:rsidRPr="001F0EFE" w:rsidRDefault="001F0EFE" w:rsidP="001F0EFE">
      <w:r w:rsidRPr="001F0EFE">
        <w:rPr>
          <w:b/>
          <w:bCs/>
        </w:rPr>
        <w:t>Impact</w:t>
      </w:r>
      <w:r w:rsidRPr="001F0EFE">
        <w:t>: Queries about "total greenhouse gas emissions" receive CO₂-only results, potentially underestimating climate impact by 20-40%.</w:t>
      </w:r>
    </w:p>
    <w:p w14:paraId="6E332C97" w14:textId="77777777" w:rsidR="001F0EFE" w:rsidRPr="001F0EFE" w:rsidRDefault="001F0EFE" w:rsidP="001F0EFE">
      <w:r w:rsidRPr="001F0EFE">
        <w:rPr>
          <w:b/>
          <w:bCs/>
        </w:rPr>
        <w:t>Geographic Limitations</w:t>
      </w:r>
      <w:r w:rsidRPr="001F0EFE">
        <w:t>:</w:t>
      </w:r>
    </w:p>
    <w:p w14:paraId="3C429EB5" w14:textId="77777777" w:rsidR="001F0EFE" w:rsidRPr="001F0EFE" w:rsidRDefault="001F0EFE" w:rsidP="00D77336">
      <w:pPr>
        <w:numPr>
          <w:ilvl w:val="0"/>
          <w:numId w:val="58"/>
        </w:numPr>
      </w:pPr>
      <w:r w:rsidRPr="001F0EFE">
        <w:t>City data covers only urban areas &gt;300k population (urban bias)</w:t>
      </w:r>
    </w:p>
    <w:p w14:paraId="62CF5759" w14:textId="77777777" w:rsidR="001F0EFE" w:rsidRPr="001F0EFE" w:rsidRDefault="001F0EFE" w:rsidP="00D77336">
      <w:pPr>
        <w:numPr>
          <w:ilvl w:val="0"/>
          <w:numId w:val="58"/>
        </w:numPr>
      </w:pPr>
      <w:r w:rsidRPr="001F0EFE">
        <w:t>Developed nations have higher resolution and lower uncertainty (±5% vs. ±20%)</w:t>
      </w:r>
    </w:p>
    <w:p w14:paraId="4756EA1E" w14:textId="77777777" w:rsidR="001F0EFE" w:rsidRPr="001F0EFE" w:rsidRDefault="001F0EFE" w:rsidP="00D77336">
      <w:pPr>
        <w:numPr>
          <w:ilvl w:val="0"/>
          <w:numId w:val="58"/>
        </w:numPr>
      </w:pPr>
      <w:r w:rsidRPr="001F0EFE">
        <w:t>18 zero-row responses for rural/small-city queries</w:t>
      </w:r>
    </w:p>
    <w:p w14:paraId="6C60533E" w14:textId="77777777" w:rsidR="001F0EFE" w:rsidRPr="001F0EFE" w:rsidRDefault="001F0EFE" w:rsidP="001F0EFE">
      <w:r w:rsidRPr="001F0EFE">
        <w:rPr>
          <w:b/>
          <w:bCs/>
        </w:rPr>
        <w:t>Temporal Lag</w:t>
      </w:r>
      <w:r w:rsidRPr="001F0EFE">
        <w:t>:</w:t>
      </w:r>
    </w:p>
    <w:p w14:paraId="46666344" w14:textId="36F1217F" w:rsidR="001F0EFE" w:rsidRPr="001F0EFE" w:rsidRDefault="001F0EFE" w:rsidP="00D77336">
      <w:pPr>
        <w:numPr>
          <w:ilvl w:val="0"/>
          <w:numId w:val="59"/>
        </w:numPr>
      </w:pPr>
      <w:r w:rsidRPr="001F0EFE">
        <w:t>Data current through 2024 only (6</w:t>
      </w:r>
      <w:r w:rsidR="00B33B37" w:rsidRPr="001F0EFE">
        <w:t>–</w:t>
      </w:r>
      <w:r w:rsidRPr="001F0EFE">
        <w:t>12</w:t>
      </w:r>
      <w:r w:rsidR="00B33B37" w:rsidRPr="001F0EFE">
        <w:t>-</w:t>
      </w:r>
      <w:r w:rsidRPr="001F0EFE">
        <w:t>month lag)</w:t>
      </w:r>
    </w:p>
    <w:p w14:paraId="60FAF733" w14:textId="77777777" w:rsidR="001F0EFE" w:rsidRPr="001F0EFE" w:rsidRDefault="001F0EFE" w:rsidP="00D77336">
      <w:pPr>
        <w:numPr>
          <w:ilvl w:val="0"/>
          <w:numId w:val="59"/>
        </w:numPr>
      </w:pPr>
      <w:r w:rsidRPr="001F0EFE">
        <w:t>No real-time or forecasting capabilities</w:t>
      </w:r>
    </w:p>
    <w:p w14:paraId="16EA5505" w14:textId="77777777" w:rsidR="001F0EFE" w:rsidRPr="001F0EFE" w:rsidRDefault="001F0EFE" w:rsidP="001F0EFE">
      <w:r w:rsidRPr="001F0EFE">
        <w:rPr>
          <w:b/>
          <w:bCs/>
        </w:rPr>
        <w:t>Mitigation</w:t>
      </w:r>
      <w:r w:rsidRPr="001F0EFE">
        <w:t>: Integrate FAOSTAT (agriculture), UNFCCC inventories (full GHG), satellite proxies (near-real-time), and clearly communicate data vintage in all responses.</w:t>
      </w:r>
    </w:p>
    <w:p w14:paraId="36CC4D1A" w14:textId="77777777" w:rsidR="001F0EFE" w:rsidRPr="001F0EFE" w:rsidRDefault="001F0EFE" w:rsidP="00A2797A">
      <w:pPr>
        <w:rPr>
          <w:rFonts w:asciiTheme="majorHAnsi" w:hAnsiTheme="majorHAnsi"/>
          <w:b/>
          <w:sz w:val="24"/>
        </w:rPr>
      </w:pPr>
      <w:r w:rsidRPr="001F0EFE">
        <w:rPr>
          <w:rFonts w:asciiTheme="majorHAnsi" w:hAnsiTheme="majorHAnsi"/>
          <w:b/>
          <w:sz w:val="24"/>
        </w:rPr>
        <w:t>6.3.2 Model and Architectural Constraints</w:t>
      </w:r>
    </w:p>
    <w:p w14:paraId="56B69F55" w14:textId="77777777" w:rsidR="001F0EFE" w:rsidRPr="001F0EFE" w:rsidRDefault="001F0EFE" w:rsidP="001F0EFE">
      <w:r w:rsidRPr="001F0EFE">
        <w:rPr>
          <w:b/>
          <w:bCs/>
        </w:rPr>
        <w:t>LLM Limitations</w:t>
      </w:r>
      <w:r w:rsidRPr="001F0EFE">
        <w:t>:</w:t>
      </w:r>
    </w:p>
    <w:p w14:paraId="370B6542" w14:textId="77777777" w:rsidR="001F0EFE" w:rsidRPr="001F0EFE" w:rsidRDefault="001F0EFE" w:rsidP="00D77336">
      <w:pPr>
        <w:numPr>
          <w:ilvl w:val="0"/>
          <w:numId w:val="60"/>
        </w:numPr>
      </w:pPr>
      <w:r w:rsidRPr="001F0EFE">
        <w:rPr>
          <w:b/>
          <w:bCs/>
        </w:rPr>
        <w:t>Context window</w:t>
      </w:r>
      <w:r w:rsidRPr="001F0EFE">
        <w:t>: ~8,192 tokens limits extended conversations (&gt;10-15 exchanges)</w:t>
      </w:r>
    </w:p>
    <w:p w14:paraId="4B386599" w14:textId="77777777" w:rsidR="001F0EFE" w:rsidRPr="001F0EFE" w:rsidRDefault="001F0EFE" w:rsidP="00D77336">
      <w:pPr>
        <w:numPr>
          <w:ilvl w:val="0"/>
          <w:numId w:val="60"/>
        </w:numPr>
      </w:pPr>
      <w:r w:rsidRPr="001F0EFE">
        <w:rPr>
          <w:b/>
          <w:bCs/>
        </w:rPr>
        <w:lastRenderedPageBreak/>
        <w:t>Numeric reasoning</w:t>
      </w:r>
      <w:r w:rsidRPr="001F0EFE">
        <w:t>: Occasional percentage calculation errors (stating "25%" vs. actual 22.7%)</w:t>
      </w:r>
    </w:p>
    <w:p w14:paraId="4D9E8981" w14:textId="77777777" w:rsidR="001F0EFE" w:rsidRPr="001F0EFE" w:rsidRDefault="001F0EFE" w:rsidP="00D77336">
      <w:pPr>
        <w:numPr>
          <w:ilvl w:val="0"/>
          <w:numId w:val="60"/>
        </w:numPr>
      </w:pPr>
      <w:r w:rsidRPr="001F0EFE">
        <w:rPr>
          <w:b/>
          <w:bCs/>
        </w:rPr>
        <w:t>Ambiguity handling</w:t>
      </w:r>
      <w:r w:rsidRPr="001F0EFE">
        <w:t>: Struggles with "Georgia" (US state or country?), requires clarification prompts</w:t>
      </w:r>
    </w:p>
    <w:p w14:paraId="560DFB6B" w14:textId="77777777" w:rsidR="001F0EFE" w:rsidRPr="001F0EFE" w:rsidRDefault="001F0EFE" w:rsidP="001F0EFE">
      <w:r w:rsidRPr="001F0EFE">
        <w:rPr>
          <w:b/>
          <w:bCs/>
        </w:rPr>
        <w:t>MCP Constraints</w:t>
      </w:r>
      <w:r w:rsidRPr="001F0EFE">
        <w:t>:</w:t>
      </w:r>
    </w:p>
    <w:p w14:paraId="717324BD" w14:textId="77777777" w:rsidR="001F0EFE" w:rsidRPr="001F0EFE" w:rsidRDefault="001F0EFE" w:rsidP="00D77336">
      <w:pPr>
        <w:numPr>
          <w:ilvl w:val="0"/>
          <w:numId w:val="61"/>
        </w:numPr>
      </w:pPr>
      <w:r w:rsidRPr="001F0EFE">
        <w:rPr>
          <w:b/>
          <w:bCs/>
        </w:rPr>
        <w:t>Single-database dependency</w:t>
      </w:r>
      <w:r w:rsidRPr="001F0EFE">
        <w:t>: Cannot dynamically query external sources (World Bank GDP, etc.)</w:t>
      </w:r>
    </w:p>
    <w:p w14:paraId="695563F0" w14:textId="77777777" w:rsidR="001F0EFE" w:rsidRPr="001F0EFE" w:rsidRDefault="001F0EFE" w:rsidP="00D77336">
      <w:pPr>
        <w:numPr>
          <w:ilvl w:val="0"/>
          <w:numId w:val="61"/>
        </w:numPr>
      </w:pPr>
      <w:r w:rsidRPr="001F0EFE">
        <w:rPr>
          <w:b/>
          <w:bCs/>
        </w:rPr>
        <w:t>Schema evolution fragility</w:t>
      </w:r>
      <w:r w:rsidRPr="001F0EFE">
        <w:t>: EDGAR version changes may break mapping logic</w:t>
      </w:r>
    </w:p>
    <w:p w14:paraId="0BE7E301" w14:textId="77777777" w:rsidR="001F0EFE" w:rsidRPr="001F0EFE" w:rsidRDefault="001F0EFE" w:rsidP="001F0EFE">
      <w:r w:rsidRPr="001F0EFE">
        <w:rPr>
          <w:b/>
          <w:bCs/>
        </w:rPr>
        <w:t>Mitigation</w:t>
      </w:r>
      <w:r w:rsidRPr="001F0EFE">
        <w:t>: Implement post-hoc numeric validation, automated schema drift detection, and chain-of-thought disambiguation.</w:t>
      </w:r>
    </w:p>
    <w:p w14:paraId="59FC57A8" w14:textId="77777777" w:rsidR="001F0EFE" w:rsidRPr="001F0EFE" w:rsidRDefault="001F0EFE" w:rsidP="004F6A79">
      <w:pPr>
        <w:rPr>
          <w:rFonts w:asciiTheme="majorHAnsi" w:hAnsiTheme="majorHAnsi"/>
          <w:b/>
          <w:sz w:val="24"/>
        </w:rPr>
      </w:pPr>
      <w:r w:rsidRPr="001F0EFE">
        <w:rPr>
          <w:rFonts w:asciiTheme="majorHAnsi" w:hAnsiTheme="majorHAnsi"/>
          <w:b/>
          <w:sz w:val="24"/>
        </w:rPr>
        <w:t>6.3.3 Methodological Gaps</w:t>
      </w:r>
    </w:p>
    <w:p w14:paraId="40BBAE02" w14:textId="77777777" w:rsidR="001F0EFE" w:rsidRPr="001F0EFE" w:rsidRDefault="001F0EFE" w:rsidP="001F0EFE">
      <w:r w:rsidRPr="001F0EFE">
        <w:rPr>
          <w:b/>
          <w:bCs/>
        </w:rPr>
        <w:t>Untested Scenarios</w:t>
      </w:r>
      <w:r w:rsidRPr="001F0EFE">
        <w:t>:</w:t>
      </w:r>
    </w:p>
    <w:p w14:paraId="7B0F64BB" w14:textId="77777777" w:rsidR="001F0EFE" w:rsidRPr="001F0EFE" w:rsidRDefault="001F0EFE" w:rsidP="00D77336">
      <w:pPr>
        <w:numPr>
          <w:ilvl w:val="0"/>
          <w:numId w:val="62"/>
        </w:numPr>
      </w:pPr>
      <w:r w:rsidRPr="001F0EFE">
        <w:t>Multi-language queries (English-only validation)</w:t>
      </w:r>
    </w:p>
    <w:p w14:paraId="18984A41" w14:textId="77777777" w:rsidR="001F0EFE" w:rsidRPr="001F0EFE" w:rsidRDefault="001F0EFE" w:rsidP="00D77336">
      <w:pPr>
        <w:numPr>
          <w:ilvl w:val="0"/>
          <w:numId w:val="62"/>
        </w:numPr>
      </w:pPr>
      <w:r w:rsidRPr="001F0EFE">
        <w:t>Concurrent load &gt;5 simultaneous users</w:t>
      </w:r>
    </w:p>
    <w:p w14:paraId="25655DE1" w14:textId="77777777" w:rsidR="001F0EFE" w:rsidRPr="001F0EFE" w:rsidRDefault="001F0EFE" w:rsidP="00D77336">
      <w:pPr>
        <w:numPr>
          <w:ilvl w:val="0"/>
          <w:numId w:val="62"/>
        </w:numPr>
      </w:pPr>
      <w:r w:rsidRPr="001F0EFE">
        <w:t>Long-tail rare query patterns</w:t>
      </w:r>
    </w:p>
    <w:p w14:paraId="3CCF5868" w14:textId="77777777" w:rsidR="001F0EFE" w:rsidRPr="001F0EFE" w:rsidRDefault="001F0EFE" w:rsidP="00D77336">
      <w:pPr>
        <w:numPr>
          <w:ilvl w:val="0"/>
          <w:numId w:val="62"/>
        </w:numPr>
      </w:pPr>
      <w:r w:rsidRPr="001F0EFE">
        <w:t>User preference validation for personas</w:t>
      </w:r>
    </w:p>
    <w:p w14:paraId="797F552F" w14:textId="77777777" w:rsidR="001F0EFE" w:rsidRPr="001F0EFE" w:rsidRDefault="001F0EFE" w:rsidP="001F0EFE">
      <w:r w:rsidRPr="001F0EFE">
        <w:rPr>
          <w:b/>
          <w:bCs/>
        </w:rPr>
        <w:t>Infrastructure Limitations</w:t>
      </w:r>
      <w:r w:rsidRPr="001F0EFE">
        <w:t>:</w:t>
      </w:r>
    </w:p>
    <w:p w14:paraId="24F3F040" w14:textId="77777777" w:rsidR="001F0EFE" w:rsidRPr="001F0EFE" w:rsidRDefault="001F0EFE" w:rsidP="00D77336">
      <w:pPr>
        <w:numPr>
          <w:ilvl w:val="0"/>
          <w:numId w:val="63"/>
        </w:numPr>
      </w:pPr>
      <w:r w:rsidRPr="001F0EFE">
        <w:t>DuckDB requires filesystem access (limits serverless deployment)</w:t>
      </w:r>
    </w:p>
    <w:p w14:paraId="3D548A9C" w14:textId="77777777" w:rsidR="001F0EFE" w:rsidRPr="001F0EFE" w:rsidRDefault="001F0EFE" w:rsidP="00D77336">
      <w:pPr>
        <w:numPr>
          <w:ilvl w:val="0"/>
          <w:numId w:val="63"/>
        </w:numPr>
      </w:pPr>
      <w:r w:rsidRPr="001F0EFE">
        <w:t>No horizontal scaling architecture (single MCP instance)</w:t>
      </w:r>
    </w:p>
    <w:p w14:paraId="60D9EBBB" w14:textId="289F9F85" w:rsidR="001F0EFE" w:rsidRPr="001F0EFE" w:rsidRDefault="001F0EFE" w:rsidP="00D77336">
      <w:pPr>
        <w:numPr>
          <w:ilvl w:val="0"/>
          <w:numId w:val="63"/>
        </w:numPr>
      </w:pPr>
      <w:r w:rsidRPr="001F0EFE">
        <w:t>API costs (~$0.02/query) for high-volume usage</w:t>
      </w:r>
    </w:p>
    <w:p w14:paraId="23355C4C" w14:textId="77777777" w:rsidR="001F0EFE" w:rsidRPr="001F0EFE" w:rsidRDefault="001F0EFE" w:rsidP="004F6A79">
      <w:pPr>
        <w:rPr>
          <w:rFonts w:asciiTheme="majorHAnsi" w:hAnsiTheme="majorHAnsi"/>
          <w:b/>
          <w:sz w:val="28"/>
          <w:szCs w:val="28"/>
        </w:rPr>
      </w:pPr>
      <w:r w:rsidRPr="001F0EFE">
        <w:rPr>
          <w:rFonts w:asciiTheme="majorHAnsi" w:hAnsiTheme="majorHAnsi"/>
          <w:b/>
          <w:sz w:val="28"/>
          <w:szCs w:val="28"/>
        </w:rPr>
        <w:t>6.4 ETHICAL AND SOCIAL IMPLICATIONS</w:t>
      </w:r>
    </w:p>
    <w:p w14:paraId="512290A5" w14:textId="77777777" w:rsidR="001F0EFE" w:rsidRPr="001F0EFE" w:rsidRDefault="001F0EFE" w:rsidP="004F6A79">
      <w:pPr>
        <w:rPr>
          <w:rFonts w:asciiTheme="majorHAnsi" w:hAnsiTheme="majorHAnsi"/>
          <w:b/>
          <w:sz w:val="24"/>
        </w:rPr>
      </w:pPr>
      <w:r w:rsidRPr="001F0EFE">
        <w:rPr>
          <w:rFonts w:asciiTheme="majorHAnsi" w:hAnsiTheme="majorHAnsi"/>
          <w:b/>
          <w:sz w:val="24"/>
        </w:rPr>
        <w:t>6.4.1 Data Bias and Representational Fairness</w:t>
      </w:r>
    </w:p>
    <w:p w14:paraId="3613FD42" w14:textId="77777777" w:rsidR="001F0EFE" w:rsidRPr="001F0EFE" w:rsidRDefault="001F0EFE" w:rsidP="001F0EFE">
      <w:r w:rsidRPr="001F0EFE">
        <w:rPr>
          <w:b/>
          <w:bCs/>
        </w:rPr>
        <w:t>Geographic Bias</w:t>
      </w:r>
      <w:r w:rsidRPr="001F0EFE">
        <w:t>:</w:t>
      </w:r>
    </w:p>
    <w:p w14:paraId="37E7955C" w14:textId="77777777" w:rsidR="001F0EFE" w:rsidRPr="001F0EFE" w:rsidRDefault="001F0EFE" w:rsidP="00D77336">
      <w:pPr>
        <w:numPr>
          <w:ilvl w:val="0"/>
          <w:numId w:val="64"/>
        </w:numPr>
      </w:pPr>
      <w:r w:rsidRPr="001F0EFE">
        <w:t>Urban-centric city data excludes 86% of global land area (rural communities, Indigenous territories)</w:t>
      </w:r>
    </w:p>
    <w:p w14:paraId="4A59AFBB" w14:textId="77777777" w:rsidR="001F0EFE" w:rsidRPr="001F0EFE" w:rsidRDefault="001F0EFE" w:rsidP="00D77336">
      <w:pPr>
        <w:numPr>
          <w:ilvl w:val="0"/>
          <w:numId w:val="64"/>
        </w:numPr>
      </w:pPr>
      <w:r w:rsidRPr="001F0EFE">
        <w:t>Developed nations have higher data quality (monthly vs. yearly, ±5% vs. ±20% uncertainty)</w:t>
      </w:r>
    </w:p>
    <w:p w14:paraId="6DB77372" w14:textId="7919D2E1" w:rsidR="001F0EFE" w:rsidRPr="001F0EFE" w:rsidRDefault="001F0EFE" w:rsidP="001F0EFE">
      <w:r w:rsidRPr="001F0EFE">
        <w:rPr>
          <w:b/>
          <w:bCs/>
        </w:rPr>
        <w:t>Impact</w:t>
      </w:r>
      <w:r w:rsidRPr="001F0EFE">
        <w:t>: Rural and Global South emissions are systematically underrepresented, reinforcing </w:t>
      </w:r>
      <w:r w:rsidRPr="001F0EFE">
        <w:rPr>
          <w:b/>
          <w:bCs/>
        </w:rPr>
        <w:t xml:space="preserve">data </w:t>
      </w:r>
      <w:r w:rsidR="004F6A79" w:rsidRPr="001F0EFE">
        <w:rPr>
          <w:b/>
          <w:bCs/>
        </w:rPr>
        <w:t>colonialism</w:t>
      </w:r>
      <w:r w:rsidR="004F6A79" w:rsidRPr="001F0EFE">
        <w:t xml:space="preserve"> and</w:t>
      </w:r>
      <w:r w:rsidRPr="001F0EFE">
        <w:t xml:space="preserve"> creating </w:t>
      </w:r>
      <w:r w:rsidRPr="001F0EFE">
        <w:rPr>
          <w:b/>
          <w:bCs/>
        </w:rPr>
        <w:t>narrative bias</w:t>
      </w:r>
      <w:r w:rsidRPr="001F0EFE">
        <w:t> favoring fossil fuel policies over agricultural/land-use interventions.</w:t>
      </w:r>
    </w:p>
    <w:p w14:paraId="31D4C670" w14:textId="77777777" w:rsidR="001F0EFE" w:rsidRPr="001F0EFE" w:rsidRDefault="001F0EFE" w:rsidP="001F0EFE">
      <w:r w:rsidRPr="001F0EFE">
        <w:rPr>
          <w:b/>
          <w:bCs/>
        </w:rPr>
        <w:t>Sectoral Gaps</w:t>
      </w:r>
      <w:r w:rsidRPr="001F0EFE">
        <w:t>: EDGAR's CO₂ focus underrepresents agricultural economies (India, Indonesia) where CH₄/N₂O dominate.</w:t>
      </w:r>
    </w:p>
    <w:p w14:paraId="4ACD916D" w14:textId="77777777" w:rsidR="001F0EFE" w:rsidRPr="001F0EFE" w:rsidRDefault="001F0EFE" w:rsidP="001F0EFE">
      <w:r w:rsidRPr="001F0EFE">
        <w:rPr>
          <w:b/>
          <w:bCs/>
        </w:rPr>
        <w:t>Mitigation</w:t>
      </w:r>
      <w:r w:rsidRPr="001F0EFE">
        <w:t>:</w:t>
      </w:r>
    </w:p>
    <w:p w14:paraId="4B50DB2A" w14:textId="77777777" w:rsidR="001F0EFE" w:rsidRPr="001F0EFE" w:rsidRDefault="001F0EFE" w:rsidP="00D77336">
      <w:pPr>
        <w:numPr>
          <w:ilvl w:val="0"/>
          <w:numId w:val="65"/>
        </w:numPr>
      </w:pPr>
      <w:r w:rsidRPr="001F0EFE">
        <w:t>Include uncertainty indicators in all responses</w:t>
      </w:r>
    </w:p>
    <w:p w14:paraId="77F4A88E" w14:textId="77777777" w:rsidR="001F0EFE" w:rsidRPr="001F0EFE" w:rsidRDefault="001F0EFE" w:rsidP="00D77336">
      <w:pPr>
        <w:numPr>
          <w:ilvl w:val="0"/>
          <w:numId w:val="65"/>
        </w:numPr>
      </w:pPr>
      <w:r w:rsidRPr="001F0EFE">
        <w:t>Implement bias warnings for underrepresented regions</w:t>
      </w:r>
    </w:p>
    <w:p w14:paraId="7FF348AB" w14:textId="77777777" w:rsidR="001F0EFE" w:rsidRPr="001F0EFE" w:rsidRDefault="001F0EFE" w:rsidP="00D77336">
      <w:pPr>
        <w:numPr>
          <w:ilvl w:val="0"/>
          <w:numId w:val="65"/>
        </w:numPr>
      </w:pPr>
      <w:r w:rsidRPr="001F0EFE">
        <w:t>Integrate multi-source data to reduce geographic/sectoral bias</w:t>
      </w:r>
    </w:p>
    <w:p w14:paraId="3337B657" w14:textId="77777777" w:rsidR="001F0EFE" w:rsidRPr="001F0EFE" w:rsidRDefault="001F0EFE" w:rsidP="004F6A79">
      <w:pPr>
        <w:rPr>
          <w:rFonts w:asciiTheme="majorHAnsi" w:hAnsiTheme="majorHAnsi"/>
          <w:b/>
          <w:sz w:val="24"/>
        </w:rPr>
      </w:pPr>
      <w:r w:rsidRPr="001F0EFE">
        <w:rPr>
          <w:rFonts w:asciiTheme="majorHAnsi" w:hAnsiTheme="majorHAnsi"/>
          <w:b/>
          <w:sz w:val="24"/>
        </w:rPr>
        <w:lastRenderedPageBreak/>
        <w:t>6.4.2 Algorithmic Transparency and Accountability</w:t>
      </w:r>
    </w:p>
    <w:p w14:paraId="7B5B08EF" w14:textId="77777777" w:rsidR="001F0EFE" w:rsidRPr="001F0EFE" w:rsidRDefault="001F0EFE" w:rsidP="001F0EFE">
      <w:r w:rsidRPr="001F0EFE">
        <w:rPr>
          <w:b/>
          <w:bCs/>
        </w:rPr>
        <w:t>Black-Box Reasoning</w:t>
      </w:r>
      <w:r w:rsidRPr="001F0EFE">
        <w:t>: While data is traceable (EDGAR row IDs), the </w:t>
      </w:r>
      <w:r w:rsidRPr="001F0EFE">
        <w:rPr>
          <w:b/>
          <w:bCs/>
        </w:rPr>
        <w:t>LLM reasoning process</w:t>
      </w:r>
      <w:r w:rsidRPr="001F0EFE">
        <w:t> remains opaque:</w:t>
      </w:r>
    </w:p>
    <w:p w14:paraId="6E72B727" w14:textId="77777777" w:rsidR="001F0EFE" w:rsidRPr="001F0EFE" w:rsidRDefault="001F0EFE" w:rsidP="00D77336">
      <w:pPr>
        <w:numPr>
          <w:ilvl w:val="0"/>
          <w:numId w:val="66"/>
        </w:numPr>
      </w:pPr>
      <w:r w:rsidRPr="001F0EFE">
        <w:t>Why transport_admin0_yearly vs. </w:t>
      </w:r>
      <w:proofErr w:type="spellStart"/>
      <w:r w:rsidRPr="001F0EFE">
        <w:t>transport_city_yearly</w:t>
      </w:r>
      <w:proofErr w:type="spellEnd"/>
      <w:r w:rsidRPr="001F0EFE">
        <w:t>?</w:t>
      </w:r>
    </w:p>
    <w:p w14:paraId="41E93673" w14:textId="77777777" w:rsidR="001F0EFE" w:rsidRPr="001F0EFE" w:rsidRDefault="001F0EFE" w:rsidP="00D77336">
      <w:pPr>
        <w:numPr>
          <w:ilvl w:val="0"/>
          <w:numId w:val="66"/>
        </w:numPr>
      </w:pPr>
      <w:r w:rsidRPr="001F0EFE">
        <w:t>How was "last year" interpreted as 2023 vs. 2024?</w:t>
      </w:r>
    </w:p>
    <w:p w14:paraId="2ADAA72E" w14:textId="77777777" w:rsidR="001F0EFE" w:rsidRPr="001F0EFE" w:rsidRDefault="001F0EFE" w:rsidP="001F0EFE">
      <w:r w:rsidRPr="001F0EFE">
        <w:rPr>
          <w:b/>
          <w:bCs/>
        </w:rPr>
        <w:t>Accountability Gap</w:t>
      </w:r>
      <w:r w:rsidRPr="001F0EFE">
        <w:t>: If incorrect analysis influences policy, responsibility is unclear (LLM provider? Data source? Deployer? User?).</w:t>
      </w:r>
    </w:p>
    <w:p w14:paraId="214C5B8A" w14:textId="77777777" w:rsidR="001F0EFE" w:rsidRPr="001F0EFE" w:rsidRDefault="001F0EFE" w:rsidP="001F0EFE">
      <w:r w:rsidRPr="001F0EFE">
        <w:rPr>
          <w:b/>
          <w:bCs/>
        </w:rPr>
        <w:t>Impact</w:t>
      </w:r>
      <w:r w:rsidRPr="001F0EFE">
        <w:t>: Opacity undermines democratic accountability, scientific reproducibility, and legal compliance (EU AI Act).</w:t>
      </w:r>
    </w:p>
    <w:p w14:paraId="09609015" w14:textId="77777777" w:rsidR="001F0EFE" w:rsidRPr="001F0EFE" w:rsidRDefault="001F0EFE" w:rsidP="001F0EFE">
      <w:r w:rsidRPr="001F0EFE">
        <w:rPr>
          <w:b/>
          <w:bCs/>
        </w:rPr>
        <w:t>Mitigation</w:t>
      </w:r>
      <w:r w:rsidRPr="001F0EFE">
        <w:t>:</w:t>
      </w:r>
    </w:p>
    <w:p w14:paraId="58842C07" w14:textId="77777777" w:rsidR="001F0EFE" w:rsidRPr="001F0EFE" w:rsidRDefault="001F0EFE" w:rsidP="00D77336">
      <w:pPr>
        <w:numPr>
          <w:ilvl w:val="0"/>
          <w:numId w:val="67"/>
        </w:numPr>
      </w:pPr>
      <w:r w:rsidRPr="001F0EFE">
        <w:t>Display chain-of-thought reasoning steps</w:t>
      </w:r>
    </w:p>
    <w:p w14:paraId="6199DD6F" w14:textId="77777777" w:rsidR="001F0EFE" w:rsidRPr="001F0EFE" w:rsidRDefault="001F0EFE" w:rsidP="00D77336">
      <w:pPr>
        <w:numPr>
          <w:ilvl w:val="0"/>
          <w:numId w:val="67"/>
        </w:numPr>
      </w:pPr>
      <w:r w:rsidRPr="001F0EFE">
        <w:t>Provide confidence scores for query interpretation</w:t>
      </w:r>
    </w:p>
    <w:p w14:paraId="66D0E3CF" w14:textId="77777777" w:rsidR="001F0EFE" w:rsidRPr="001F0EFE" w:rsidRDefault="001F0EFE" w:rsidP="00D77336">
      <w:pPr>
        <w:numPr>
          <w:ilvl w:val="0"/>
          <w:numId w:val="67"/>
        </w:numPr>
      </w:pPr>
      <w:r w:rsidRPr="001F0EFE">
        <w:t>Require human-in-the-loop verification for high-stakes queries</w:t>
      </w:r>
    </w:p>
    <w:p w14:paraId="76C05908" w14:textId="77777777" w:rsidR="001F0EFE" w:rsidRPr="001F0EFE" w:rsidRDefault="001F0EFE" w:rsidP="004F6A79">
      <w:pPr>
        <w:rPr>
          <w:rFonts w:asciiTheme="majorHAnsi" w:hAnsiTheme="majorHAnsi"/>
          <w:b/>
          <w:sz w:val="24"/>
        </w:rPr>
      </w:pPr>
      <w:r w:rsidRPr="001F0EFE">
        <w:rPr>
          <w:rFonts w:asciiTheme="majorHAnsi" w:hAnsiTheme="majorHAnsi"/>
          <w:b/>
          <w:sz w:val="24"/>
        </w:rPr>
        <w:t>6.4.3 Dual-Use Risks</w:t>
      </w:r>
    </w:p>
    <w:p w14:paraId="4C248A22" w14:textId="77777777" w:rsidR="001F0EFE" w:rsidRPr="001F0EFE" w:rsidRDefault="001F0EFE" w:rsidP="001F0EFE">
      <w:r w:rsidRPr="001F0EFE">
        <w:rPr>
          <w:b/>
          <w:bCs/>
        </w:rPr>
        <w:t>Greenwashing Potential</w:t>
      </w:r>
      <w:r w:rsidRPr="001F0EFE">
        <w:t>: Organizations could selectively query favorable metrics (declining sectors) while suppressing unfavorable data (increasing sectors).</w:t>
      </w:r>
    </w:p>
    <w:p w14:paraId="30D4085A" w14:textId="77777777" w:rsidR="001F0EFE" w:rsidRPr="001F0EFE" w:rsidRDefault="001F0EFE" w:rsidP="001F0EFE">
      <w:r w:rsidRPr="001F0EFE">
        <w:rPr>
          <w:b/>
          <w:bCs/>
        </w:rPr>
        <w:t>Disinformation Risk</w:t>
      </w:r>
      <w:r w:rsidRPr="001F0EFE">
        <w:t>: Accurate data misused for misleading narratives (e.g., querying only 2020-2021 pandemic rebound to claim emissions reductions are economically harmful).</w:t>
      </w:r>
    </w:p>
    <w:p w14:paraId="515141E8" w14:textId="77777777" w:rsidR="001F0EFE" w:rsidRPr="001F0EFE" w:rsidRDefault="001F0EFE" w:rsidP="001F0EFE">
      <w:r w:rsidRPr="001F0EFE">
        <w:rPr>
          <w:b/>
          <w:bCs/>
        </w:rPr>
        <w:t>Mitigation</w:t>
      </w:r>
      <w:r w:rsidRPr="001F0EFE">
        <w:t>:</w:t>
      </w:r>
    </w:p>
    <w:p w14:paraId="355A399F" w14:textId="77777777" w:rsidR="001F0EFE" w:rsidRPr="001F0EFE" w:rsidRDefault="001F0EFE" w:rsidP="00D77336">
      <w:pPr>
        <w:numPr>
          <w:ilvl w:val="0"/>
          <w:numId w:val="68"/>
        </w:numPr>
      </w:pPr>
      <w:r w:rsidRPr="001F0EFE">
        <w:t>Suggest comprehensive sector comparisons automatically</w:t>
      </w:r>
    </w:p>
    <w:p w14:paraId="61616885" w14:textId="77777777" w:rsidR="001F0EFE" w:rsidRPr="001F0EFE" w:rsidRDefault="001F0EFE" w:rsidP="00D77336">
      <w:pPr>
        <w:numPr>
          <w:ilvl w:val="0"/>
          <w:numId w:val="68"/>
        </w:numPr>
      </w:pPr>
      <w:r w:rsidRPr="001F0EFE">
        <w:t>Log queries in organizational deployments (detect selective patterns)</w:t>
      </w:r>
    </w:p>
    <w:p w14:paraId="70F39566" w14:textId="77777777" w:rsidR="001F0EFE" w:rsidRPr="001F0EFE" w:rsidRDefault="001F0EFE" w:rsidP="00D77336">
      <w:pPr>
        <w:numPr>
          <w:ilvl w:val="0"/>
          <w:numId w:val="68"/>
        </w:numPr>
      </w:pPr>
      <w:r w:rsidRPr="001F0EFE">
        <w:t>Append contextual footnotes for anomalous periods</w:t>
      </w:r>
    </w:p>
    <w:p w14:paraId="4BB75726" w14:textId="77777777" w:rsidR="001F0EFE" w:rsidRPr="001F0EFE" w:rsidRDefault="001F0EFE" w:rsidP="00D77336">
      <w:pPr>
        <w:numPr>
          <w:ilvl w:val="0"/>
          <w:numId w:val="54"/>
        </w:numPr>
        <w:rPr>
          <w:b/>
          <w:bCs/>
        </w:rPr>
      </w:pPr>
      <w:r w:rsidRPr="001F0EFE">
        <w:rPr>
          <w:b/>
          <w:bCs/>
        </w:rPr>
        <w:t>6.4.4 Access Equity and Digital Divide</w:t>
      </w:r>
    </w:p>
    <w:p w14:paraId="539738A0" w14:textId="77777777" w:rsidR="001F0EFE" w:rsidRPr="001F0EFE" w:rsidRDefault="001F0EFE" w:rsidP="001F0EFE">
      <w:r w:rsidRPr="001F0EFE">
        <w:rPr>
          <w:b/>
          <w:bCs/>
        </w:rPr>
        <w:t>Infrastructure Barriers</w:t>
      </w:r>
      <w:r w:rsidRPr="001F0EFE">
        <w:t>:</w:t>
      </w:r>
    </w:p>
    <w:p w14:paraId="6B643A93" w14:textId="77777777" w:rsidR="001F0EFE" w:rsidRPr="001F0EFE" w:rsidRDefault="001F0EFE" w:rsidP="00D77336">
      <w:pPr>
        <w:numPr>
          <w:ilvl w:val="0"/>
          <w:numId w:val="69"/>
        </w:numPr>
      </w:pPr>
      <w:r w:rsidRPr="001F0EFE">
        <w:t>Requires stable internet, modern browser, tolerates 2-10s latency</w:t>
      </w:r>
    </w:p>
    <w:p w14:paraId="7F27FB2E" w14:textId="77777777" w:rsidR="001F0EFE" w:rsidRPr="001F0EFE" w:rsidRDefault="001F0EFE" w:rsidP="00D77336">
      <w:pPr>
        <w:numPr>
          <w:ilvl w:val="0"/>
          <w:numId w:val="69"/>
        </w:numPr>
      </w:pPr>
      <w:r w:rsidRPr="001F0EFE">
        <w:t>API costs limit access for resource-constrained organizations</w:t>
      </w:r>
    </w:p>
    <w:p w14:paraId="3BDC1590" w14:textId="77777777" w:rsidR="001F0EFE" w:rsidRPr="001F0EFE" w:rsidRDefault="001F0EFE" w:rsidP="00D77336">
      <w:pPr>
        <w:numPr>
          <w:ilvl w:val="0"/>
          <w:numId w:val="69"/>
        </w:numPr>
      </w:pPr>
      <w:r w:rsidRPr="001F0EFE">
        <w:t>English-only excludes 75% of global population</w:t>
      </w:r>
    </w:p>
    <w:p w14:paraId="053406EA" w14:textId="77777777" w:rsidR="001F0EFE" w:rsidRPr="001F0EFE" w:rsidRDefault="001F0EFE" w:rsidP="001F0EFE">
      <w:r w:rsidRPr="001F0EFE">
        <w:rPr>
          <w:b/>
          <w:bCs/>
        </w:rPr>
        <w:t>Impact</w:t>
      </w:r>
      <w:r w:rsidRPr="001F0EFE">
        <w:t>: Climate intelligence becomes </w:t>
      </w:r>
      <w:r w:rsidRPr="001F0EFE">
        <w:rPr>
          <w:b/>
          <w:bCs/>
        </w:rPr>
        <w:t>climate privilege</w:t>
      </w:r>
      <w:r w:rsidRPr="001F0EFE">
        <w:t>—accessible only to well-resourced Global North institutions while frontline communities lack access.</w:t>
      </w:r>
    </w:p>
    <w:p w14:paraId="37F9EB11" w14:textId="77777777" w:rsidR="001F0EFE" w:rsidRPr="001F0EFE" w:rsidRDefault="001F0EFE" w:rsidP="001F0EFE">
      <w:r w:rsidRPr="001F0EFE">
        <w:rPr>
          <w:b/>
          <w:bCs/>
        </w:rPr>
        <w:t>Mitigation</w:t>
      </w:r>
      <w:r w:rsidRPr="001F0EFE">
        <w:t>:</w:t>
      </w:r>
    </w:p>
    <w:p w14:paraId="09BBBD87" w14:textId="77777777" w:rsidR="001F0EFE" w:rsidRPr="001F0EFE" w:rsidRDefault="001F0EFE" w:rsidP="00D77336">
      <w:pPr>
        <w:numPr>
          <w:ilvl w:val="0"/>
          <w:numId w:val="70"/>
        </w:numPr>
      </w:pPr>
      <w:r w:rsidRPr="001F0EFE">
        <w:t>Offline-first architecture for low-connectivity regions</w:t>
      </w:r>
    </w:p>
    <w:p w14:paraId="02628910" w14:textId="77777777" w:rsidR="001F0EFE" w:rsidRPr="001F0EFE" w:rsidRDefault="001F0EFE" w:rsidP="00D77336">
      <w:pPr>
        <w:numPr>
          <w:ilvl w:val="0"/>
          <w:numId w:val="70"/>
        </w:numPr>
      </w:pPr>
      <w:r w:rsidRPr="001F0EFE">
        <w:t>Low-bandwidth text-only mode (2G/3G compatible)</w:t>
      </w:r>
    </w:p>
    <w:p w14:paraId="1930D3F3" w14:textId="77777777" w:rsidR="001F0EFE" w:rsidRPr="001F0EFE" w:rsidRDefault="001F0EFE" w:rsidP="00D77336">
      <w:pPr>
        <w:numPr>
          <w:ilvl w:val="0"/>
          <w:numId w:val="70"/>
        </w:numPr>
      </w:pPr>
      <w:r w:rsidRPr="001F0EFE">
        <w:t>Free tier for NGOs/academics, multilingual support (Spanish, Mandarin, Hindi, Arabic)</w:t>
      </w:r>
    </w:p>
    <w:p w14:paraId="7AE790A1" w14:textId="77777777" w:rsidR="004756AA" w:rsidRPr="001F0EFE" w:rsidRDefault="004756AA" w:rsidP="00434C1A">
      <w:pPr>
        <w:ind w:left="720"/>
      </w:pPr>
    </w:p>
    <w:p w14:paraId="013FE068" w14:textId="77777777" w:rsidR="001F0EFE" w:rsidRPr="001F0EFE" w:rsidRDefault="001F0EFE" w:rsidP="004F6A79">
      <w:pPr>
        <w:rPr>
          <w:rFonts w:asciiTheme="majorHAnsi" w:hAnsiTheme="majorHAnsi"/>
          <w:b/>
          <w:sz w:val="24"/>
        </w:rPr>
      </w:pPr>
      <w:r w:rsidRPr="001F0EFE">
        <w:rPr>
          <w:rFonts w:asciiTheme="majorHAnsi" w:hAnsiTheme="majorHAnsi"/>
          <w:b/>
          <w:sz w:val="24"/>
        </w:rPr>
        <w:t>6.4.5 Governance Framework</w:t>
      </w:r>
    </w:p>
    <w:p w14:paraId="0A90B912" w14:textId="77777777" w:rsidR="001F0EFE" w:rsidRPr="001F0EFE" w:rsidRDefault="001F0EFE" w:rsidP="001F0EFE">
      <w:r w:rsidRPr="001F0EFE">
        <w:rPr>
          <w:b/>
          <w:bCs/>
        </w:rPr>
        <w:t>Recommended Practices</w:t>
      </w:r>
      <w:r w:rsidRPr="001F0EFE">
        <w:t>:</w:t>
      </w:r>
    </w:p>
    <w:p w14:paraId="6D189F5C" w14:textId="77777777" w:rsidR="001F0EFE" w:rsidRPr="001F0EFE" w:rsidRDefault="001F0EFE" w:rsidP="00D77336">
      <w:pPr>
        <w:numPr>
          <w:ilvl w:val="0"/>
          <w:numId w:val="71"/>
        </w:numPr>
      </w:pPr>
      <w:r w:rsidRPr="001F0EFE">
        <w:rPr>
          <w:b/>
          <w:bCs/>
        </w:rPr>
        <w:t>Algorithmic Impact Assessments</w:t>
      </w:r>
      <w:r w:rsidRPr="001F0EFE">
        <w:t>: Document biases, conduct participatory design, annual bias audits</w:t>
      </w:r>
    </w:p>
    <w:p w14:paraId="64A67E20" w14:textId="77777777" w:rsidR="001F0EFE" w:rsidRPr="001F0EFE" w:rsidRDefault="001F0EFE" w:rsidP="00D77336">
      <w:pPr>
        <w:numPr>
          <w:ilvl w:val="0"/>
          <w:numId w:val="71"/>
        </w:numPr>
      </w:pPr>
      <w:r w:rsidRPr="001F0EFE">
        <w:rPr>
          <w:b/>
          <w:bCs/>
        </w:rPr>
        <w:t>Transparency</w:t>
      </w:r>
      <w:r w:rsidRPr="001F0EFE">
        <w:t>: Public disclosure of data sources, limitations, version-controlled prompts</w:t>
      </w:r>
    </w:p>
    <w:p w14:paraId="624170DB" w14:textId="77777777" w:rsidR="001F0EFE" w:rsidRPr="001F0EFE" w:rsidRDefault="001F0EFE" w:rsidP="00D77336">
      <w:pPr>
        <w:numPr>
          <w:ilvl w:val="0"/>
          <w:numId w:val="71"/>
        </w:numPr>
      </w:pPr>
      <w:r w:rsidRPr="001F0EFE">
        <w:rPr>
          <w:b/>
          <w:bCs/>
        </w:rPr>
        <w:t>User Education</w:t>
      </w:r>
      <w:r w:rsidRPr="001F0EFE">
        <w:t>: Onboarding on data gaps, in-system tooltips, responsible usage examples</w:t>
      </w:r>
    </w:p>
    <w:p w14:paraId="03937C98" w14:textId="77777777" w:rsidR="001F0EFE" w:rsidRPr="001F0EFE" w:rsidRDefault="001F0EFE" w:rsidP="00D77336">
      <w:pPr>
        <w:numPr>
          <w:ilvl w:val="0"/>
          <w:numId w:val="71"/>
        </w:numPr>
      </w:pPr>
      <w:r w:rsidRPr="001F0EFE">
        <w:rPr>
          <w:b/>
          <w:bCs/>
        </w:rPr>
        <w:t>Feedback Mechanisms</w:t>
      </w:r>
      <w:r w:rsidRPr="001F0EFE">
        <w:t>: User reporting, community review boards, stakeholder consultations</w:t>
      </w:r>
    </w:p>
    <w:p w14:paraId="4C1F906F" w14:textId="77777777" w:rsidR="001F0EFE" w:rsidRPr="001F0EFE" w:rsidRDefault="001F0EFE" w:rsidP="00D77336">
      <w:pPr>
        <w:numPr>
          <w:ilvl w:val="0"/>
          <w:numId w:val="71"/>
        </w:numPr>
      </w:pPr>
      <w:r w:rsidRPr="001F0EFE">
        <w:rPr>
          <w:b/>
          <w:bCs/>
        </w:rPr>
        <w:t>Ethical Use Policies</w:t>
      </w:r>
      <w:r w:rsidRPr="001F0EFE">
        <w:t>: Prohibit greenwashing/disinformation, require citations, ban surveillance applications</w:t>
      </w:r>
    </w:p>
    <w:p w14:paraId="71F4DB85" w14:textId="6EBC04EF" w:rsidR="001F0EFE" w:rsidRPr="001F0EFE" w:rsidRDefault="001F0EFE" w:rsidP="001F0EFE"/>
    <w:p w14:paraId="62253390" w14:textId="7C9CCD77" w:rsidR="474E86E4" w:rsidRDefault="474E86E4"/>
    <w:p w14:paraId="311871A4" w14:textId="23495225" w:rsidR="474E86E4" w:rsidRDefault="474E86E4"/>
    <w:p w14:paraId="16478A37" w14:textId="63E56F66" w:rsidR="474E86E4" w:rsidRDefault="474E86E4"/>
    <w:p w14:paraId="225344AF" w14:textId="1BB0C81E" w:rsidR="474E86E4" w:rsidRDefault="474E86E4"/>
    <w:p w14:paraId="0E4F490E" w14:textId="23BB200E" w:rsidR="474E86E4" w:rsidRDefault="474E86E4"/>
    <w:p w14:paraId="59967E6B" w14:textId="77777777" w:rsidR="001F0EFE" w:rsidRPr="001F0EFE" w:rsidRDefault="001F0EFE" w:rsidP="004F6A79">
      <w:pPr>
        <w:rPr>
          <w:b/>
          <w:bCs/>
        </w:rPr>
      </w:pPr>
      <w:r w:rsidRPr="001F0EFE">
        <w:rPr>
          <w:rFonts w:asciiTheme="majorHAnsi" w:hAnsiTheme="majorHAnsi"/>
          <w:b/>
          <w:sz w:val="32"/>
          <w:szCs w:val="32"/>
        </w:rPr>
        <w:t>Summary</w:t>
      </w:r>
    </w:p>
    <w:p w14:paraId="7D7CA782" w14:textId="77777777" w:rsidR="001F0EFE" w:rsidRPr="001F0EFE" w:rsidRDefault="001F0EFE" w:rsidP="00B21916">
      <w:pPr>
        <w:jc w:val="both"/>
      </w:pPr>
      <w:r w:rsidRPr="001F0EFE">
        <w:t>This discussion demonstrated that ClimateGPT achieves a </w:t>
      </w:r>
      <w:r w:rsidRPr="001F0EFE">
        <w:rPr>
          <w:b/>
          <w:bCs/>
        </w:rPr>
        <w:t>qualitative shift from plausible generation to verified retrieval</w:t>
      </w:r>
      <w:r w:rsidRPr="001F0EFE">
        <w:t> (9% → 0% hallucination), positioning it uniquely among climate data platforms by combining conversational accessibility with database-grade precision. However, </w:t>
      </w:r>
      <w:r w:rsidRPr="001F0EFE">
        <w:rPr>
          <w:b/>
          <w:bCs/>
        </w:rPr>
        <w:t>data coverage gaps</w:t>
      </w:r>
      <w:r w:rsidRPr="001F0EFE">
        <w:t> (CO₂-only, urban bias), </w:t>
      </w:r>
      <w:r w:rsidRPr="001F0EFE">
        <w:rPr>
          <w:b/>
          <w:bCs/>
        </w:rPr>
        <w:t>algorithmic opacity</w:t>
      </w:r>
      <w:r w:rsidRPr="001F0EFE">
        <w:t> (black-box reasoning), and </w:t>
      </w:r>
      <w:r w:rsidRPr="001F0EFE">
        <w:rPr>
          <w:b/>
          <w:bCs/>
        </w:rPr>
        <w:t>access inequity</w:t>
      </w:r>
      <w:r w:rsidRPr="001F0EFE">
        <w:t> (digital divide, linguistic exclusion) require governance frameworks emphasizing transparency, participatory design, and responsible deployment before widespread production use.</w:t>
      </w:r>
    </w:p>
    <w:p w14:paraId="688893CC" w14:textId="77777777" w:rsidR="001F0EFE" w:rsidRDefault="001F0EFE" w:rsidP="00AF1F55"/>
    <w:p w14:paraId="04363C71" w14:textId="77777777" w:rsidR="001F0EFE" w:rsidRDefault="001F0EFE" w:rsidP="00AF1F55"/>
    <w:p w14:paraId="314401F0" w14:textId="77777777" w:rsidR="001F0EFE" w:rsidRDefault="001F0EFE" w:rsidP="00AF1F55"/>
    <w:p w14:paraId="01ADC635" w14:textId="77777777" w:rsidR="001F0EFE" w:rsidRDefault="001F0EFE" w:rsidP="00AF1F55"/>
    <w:p w14:paraId="7896BFC2" w14:textId="77777777" w:rsidR="001F0EFE" w:rsidRDefault="001F0EFE" w:rsidP="00AF1F55"/>
    <w:p w14:paraId="0F862461" w14:textId="77777777" w:rsidR="001F0EFE" w:rsidRDefault="001F0EFE" w:rsidP="00AF1F55"/>
    <w:p w14:paraId="03642B94" w14:textId="77777777" w:rsidR="001F0EFE" w:rsidRDefault="001F0EFE" w:rsidP="00AF1F55"/>
    <w:p w14:paraId="367BABE0" w14:textId="77777777" w:rsidR="001F0EFE" w:rsidRDefault="001F0EFE" w:rsidP="00AF1F55"/>
    <w:p w14:paraId="7A9D31EA" w14:textId="77777777" w:rsidR="001F0EFE" w:rsidRDefault="001F0EFE" w:rsidP="00AF1F55"/>
    <w:p w14:paraId="281E28D9" w14:textId="77777777" w:rsidR="001F0EFE" w:rsidRDefault="001F0EFE" w:rsidP="00AF1F55"/>
    <w:p w14:paraId="43FCF5B6" w14:textId="77777777" w:rsidR="001F0EFE" w:rsidRDefault="001F0EFE" w:rsidP="00AF1F55"/>
    <w:p w14:paraId="3AE7B031" w14:textId="77777777" w:rsidR="001F0EFE" w:rsidRDefault="001F0EFE" w:rsidP="00AF1F55"/>
    <w:p w14:paraId="616E1215" w14:textId="372003D4" w:rsidR="76BF311B" w:rsidRDefault="76BF311B"/>
    <w:p w14:paraId="680A6202" w14:textId="77777777" w:rsidR="001F0EFE" w:rsidRDefault="001F0EFE" w:rsidP="00AF1F55"/>
    <w:p w14:paraId="5DA31D3A" w14:textId="77777777" w:rsidR="001F0EFE" w:rsidRDefault="001F0EFE" w:rsidP="00AF1F55"/>
    <w:p w14:paraId="2B88BDEA" w14:textId="77777777" w:rsidR="001F0EFE" w:rsidRDefault="001F0EFE" w:rsidP="00AF1F55"/>
    <w:p w14:paraId="03192A33" w14:textId="77777777" w:rsidR="001F0EFE" w:rsidRDefault="001F0EFE" w:rsidP="00AF1F55"/>
    <w:p w14:paraId="6E256698" w14:textId="77777777" w:rsidR="00674E06" w:rsidRPr="00674E06" w:rsidRDefault="00674E06" w:rsidP="00674E06"/>
    <w:p w14:paraId="5EE571EF" w14:textId="5DEEDD17" w:rsidR="474E86E4" w:rsidRDefault="474E86E4"/>
    <w:p w14:paraId="074045A1" w14:textId="5A32FF29" w:rsidR="474E86E4" w:rsidRDefault="474E86E4"/>
    <w:p w14:paraId="0D3A7852" w14:textId="695F9F41" w:rsidR="474E86E4" w:rsidRDefault="474E86E4"/>
    <w:p w14:paraId="7B7483DF" w14:textId="1206E9E6" w:rsidR="474E86E4" w:rsidRDefault="474E86E4"/>
    <w:p w14:paraId="79B4B573" w14:textId="0B9F9B3B" w:rsidR="474E86E4" w:rsidRDefault="474E86E4"/>
    <w:p w14:paraId="77A1579D" w14:textId="50BB82C0" w:rsidR="474E86E4" w:rsidRDefault="474E86E4"/>
    <w:p w14:paraId="3FC66CC4" w14:textId="14298078" w:rsidR="474E86E4" w:rsidRDefault="474E86E4"/>
    <w:p w14:paraId="4BCE531C" w14:textId="52077FDC" w:rsidR="474E86E4" w:rsidRDefault="474E86E4"/>
    <w:p w14:paraId="14789D68" w14:textId="463B8B99" w:rsidR="00AF1F55" w:rsidRPr="00AF1F55" w:rsidRDefault="00AF1F55" w:rsidP="00AF1F55"/>
    <w:p w14:paraId="206F0517" w14:textId="77777777" w:rsidR="00D47D3A" w:rsidRPr="00D47D3A" w:rsidRDefault="00D47D3A" w:rsidP="00CA0178">
      <w:pPr>
        <w:spacing w:line="278" w:lineRule="auto"/>
        <w:rPr>
          <w:rFonts w:asciiTheme="majorHAnsi" w:hAnsiTheme="majorHAnsi"/>
          <w:b/>
          <w:bCs/>
          <w:sz w:val="32"/>
          <w:szCs w:val="36"/>
        </w:rPr>
      </w:pPr>
      <w:r w:rsidRPr="00D47D3A">
        <w:rPr>
          <w:rFonts w:asciiTheme="majorHAnsi" w:hAnsiTheme="majorHAnsi"/>
          <w:b/>
          <w:bCs/>
          <w:sz w:val="32"/>
          <w:szCs w:val="36"/>
        </w:rPr>
        <w:t>7 CONCLUSION AND RECOMMENDATIONS</w:t>
      </w:r>
    </w:p>
    <w:p w14:paraId="5E230451" w14:textId="77777777" w:rsidR="00D47D3A" w:rsidRPr="00D47D3A" w:rsidRDefault="00D47D3A" w:rsidP="00D47D3A">
      <w:pPr>
        <w:spacing w:line="278" w:lineRule="auto"/>
      </w:pPr>
      <w:r w:rsidRPr="00D47D3A">
        <w:t>This final section synthesizes the key achievements of the ClimateGPT x MCP implementation, reflects on technical and methodological insights gained during development, identifies promising directions for future enhancement, and provides actionable recommendations for stakeholders considering deployment of schema-grounded climate intelligence systems.</w:t>
      </w:r>
    </w:p>
    <w:p w14:paraId="006983C7" w14:textId="78841CA7" w:rsidR="00D47D3A" w:rsidRPr="00D47D3A" w:rsidRDefault="00D47D3A" w:rsidP="00D47D3A">
      <w:pPr>
        <w:spacing w:line="278" w:lineRule="auto"/>
      </w:pPr>
    </w:p>
    <w:p w14:paraId="6AF10F6E" w14:textId="77777777" w:rsidR="00D47D3A" w:rsidRPr="00D47D3A" w:rsidRDefault="00D47D3A" w:rsidP="00CA0178">
      <w:pPr>
        <w:spacing w:line="278" w:lineRule="auto"/>
        <w:rPr>
          <w:rFonts w:asciiTheme="majorHAnsi" w:hAnsiTheme="majorHAnsi"/>
          <w:b/>
          <w:bCs/>
          <w:sz w:val="28"/>
          <w:szCs w:val="32"/>
        </w:rPr>
      </w:pPr>
      <w:r w:rsidRPr="00D47D3A">
        <w:rPr>
          <w:rFonts w:asciiTheme="majorHAnsi" w:hAnsiTheme="majorHAnsi"/>
          <w:b/>
          <w:bCs/>
          <w:sz w:val="28"/>
          <w:szCs w:val="32"/>
        </w:rPr>
        <w:t>7.1 PROJECT SUMMARY</w:t>
      </w:r>
    </w:p>
    <w:p w14:paraId="3CE9DA43" w14:textId="1F4EE9DD" w:rsidR="00D47D3A" w:rsidRPr="00D47D3A" w:rsidRDefault="00D47D3A" w:rsidP="00D47D3A">
      <w:pPr>
        <w:spacing w:line="278" w:lineRule="auto"/>
      </w:pPr>
      <w:r w:rsidRPr="00D47D3A">
        <w:t>This project investigated the persistent challenge of </w:t>
      </w:r>
      <w:r w:rsidRPr="00D47D3A">
        <w:rPr>
          <w:b/>
          <w:bCs/>
        </w:rPr>
        <w:t>hallucination and factual unreliability</w:t>
      </w:r>
      <w:r w:rsidRPr="00D47D3A">
        <w:t> in large language model (LLM)-based climate analytics systems by implementing a </w:t>
      </w:r>
      <w:r w:rsidRPr="00D47D3A">
        <w:rPr>
          <w:b/>
          <w:bCs/>
        </w:rPr>
        <w:t xml:space="preserve">schema-grounded reasoning </w:t>
      </w:r>
      <w:r w:rsidR="00CA0178" w:rsidRPr="00D47D3A">
        <w:rPr>
          <w:b/>
          <w:bCs/>
        </w:rPr>
        <w:t>architecture</w:t>
      </w:r>
      <w:r w:rsidR="00CA0178" w:rsidRPr="00D47D3A">
        <w:t xml:space="preserve"> using</w:t>
      </w:r>
      <w:r w:rsidRPr="00D47D3A">
        <w:t xml:space="preserve"> the Model Context Protocol (MCP) and demonstrated that complete elimination of numeric hallucinations is achievable through mandatory database verification.</w:t>
      </w:r>
    </w:p>
    <w:p w14:paraId="72670265" w14:textId="77777777" w:rsidR="00D47D3A" w:rsidRPr="00D47D3A" w:rsidRDefault="00D47D3A" w:rsidP="00D47D3A">
      <w:pPr>
        <w:spacing w:line="278" w:lineRule="auto"/>
      </w:pPr>
      <w:r w:rsidRPr="00D47D3A">
        <w:t>Traditional LLM-based climate assistants, relying solely on pretrained knowledge, frequently generate plausible but factually incorrect emissions statistics, conflate datasets from different time periods, and fabricate country-level figures when precise data is unavailable. Baseline testing confirmed this limitation: ClimateGPT 8B operating without MCP integration achieved 82% accuracy but exhibited a </w:t>
      </w:r>
      <w:r w:rsidRPr="00D47D3A">
        <w:rPr>
          <w:b/>
          <w:bCs/>
        </w:rPr>
        <w:t>9% hallucination rate</w:t>
      </w:r>
      <w:r w:rsidRPr="00D47D3A">
        <w:t>, producing descriptive responses lacking numeric precision and source attribution.</w:t>
      </w:r>
    </w:p>
    <w:p w14:paraId="74D3D686" w14:textId="77777777" w:rsidR="00D47D3A" w:rsidRPr="00D47D3A" w:rsidRDefault="00D47D3A" w:rsidP="00D47D3A">
      <w:pPr>
        <w:spacing w:line="278" w:lineRule="auto"/>
      </w:pPr>
      <w:r w:rsidRPr="00D47D3A">
        <w:lastRenderedPageBreak/>
        <w:t>The implemented solution separated </w:t>
      </w:r>
      <w:r w:rsidRPr="00D47D3A">
        <w:rPr>
          <w:b/>
          <w:bCs/>
        </w:rPr>
        <w:t>reasoning</w:t>
      </w:r>
      <w:r w:rsidRPr="00D47D3A">
        <w:t> (LLM-based query interpretation) from </w:t>
      </w:r>
      <w:r w:rsidRPr="00D47D3A">
        <w:rPr>
          <w:b/>
          <w:bCs/>
        </w:rPr>
        <w:t>verification</w:t>
      </w:r>
      <w:r w:rsidRPr="00D47D3A">
        <w:t> (MCP server with direct DuckDB access to EDGAR v2024 datasets). This architecture enforced that every numeric claim must be traceable to a specific validated database row before being presented to users. The MCP server handled schema-aware query routing, automatic column normalization, multi-dataset aggregation, and real-time verification logging.</w:t>
      </w:r>
    </w:p>
    <w:p w14:paraId="7DD9B9DA" w14:textId="77777777" w:rsidR="00D47D3A" w:rsidRPr="00D47D3A" w:rsidRDefault="00D47D3A" w:rsidP="00D47D3A">
      <w:pPr>
        <w:spacing w:line="278" w:lineRule="auto"/>
      </w:pPr>
      <w:r w:rsidRPr="00D47D3A">
        <w:rPr>
          <w:b/>
          <w:bCs/>
        </w:rPr>
        <w:t>Key outcomes</w:t>
      </w:r>
      <w:r w:rsidRPr="00D47D3A">
        <w:t> validated the approach:</w:t>
      </w:r>
    </w:p>
    <w:p w14:paraId="24BBE50C" w14:textId="77777777" w:rsidR="00D47D3A" w:rsidRPr="00D47D3A" w:rsidRDefault="00D47D3A" w:rsidP="00D77336">
      <w:pPr>
        <w:numPr>
          <w:ilvl w:val="0"/>
          <w:numId w:val="72"/>
        </w:numPr>
        <w:spacing w:line="278" w:lineRule="auto"/>
      </w:pPr>
      <w:r w:rsidRPr="00D47D3A">
        <w:rPr>
          <w:b/>
          <w:bCs/>
        </w:rPr>
        <w:t>100% query success rate</w:t>
      </w:r>
      <w:r w:rsidRPr="00D47D3A">
        <w:t> across 79 diverse test queries spanning 8 sectors, 3 geographic levels, and 4 query complexity types</w:t>
      </w:r>
    </w:p>
    <w:p w14:paraId="574EB2C8" w14:textId="77777777" w:rsidR="00D47D3A" w:rsidRPr="00D47D3A" w:rsidRDefault="00D47D3A" w:rsidP="00D77336">
      <w:pPr>
        <w:numPr>
          <w:ilvl w:val="0"/>
          <w:numId w:val="72"/>
        </w:numPr>
        <w:spacing w:line="278" w:lineRule="auto"/>
      </w:pPr>
      <w:r w:rsidRPr="00D47D3A">
        <w:rPr>
          <w:b/>
          <w:bCs/>
        </w:rPr>
        <w:t>Zero hallucination events</w:t>
      </w:r>
      <w:r w:rsidRPr="00D47D3A">
        <w:t> in all testing scenarios (automated system testing and persona-based validation)</w:t>
      </w:r>
    </w:p>
    <w:p w14:paraId="012D900E" w14:textId="77777777" w:rsidR="00D47D3A" w:rsidRPr="00D47D3A" w:rsidRDefault="00D47D3A" w:rsidP="00D77336">
      <w:pPr>
        <w:numPr>
          <w:ilvl w:val="0"/>
          <w:numId w:val="72"/>
        </w:numPr>
        <w:spacing w:line="278" w:lineRule="auto"/>
      </w:pPr>
      <w:r w:rsidRPr="00D47D3A">
        <w:rPr>
          <w:b/>
          <w:bCs/>
        </w:rPr>
        <w:t>100% tool call accuracy</w:t>
      </w:r>
      <w:r w:rsidRPr="00D47D3A">
        <w:t> across both production (Default LLM) and alternative (Llama Q5_K_M) backends, confirming the MCP layer is LLM-agnostic</w:t>
      </w:r>
    </w:p>
    <w:p w14:paraId="4BFC240E" w14:textId="77777777" w:rsidR="00D47D3A" w:rsidRPr="00D47D3A" w:rsidRDefault="00D47D3A" w:rsidP="00D77336">
      <w:pPr>
        <w:numPr>
          <w:ilvl w:val="0"/>
          <w:numId w:val="72"/>
        </w:numPr>
        <w:spacing w:line="278" w:lineRule="auto"/>
      </w:pPr>
      <w:r w:rsidRPr="00D47D3A">
        <w:rPr>
          <w:b/>
          <w:bCs/>
        </w:rPr>
        <w:t>Complete source traceability</w:t>
      </w:r>
      <w:r w:rsidRPr="00D47D3A">
        <w:t> with every emissions figure linked to EDGAR v2024 table and row identifiers</w:t>
      </w:r>
    </w:p>
    <w:p w14:paraId="2300050E" w14:textId="77777777" w:rsidR="00D47D3A" w:rsidRPr="00D47D3A" w:rsidRDefault="00D47D3A" w:rsidP="00D77336">
      <w:pPr>
        <w:numPr>
          <w:ilvl w:val="0"/>
          <w:numId w:val="72"/>
        </w:numPr>
        <w:spacing w:line="278" w:lineRule="auto"/>
      </w:pPr>
      <w:r w:rsidRPr="00D47D3A">
        <w:rPr>
          <w:b/>
          <w:bCs/>
        </w:rPr>
        <w:t>Persona consistency</w:t>
      </w:r>
      <w:r w:rsidRPr="00D47D3A">
        <w:t> across four distinct audience profiles (Climate Analyst, Research Scientist, Financial Analyst, Student) while preserving identical underlying data</w:t>
      </w:r>
    </w:p>
    <w:p w14:paraId="52CEB277" w14:textId="77777777" w:rsidR="00D47D3A" w:rsidRPr="00D47D3A" w:rsidRDefault="00D47D3A" w:rsidP="00D47D3A">
      <w:pPr>
        <w:spacing w:line="278" w:lineRule="auto"/>
      </w:pPr>
      <w:r w:rsidRPr="00D47D3A">
        <w:t>The system achieved median response times of 3.2–6.8 seconds depending on query complexity, with database queries contributing minimal overhead (~50ms). Performance testing demonstrated that the 1.9-second latency cost relative to baseline (3.8s → 5.7s) delivered complete hallucination elimination and full provenance—a favorable trade-off for applications requiring factual correctness such as regulatory reporting, academic research, and policy analysis.</w:t>
      </w:r>
    </w:p>
    <w:p w14:paraId="5EA16AE7" w14:textId="77777777" w:rsidR="00D47D3A" w:rsidRPr="00D47D3A" w:rsidRDefault="00D47D3A" w:rsidP="00D47D3A">
      <w:pPr>
        <w:spacing w:line="278" w:lineRule="auto"/>
      </w:pPr>
      <w:r w:rsidRPr="00D47D3A">
        <w:t>This work demonstrated that </w:t>
      </w:r>
      <w:r w:rsidRPr="00D47D3A">
        <w:rPr>
          <w:b/>
          <w:bCs/>
        </w:rPr>
        <w:t>conversational accessibility and database-grade precision are not mutually exclusive</w:t>
      </w:r>
      <w:r w:rsidRPr="00D47D3A">
        <w:t> when LLM reasoning is constrained by schema-grounded verification layers, enabling non-technical stakeholders to access climate data without SQL expertise while maintaining audit-trail quality suitable for compliance applications.</w:t>
      </w:r>
    </w:p>
    <w:p w14:paraId="718EFA6E" w14:textId="15ADAF84" w:rsidR="00D47D3A" w:rsidRPr="00D47D3A" w:rsidRDefault="00D47D3A" w:rsidP="00D47D3A">
      <w:pPr>
        <w:spacing w:line="278" w:lineRule="auto"/>
      </w:pPr>
    </w:p>
    <w:p w14:paraId="152A37FD" w14:textId="77777777" w:rsidR="00D47D3A" w:rsidRPr="00D47D3A" w:rsidRDefault="00D47D3A" w:rsidP="00CA0178">
      <w:pPr>
        <w:spacing w:line="278" w:lineRule="auto"/>
        <w:rPr>
          <w:rFonts w:asciiTheme="majorHAnsi" w:hAnsiTheme="majorHAnsi"/>
          <w:b/>
          <w:bCs/>
          <w:sz w:val="28"/>
          <w:szCs w:val="32"/>
        </w:rPr>
      </w:pPr>
      <w:r w:rsidRPr="00D47D3A">
        <w:rPr>
          <w:rFonts w:asciiTheme="majorHAnsi" w:hAnsiTheme="majorHAnsi"/>
          <w:b/>
          <w:bCs/>
          <w:sz w:val="28"/>
          <w:szCs w:val="32"/>
        </w:rPr>
        <w:t>7.2 LESSONS LEARNED</w:t>
      </w:r>
    </w:p>
    <w:p w14:paraId="0FB2994A" w14:textId="77777777" w:rsidR="00D47D3A" w:rsidRPr="00D47D3A" w:rsidRDefault="00D47D3A" w:rsidP="00CA0178">
      <w:pPr>
        <w:spacing w:line="278" w:lineRule="auto"/>
        <w:rPr>
          <w:rFonts w:asciiTheme="majorHAnsi" w:hAnsiTheme="majorHAnsi"/>
          <w:b/>
          <w:bCs/>
          <w:sz w:val="24"/>
          <w:szCs w:val="28"/>
        </w:rPr>
      </w:pPr>
      <w:r w:rsidRPr="00D47D3A">
        <w:rPr>
          <w:rFonts w:asciiTheme="majorHAnsi" w:hAnsiTheme="majorHAnsi"/>
          <w:b/>
          <w:bCs/>
          <w:sz w:val="24"/>
          <w:szCs w:val="28"/>
        </w:rPr>
        <w:t>7.2.1 Technical Insights</w:t>
      </w:r>
    </w:p>
    <w:p w14:paraId="51AF5E16" w14:textId="77777777" w:rsidR="00D47D3A" w:rsidRPr="00D47D3A" w:rsidRDefault="00D47D3A" w:rsidP="00D47D3A">
      <w:pPr>
        <w:spacing w:line="278" w:lineRule="auto"/>
      </w:pPr>
      <w:r w:rsidRPr="00D47D3A">
        <w:rPr>
          <w:b/>
          <w:bCs/>
        </w:rPr>
        <w:t>1. Schema Grounding is Architecture, Not Prompt Engineering</w:t>
      </w:r>
    </w:p>
    <w:p w14:paraId="4FB9404B" w14:textId="77777777" w:rsidR="00D47D3A" w:rsidRPr="00D47D3A" w:rsidRDefault="00D47D3A" w:rsidP="00D47D3A">
      <w:pPr>
        <w:spacing w:line="278" w:lineRule="auto"/>
      </w:pPr>
      <w:r w:rsidRPr="00D47D3A">
        <w:t>Early development attempts to reduce hallucinations through improved prompting ("always cite sources," "do not make up numbers") achieved marginal improvements (9% → 7% hallucination rate). The breakthrough came from recognizing that </w:t>
      </w:r>
      <w:r w:rsidRPr="00D47D3A">
        <w:rPr>
          <w:b/>
          <w:bCs/>
        </w:rPr>
        <w:t>LLMs cannot self-verify factual accuracy</w:t>
      </w:r>
      <w:r w:rsidRPr="00D47D3A">
        <w:t>—they require external grounding mechanisms. The MCP architecture enforces verification as a structural constraint rather than a behavioral suggestion, proving more robust than prompt-based approaches.</w:t>
      </w:r>
    </w:p>
    <w:p w14:paraId="10E44FF8" w14:textId="77777777" w:rsidR="00D47D3A" w:rsidRPr="00D47D3A" w:rsidRDefault="00D47D3A" w:rsidP="00D47D3A">
      <w:pPr>
        <w:spacing w:line="278" w:lineRule="auto"/>
      </w:pPr>
      <w:r w:rsidRPr="00D47D3A">
        <w:rPr>
          <w:b/>
          <w:bCs/>
        </w:rPr>
        <w:t>Lesson</w:t>
      </w:r>
      <w:r w:rsidRPr="00D47D3A">
        <w:t>: For high-stakes analytical applications, architectural constraints (mandatory database lookup before response generation) outperform prompt engineering for reliability.</w:t>
      </w:r>
    </w:p>
    <w:p w14:paraId="21DCA4F4" w14:textId="77777777" w:rsidR="00D47D3A" w:rsidRPr="00D47D3A" w:rsidRDefault="00D47D3A" w:rsidP="00D47D3A">
      <w:pPr>
        <w:spacing w:line="278" w:lineRule="auto"/>
      </w:pPr>
      <w:r w:rsidRPr="00D47D3A">
        <w:rPr>
          <w:b/>
          <w:bCs/>
        </w:rPr>
        <w:lastRenderedPageBreak/>
        <w:t>2. LLM-Agnostic Verification Enables Flexibility</w:t>
      </w:r>
    </w:p>
    <w:p w14:paraId="28B0DF89" w14:textId="77777777" w:rsidR="00D47D3A" w:rsidRPr="00D47D3A" w:rsidRDefault="00D47D3A" w:rsidP="00D47D3A">
      <w:pPr>
        <w:spacing w:line="278" w:lineRule="auto"/>
      </w:pPr>
      <w:r w:rsidRPr="00D47D3A">
        <w:t>The comparative testing finding that both Default LLM and Llama Q5_K_M achieved 100% tool call accuracy despite different success rates (100% vs. 80%) revealed that </w:t>
      </w:r>
      <w:r w:rsidRPr="00D47D3A">
        <w:rPr>
          <w:b/>
          <w:bCs/>
        </w:rPr>
        <w:t>schema awareness can be abstracted from LLM-specific reasoning</w:t>
      </w:r>
      <w:r w:rsidRPr="00D47D3A">
        <w:t>. The MCP layer successfully normalized different LLM output formats (varying JSON structures, conversational vs. terse responses) into consistent database queries.</w:t>
      </w:r>
    </w:p>
    <w:p w14:paraId="247C5BC5" w14:textId="77777777" w:rsidR="00D47D3A" w:rsidRPr="00D47D3A" w:rsidRDefault="00D47D3A" w:rsidP="00D47D3A">
      <w:pPr>
        <w:spacing w:line="278" w:lineRule="auto"/>
      </w:pPr>
      <w:r w:rsidRPr="00D47D3A">
        <w:rPr>
          <w:b/>
          <w:bCs/>
        </w:rPr>
        <w:t>Lesson</w:t>
      </w:r>
      <w:r w:rsidRPr="00D47D3A">
        <w:t>: Investing in robust middleware (MCP server) decouples system reliability from LLM vendor selection, enabling cost/performance optimization through backend swapping without re-engineering verification logic.</w:t>
      </w:r>
    </w:p>
    <w:p w14:paraId="51D9559A" w14:textId="77777777" w:rsidR="00D47D3A" w:rsidRPr="00D47D3A" w:rsidRDefault="00D47D3A" w:rsidP="00D47D3A">
      <w:pPr>
        <w:spacing w:line="278" w:lineRule="auto"/>
      </w:pPr>
      <w:r w:rsidRPr="00D47D3A">
        <w:rPr>
          <w:b/>
          <w:bCs/>
        </w:rPr>
        <w:t>3. Zero-Row Responses Indicate Semantic Understanding, Not Failure</w:t>
      </w:r>
    </w:p>
    <w:p w14:paraId="19B5E843" w14:textId="77777777" w:rsidR="00D47D3A" w:rsidRPr="00D47D3A" w:rsidRDefault="00D47D3A" w:rsidP="00D47D3A">
      <w:pPr>
        <w:spacing w:line="278" w:lineRule="auto"/>
      </w:pPr>
      <w:r w:rsidRPr="00D47D3A">
        <w:t>Initial interpretation of the 18 zero-row responses as system errors proved incorrect. Closer analysis revealed these occurred when queries legitimately matched no records (e.g., "city-level waste emissions in rural Wyoming"). The system's ability to return structured guidance ("consider querying at state level") rather than hallucinating plausible numbers demonstrated that </w:t>
      </w:r>
      <w:r w:rsidRPr="00D47D3A">
        <w:rPr>
          <w:b/>
          <w:bCs/>
        </w:rPr>
        <w:t>intelligent negative results require schema understanding</w:t>
      </w:r>
      <w:r w:rsidRPr="00D47D3A">
        <w:t>.</w:t>
      </w:r>
    </w:p>
    <w:p w14:paraId="729C1AB8" w14:textId="77777777" w:rsidR="00D47D3A" w:rsidRPr="00D47D3A" w:rsidRDefault="00D47D3A" w:rsidP="00D47D3A">
      <w:pPr>
        <w:spacing w:line="278" w:lineRule="auto"/>
      </w:pPr>
      <w:r w:rsidRPr="00D47D3A">
        <w:rPr>
          <w:b/>
          <w:bCs/>
        </w:rPr>
        <w:t>Lesson</w:t>
      </w:r>
      <w:r w:rsidRPr="00D47D3A">
        <w:t>: Success metrics for data-grounded systems should distinguish between "no data available" (correct negative result) and "query failed" (system error). The former validates semantic understanding.</w:t>
      </w:r>
    </w:p>
    <w:p w14:paraId="69B9F083" w14:textId="77777777" w:rsidR="00D47D3A" w:rsidRPr="00D47D3A" w:rsidRDefault="00D47D3A" w:rsidP="00D47D3A">
      <w:pPr>
        <w:spacing w:line="278" w:lineRule="auto"/>
      </w:pPr>
      <w:r w:rsidRPr="00D47D3A">
        <w:rPr>
          <w:b/>
          <w:bCs/>
        </w:rPr>
        <w:t>4. Persona Differentiation Requires Data Consistency Enforcement</w:t>
      </w:r>
    </w:p>
    <w:p w14:paraId="1D4CD28B" w14:textId="77777777" w:rsidR="00D47D3A" w:rsidRPr="00D47D3A" w:rsidRDefault="00D47D3A" w:rsidP="00D47D3A">
      <w:pPr>
        <w:spacing w:line="278" w:lineRule="auto"/>
      </w:pPr>
      <w:r w:rsidRPr="00D47D3A">
        <w:t xml:space="preserve">The persona testing validation that all four profiles cited identical underlying data (227.68 → 175.97 </w:t>
      </w:r>
      <w:proofErr w:type="spellStart"/>
      <w:r w:rsidRPr="00D47D3A">
        <w:t>MtCO</w:t>
      </w:r>
      <w:proofErr w:type="spellEnd"/>
      <w:r w:rsidRPr="00D47D3A">
        <w:t>₂ for Germany power emissions) while producing dramatically different framings was non-obvious during design. Early implementations allowed personas to "interpret" data differently, leading to contradictory numbers across profiles. Enforcing that </w:t>
      </w:r>
      <w:r w:rsidRPr="00D47D3A">
        <w:rPr>
          <w:b/>
          <w:bCs/>
        </w:rPr>
        <w:t>data retrieval precedes persona-specific summarization</w:t>
      </w:r>
      <w:r w:rsidRPr="00D47D3A">
        <w:t> resolved this.</w:t>
      </w:r>
    </w:p>
    <w:p w14:paraId="2735E920" w14:textId="77777777" w:rsidR="00D47D3A" w:rsidRPr="00D47D3A" w:rsidRDefault="00D47D3A" w:rsidP="00D47D3A">
      <w:pPr>
        <w:spacing w:line="278" w:lineRule="auto"/>
      </w:pPr>
      <w:r w:rsidRPr="00D47D3A">
        <w:rPr>
          <w:b/>
          <w:bCs/>
        </w:rPr>
        <w:t>Lesson</w:t>
      </w:r>
      <w:r w:rsidRPr="00D47D3A">
        <w:t>: In multi-audience systems, separate the data pipeline (must be identical) from the presentation pipeline (can vary). Validate data consistency across all personas as a regression test.</w:t>
      </w:r>
    </w:p>
    <w:p w14:paraId="5A3D472A" w14:textId="77777777" w:rsidR="00D47D3A" w:rsidRPr="00D47D3A" w:rsidRDefault="00D47D3A" w:rsidP="00D47D3A">
      <w:pPr>
        <w:spacing w:line="278" w:lineRule="auto"/>
      </w:pPr>
      <w:r w:rsidRPr="00D47D3A">
        <w:rPr>
          <w:b/>
          <w:bCs/>
        </w:rPr>
        <w:t>5. Performance Bottlenecks Are Not Where Initially Expected</w:t>
      </w:r>
    </w:p>
    <w:p w14:paraId="7BE00E97" w14:textId="77777777" w:rsidR="00D47D3A" w:rsidRPr="00D47D3A" w:rsidRDefault="00D47D3A" w:rsidP="00D47D3A">
      <w:pPr>
        <w:spacing w:line="278" w:lineRule="auto"/>
      </w:pPr>
      <w:r w:rsidRPr="00D47D3A">
        <w:t>Pre-implementation assumptions predicted that DuckDB query execution would dominate response time, leading to extensive query optimization efforts (indexing strategies, materialized views). Actual performance profiling revealed LLM processing consumed ~70% of total latency (~4-8s) while database queries averaged ~50ms. Over-optimization of the wrong component delayed development.</w:t>
      </w:r>
    </w:p>
    <w:p w14:paraId="5D9CAC1E" w14:textId="77777777" w:rsidR="00D47D3A" w:rsidRPr="00D47D3A" w:rsidRDefault="00D47D3A" w:rsidP="00D47D3A">
      <w:pPr>
        <w:spacing w:line="278" w:lineRule="auto"/>
      </w:pPr>
      <w:r w:rsidRPr="00D47D3A">
        <w:rPr>
          <w:b/>
          <w:bCs/>
        </w:rPr>
        <w:t>Lesson</w:t>
      </w:r>
      <w:r w:rsidRPr="00D47D3A">
        <w:t>: Profile before optimizing. Embedded analytical databases (DuckDB) are sufficient for real-time conversational analytics at &lt;100 concurrent user scale without heroic optimization.</w:t>
      </w:r>
    </w:p>
    <w:p w14:paraId="5E83DF13" w14:textId="77777777" w:rsidR="00D47D3A" w:rsidRPr="00D47D3A" w:rsidRDefault="00D47D3A" w:rsidP="00CA0178">
      <w:pPr>
        <w:spacing w:line="278" w:lineRule="auto"/>
        <w:rPr>
          <w:rFonts w:asciiTheme="majorHAnsi" w:hAnsiTheme="majorHAnsi"/>
          <w:b/>
          <w:bCs/>
          <w:sz w:val="24"/>
          <w:szCs w:val="28"/>
        </w:rPr>
      </w:pPr>
      <w:r w:rsidRPr="00D47D3A">
        <w:rPr>
          <w:rFonts w:asciiTheme="majorHAnsi" w:hAnsiTheme="majorHAnsi"/>
          <w:b/>
          <w:bCs/>
          <w:sz w:val="24"/>
          <w:szCs w:val="28"/>
        </w:rPr>
        <w:t>7.2.2 Methodological and Process Insights</w:t>
      </w:r>
    </w:p>
    <w:p w14:paraId="0411D67D" w14:textId="77777777" w:rsidR="00D47D3A" w:rsidRPr="00D47D3A" w:rsidRDefault="00D47D3A" w:rsidP="00D47D3A">
      <w:pPr>
        <w:spacing w:line="278" w:lineRule="auto"/>
      </w:pPr>
      <w:r w:rsidRPr="00D47D3A">
        <w:rPr>
          <w:b/>
          <w:bCs/>
        </w:rPr>
        <w:t>1. Automated Testing Infrastructure Pays Compound Dividends</w:t>
      </w:r>
    </w:p>
    <w:p w14:paraId="3B5E332E" w14:textId="77777777" w:rsidR="00D47D3A" w:rsidRPr="00D47D3A" w:rsidRDefault="00D47D3A" w:rsidP="00D47D3A">
      <w:pPr>
        <w:spacing w:line="278" w:lineRule="auto"/>
      </w:pPr>
      <w:r w:rsidRPr="00D47D3A">
        <w:t>The investment in building a comprehensive test harness (test_harness.py, 50-question bank, persona regression suite) was initially viewed as overhead delaying feature development. However, this infrastructure:</w:t>
      </w:r>
    </w:p>
    <w:p w14:paraId="27DE4746" w14:textId="77777777" w:rsidR="00D47D3A" w:rsidRPr="00D47D3A" w:rsidRDefault="00D47D3A" w:rsidP="00D77336">
      <w:pPr>
        <w:numPr>
          <w:ilvl w:val="0"/>
          <w:numId w:val="73"/>
        </w:numPr>
        <w:spacing w:line="278" w:lineRule="auto"/>
      </w:pPr>
      <w:r w:rsidRPr="00D47D3A">
        <w:lastRenderedPageBreak/>
        <w:t>Detected the Llama summarization bug (JSON prompt reuse) within first pilot test</w:t>
      </w:r>
    </w:p>
    <w:p w14:paraId="156120EC" w14:textId="77777777" w:rsidR="00D47D3A" w:rsidRPr="00D47D3A" w:rsidRDefault="00D47D3A" w:rsidP="00D77336">
      <w:pPr>
        <w:numPr>
          <w:ilvl w:val="0"/>
          <w:numId w:val="73"/>
        </w:numPr>
        <w:spacing w:line="278" w:lineRule="auto"/>
      </w:pPr>
      <w:r w:rsidRPr="00D47D3A">
        <w:t>Enabled rapid iteration on schema mapping logic (6 test-fix cycles in 2 days)</w:t>
      </w:r>
    </w:p>
    <w:p w14:paraId="4A38C511" w14:textId="77777777" w:rsidR="00D47D3A" w:rsidRPr="00D47D3A" w:rsidRDefault="00D47D3A" w:rsidP="00D77336">
      <w:pPr>
        <w:numPr>
          <w:ilvl w:val="0"/>
          <w:numId w:val="73"/>
        </w:numPr>
        <w:spacing w:line="278" w:lineRule="auto"/>
      </w:pPr>
      <w:r w:rsidRPr="00D47D3A">
        <w:t>Provided regression protection during persona tuning (caught 3 behavioral drifts)</w:t>
      </w:r>
    </w:p>
    <w:p w14:paraId="7EECF404" w14:textId="77777777" w:rsidR="00D47D3A" w:rsidRPr="00D47D3A" w:rsidRDefault="00D47D3A" w:rsidP="00D77336">
      <w:pPr>
        <w:numPr>
          <w:ilvl w:val="0"/>
          <w:numId w:val="73"/>
        </w:numPr>
        <w:spacing w:line="278" w:lineRule="auto"/>
      </w:pPr>
      <w:r w:rsidRPr="00D47D3A">
        <w:t>Generated comparative performance baselines for future optimization</w:t>
      </w:r>
    </w:p>
    <w:p w14:paraId="635A2B4C" w14:textId="77777777" w:rsidR="00D47D3A" w:rsidRPr="00D47D3A" w:rsidRDefault="00D47D3A" w:rsidP="00D47D3A">
      <w:pPr>
        <w:spacing w:line="278" w:lineRule="auto"/>
      </w:pPr>
      <w:r w:rsidRPr="00D47D3A">
        <w:rPr>
          <w:b/>
          <w:bCs/>
        </w:rPr>
        <w:t>Lesson</w:t>
      </w:r>
      <w:r w:rsidRPr="00D47D3A">
        <w:t>: For systems where correctness is critical, test automation investment should precede feature development, not follow it. The 50-question bank became the specification, not just validation.</w:t>
      </w:r>
    </w:p>
    <w:p w14:paraId="153BE764" w14:textId="77777777" w:rsidR="00D47D3A" w:rsidRPr="00D47D3A" w:rsidRDefault="00D47D3A" w:rsidP="00D47D3A">
      <w:pPr>
        <w:spacing w:line="278" w:lineRule="auto"/>
      </w:pPr>
      <w:r w:rsidRPr="00D47D3A">
        <w:rPr>
          <w:b/>
          <w:bCs/>
        </w:rPr>
        <w:t>2. Baseline Comparison Validates Architectural Decisions</w:t>
      </w:r>
    </w:p>
    <w:p w14:paraId="3628A692" w14:textId="77777777" w:rsidR="00D47D3A" w:rsidRPr="00D47D3A" w:rsidRDefault="00D47D3A" w:rsidP="00D47D3A">
      <w:pPr>
        <w:spacing w:line="278" w:lineRule="auto"/>
      </w:pPr>
      <w:r w:rsidRPr="00D47D3A">
        <w:t>The controlled experiment comparing MCP-enabled vs. no-MCP configurations (Section 6.2.1) provided quantitative justification for architectural complexity. Without this baseline, stakeholders questioned whether the MCP layer was necessary or if prompt engineering would suffice. The 9% → 0% hallucination reduction provided definitive evidence.</w:t>
      </w:r>
    </w:p>
    <w:p w14:paraId="508AEE34" w14:textId="77777777" w:rsidR="00D47D3A" w:rsidRPr="00D47D3A" w:rsidRDefault="00D47D3A" w:rsidP="00D47D3A">
      <w:pPr>
        <w:spacing w:line="278" w:lineRule="auto"/>
      </w:pPr>
      <w:r w:rsidRPr="00D47D3A">
        <w:rPr>
          <w:b/>
          <w:bCs/>
        </w:rPr>
        <w:t>Lesson</w:t>
      </w:r>
      <w:r w:rsidRPr="00D47D3A">
        <w:t>: Always implement and test the simplest viable approach first (no-MCP baseline) to establish comparison metrics. "Complex solutions are better" is unpersuasive; "complex solution eliminates 100% of baseline failures" is compelling.</w:t>
      </w:r>
    </w:p>
    <w:p w14:paraId="7CE11F72" w14:textId="77777777" w:rsidR="00D47D3A" w:rsidRPr="00D47D3A" w:rsidRDefault="00D47D3A" w:rsidP="00D47D3A">
      <w:pPr>
        <w:spacing w:line="278" w:lineRule="auto"/>
      </w:pPr>
      <w:r w:rsidRPr="00D47D3A">
        <w:rPr>
          <w:b/>
          <w:bCs/>
        </w:rPr>
        <w:t>3. User Personas Should Be Testable Hypotheses, Not Design Artifacts</w:t>
      </w:r>
    </w:p>
    <w:p w14:paraId="63806175" w14:textId="77777777" w:rsidR="00D47D3A" w:rsidRPr="00D47D3A" w:rsidRDefault="00D47D3A" w:rsidP="00D47D3A">
      <w:pPr>
        <w:spacing w:line="278" w:lineRule="auto"/>
      </w:pPr>
      <w:r w:rsidRPr="00D47D3A">
        <w:t>Initial persona definitions were qualitative design artifacts ("Climate Analyst should sound authoritative"). Converting these into testable specifications (Climate Analyst must include mitigation recommendations, Research Scientist must reference methodology, Student must avoid jargon) enabled automated validation. However, the limitation identified in Section 6.3.3—that persona appropriateness was not validated with actual users—revealed incomplete validation.</w:t>
      </w:r>
    </w:p>
    <w:p w14:paraId="4F27A7E2" w14:textId="77777777" w:rsidR="00D47D3A" w:rsidRPr="00D47D3A" w:rsidRDefault="00D47D3A" w:rsidP="00D47D3A">
      <w:pPr>
        <w:spacing w:line="278" w:lineRule="auto"/>
      </w:pPr>
      <w:r w:rsidRPr="00D47D3A">
        <w:rPr>
          <w:b/>
          <w:bCs/>
        </w:rPr>
        <w:t>Lesson</w:t>
      </w:r>
      <w:r w:rsidRPr="00D47D3A">
        <w:t>: Design artifacts (personas, user stories) should be converted into measurable specifications early. However, automated validation cannot replace user research—both are necessary.</w:t>
      </w:r>
    </w:p>
    <w:p w14:paraId="3F6075E6" w14:textId="77777777" w:rsidR="00D47D3A" w:rsidRPr="00D47D3A" w:rsidRDefault="00D47D3A" w:rsidP="00D47D3A">
      <w:pPr>
        <w:spacing w:line="278" w:lineRule="auto"/>
      </w:pPr>
      <w:r w:rsidRPr="00D47D3A">
        <w:rPr>
          <w:b/>
          <w:bCs/>
        </w:rPr>
        <w:t>4. Error Logging is Documentation, Not Debugging</w:t>
      </w:r>
    </w:p>
    <w:p w14:paraId="7297C880" w14:textId="77777777" w:rsidR="00D47D3A" w:rsidRPr="00D47D3A" w:rsidRDefault="00D47D3A" w:rsidP="00D47D3A">
      <w:pPr>
        <w:spacing w:line="278" w:lineRule="auto"/>
      </w:pPr>
      <w:r w:rsidRPr="00D47D3A">
        <w:t>The comprehensive MCP verification logging (</w:t>
      </w:r>
      <w:proofErr w:type="spellStart"/>
      <w:r w:rsidRPr="00D47D3A">
        <w:t>mcp_verify.jsonl</w:t>
      </w:r>
      <w:proofErr w:type="spellEnd"/>
      <w:r w:rsidRPr="00D47D3A">
        <w:t>, timestamped correlation IDs) was initially implemented for debugging. Post-deployment, these logs proved more valuable as </w:t>
      </w:r>
      <w:r w:rsidRPr="00D47D3A">
        <w:rPr>
          <w:b/>
          <w:bCs/>
        </w:rPr>
        <w:t>documentation of system behavior</w:t>
      </w:r>
      <w:r w:rsidRPr="00D47D3A">
        <w:t> for stakeholders auditing analytical outputs. Queries like "Why did the system return this number?" could be answered by log inspection rather than developer investigation.</w:t>
      </w:r>
    </w:p>
    <w:p w14:paraId="7B69B59B" w14:textId="00A0803F" w:rsidR="00D47D3A" w:rsidRDefault="00D47D3A" w:rsidP="00D47D3A">
      <w:pPr>
        <w:spacing w:line="278" w:lineRule="auto"/>
      </w:pPr>
      <w:r w:rsidRPr="00D47D3A">
        <w:rPr>
          <w:b/>
          <w:bCs/>
        </w:rPr>
        <w:t>Lesson</w:t>
      </w:r>
      <w:r w:rsidRPr="00D47D3A">
        <w:t>: In AI systems where explainability is critical, treat logs as user-facing documentation from day one. Structure, timestamp, and retain them accordingly.</w:t>
      </w:r>
    </w:p>
    <w:p w14:paraId="39C2C149" w14:textId="77777777" w:rsidR="00CA0178" w:rsidRPr="00D47D3A" w:rsidRDefault="00CA0178" w:rsidP="00D47D3A">
      <w:pPr>
        <w:spacing w:line="278" w:lineRule="auto"/>
      </w:pPr>
    </w:p>
    <w:p w14:paraId="2168E4CF" w14:textId="77777777" w:rsidR="00D47D3A" w:rsidRPr="00D47D3A" w:rsidRDefault="00D47D3A" w:rsidP="00CA0178">
      <w:pPr>
        <w:spacing w:line="278" w:lineRule="auto"/>
        <w:rPr>
          <w:rFonts w:asciiTheme="majorHAnsi" w:hAnsiTheme="majorHAnsi"/>
          <w:b/>
          <w:bCs/>
          <w:sz w:val="28"/>
          <w:szCs w:val="32"/>
        </w:rPr>
      </w:pPr>
      <w:r w:rsidRPr="00D47D3A">
        <w:rPr>
          <w:rFonts w:asciiTheme="majorHAnsi" w:hAnsiTheme="majorHAnsi"/>
          <w:b/>
          <w:bCs/>
          <w:sz w:val="28"/>
          <w:szCs w:val="32"/>
        </w:rPr>
        <w:t>7.3 FUTURE WORK</w:t>
      </w:r>
    </w:p>
    <w:p w14:paraId="501EA972" w14:textId="77777777" w:rsidR="00D47D3A" w:rsidRPr="00D47D3A" w:rsidRDefault="00D47D3A" w:rsidP="00D47D3A">
      <w:pPr>
        <w:spacing w:line="278" w:lineRule="auto"/>
      </w:pPr>
      <w:r w:rsidRPr="00D47D3A">
        <w:t>While the current implementation successfully demonstrated zero-hallucination climate intelligence, several promising directions exist for extending capabilities, addressing limitations, and enabling broader deployment.</w:t>
      </w:r>
    </w:p>
    <w:p w14:paraId="435768DC" w14:textId="77777777" w:rsidR="00D47D3A" w:rsidRPr="00D47D3A" w:rsidRDefault="00D47D3A" w:rsidP="00CA0178">
      <w:pPr>
        <w:spacing w:line="278" w:lineRule="auto"/>
        <w:rPr>
          <w:rFonts w:asciiTheme="majorHAnsi" w:hAnsiTheme="majorHAnsi"/>
          <w:b/>
          <w:bCs/>
          <w:sz w:val="24"/>
          <w:szCs w:val="28"/>
        </w:rPr>
      </w:pPr>
      <w:r w:rsidRPr="00D47D3A">
        <w:rPr>
          <w:rFonts w:asciiTheme="majorHAnsi" w:hAnsiTheme="majorHAnsi"/>
          <w:b/>
          <w:bCs/>
          <w:sz w:val="24"/>
          <w:szCs w:val="28"/>
        </w:rPr>
        <w:t>7.3.1 Multi-Source Data Integration</w:t>
      </w:r>
    </w:p>
    <w:p w14:paraId="0B5E8FB9" w14:textId="77777777" w:rsidR="00D47D3A" w:rsidRPr="00D47D3A" w:rsidRDefault="00D47D3A" w:rsidP="00D47D3A">
      <w:pPr>
        <w:spacing w:line="278" w:lineRule="auto"/>
      </w:pPr>
      <w:r w:rsidRPr="00D47D3A">
        <w:rPr>
          <w:b/>
          <w:bCs/>
        </w:rPr>
        <w:lastRenderedPageBreak/>
        <w:t>Current Limitation</w:t>
      </w:r>
      <w:r w:rsidRPr="00D47D3A">
        <w:t>: ClimateGPT is constrained to EDGAR v2024 CO₂ emissions data, limiting coverage to fossil fuel sectors and excluding CH₄, N₂O, land-use change, and socioeconomic context.</w:t>
      </w:r>
    </w:p>
    <w:p w14:paraId="45BC70D7" w14:textId="77777777" w:rsidR="00D47D3A" w:rsidRPr="00D47D3A" w:rsidRDefault="00D47D3A" w:rsidP="00D47D3A">
      <w:pPr>
        <w:spacing w:line="278" w:lineRule="auto"/>
      </w:pPr>
      <w:r w:rsidRPr="00D47D3A">
        <w:rPr>
          <w:b/>
          <w:bCs/>
        </w:rPr>
        <w:t>Proposed Enhancement</w:t>
      </w:r>
      <w:r w:rsidRPr="00D47D3A">
        <w:t>: Extend the MCP server to route queries across multiple authoritative sources:</w:t>
      </w:r>
    </w:p>
    <w:p w14:paraId="6941D0A1" w14:textId="77777777" w:rsidR="00D47D3A" w:rsidRPr="00D47D3A" w:rsidRDefault="00D47D3A" w:rsidP="00D77336">
      <w:pPr>
        <w:numPr>
          <w:ilvl w:val="0"/>
          <w:numId w:val="74"/>
        </w:numPr>
        <w:spacing w:line="278" w:lineRule="auto"/>
      </w:pPr>
      <w:r w:rsidRPr="00D47D3A">
        <w:rPr>
          <w:b/>
          <w:bCs/>
        </w:rPr>
        <w:t>FAOSTAT</w:t>
      </w:r>
      <w:r w:rsidRPr="00D47D3A">
        <w:t> (Food and Agriculture Organization): Agricultural emissions (CH₄ from livestock, N₂O from fertilizers)</w:t>
      </w:r>
    </w:p>
    <w:p w14:paraId="1CED993E" w14:textId="77777777" w:rsidR="00D47D3A" w:rsidRPr="00D47D3A" w:rsidRDefault="00D47D3A" w:rsidP="00D77336">
      <w:pPr>
        <w:numPr>
          <w:ilvl w:val="0"/>
          <w:numId w:val="74"/>
        </w:numPr>
        <w:spacing w:line="278" w:lineRule="auto"/>
      </w:pPr>
      <w:r w:rsidRPr="00D47D3A">
        <w:rPr>
          <w:b/>
          <w:bCs/>
        </w:rPr>
        <w:t>UNFCCC National Inventories</w:t>
      </w:r>
      <w:r w:rsidRPr="00D47D3A">
        <w:t>: Comprehensive GHG accounting including LULUCF (land-use, land-use change, forestry)</w:t>
      </w:r>
    </w:p>
    <w:p w14:paraId="621C9073" w14:textId="77777777" w:rsidR="00D47D3A" w:rsidRPr="00D47D3A" w:rsidRDefault="00D47D3A" w:rsidP="00D77336">
      <w:pPr>
        <w:numPr>
          <w:ilvl w:val="0"/>
          <w:numId w:val="74"/>
        </w:numPr>
        <w:spacing w:line="278" w:lineRule="auto"/>
      </w:pPr>
      <w:r w:rsidRPr="00D47D3A">
        <w:rPr>
          <w:b/>
          <w:bCs/>
        </w:rPr>
        <w:t>World Bank Open Data</w:t>
      </w:r>
      <w:r w:rsidRPr="00D47D3A">
        <w:t>: GDP, population, energy access for emissions intensity calculations</w:t>
      </w:r>
    </w:p>
    <w:p w14:paraId="7CDE7D11" w14:textId="77777777" w:rsidR="00D47D3A" w:rsidRPr="00D47D3A" w:rsidRDefault="00D47D3A" w:rsidP="00D77336">
      <w:pPr>
        <w:numPr>
          <w:ilvl w:val="0"/>
          <w:numId w:val="74"/>
        </w:numPr>
        <w:spacing w:line="278" w:lineRule="auto"/>
      </w:pPr>
      <w:r w:rsidRPr="00D47D3A">
        <w:rPr>
          <w:b/>
          <w:bCs/>
        </w:rPr>
        <w:t>Satellite-derived proxies</w:t>
      </w:r>
      <w:r w:rsidRPr="00D47D3A">
        <w:t> (NASA EMIT, ESA Sentinel-5P): Near-real-time NO₂, CH₄ concentration estimates</w:t>
      </w:r>
    </w:p>
    <w:p w14:paraId="7E70E796" w14:textId="77777777" w:rsidR="00D47D3A" w:rsidRPr="00D47D3A" w:rsidRDefault="00D47D3A" w:rsidP="00D47D3A">
      <w:pPr>
        <w:spacing w:line="278" w:lineRule="auto"/>
      </w:pPr>
      <w:r w:rsidRPr="00D47D3A">
        <w:rPr>
          <w:b/>
          <w:bCs/>
        </w:rPr>
        <w:t>Technical Approach</w:t>
      </w:r>
      <w:r w:rsidRPr="00D47D3A">
        <w:t>: Implement federated query routing where the MCP server:</w:t>
      </w:r>
    </w:p>
    <w:p w14:paraId="4C7173C8" w14:textId="77777777" w:rsidR="00D47D3A" w:rsidRPr="00D47D3A" w:rsidRDefault="00D47D3A" w:rsidP="00D77336">
      <w:pPr>
        <w:numPr>
          <w:ilvl w:val="0"/>
          <w:numId w:val="75"/>
        </w:numPr>
        <w:spacing w:line="278" w:lineRule="auto"/>
      </w:pPr>
      <w:r w:rsidRPr="00D47D3A">
        <w:t>Identifies required data sources based on query intent</w:t>
      </w:r>
    </w:p>
    <w:p w14:paraId="37739719" w14:textId="77777777" w:rsidR="00D47D3A" w:rsidRPr="00D47D3A" w:rsidRDefault="00D47D3A" w:rsidP="00D77336">
      <w:pPr>
        <w:numPr>
          <w:ilvl w:val="0"/>
          <w:numId w:val="75"/>
        </w:numPr>
        <w:spacing w:line="278" w:lineRule="auto"/>
      </w:pPr>
      <w:r w:rsidRPr="00D47D3A">
        <w:t>Executes parallel queries against multiple DuckDB instances or external APIs</w:t>
      </w:r>
    </w:p>
    <w:p w14:paraId="687872F2" w14:textId="77777777" w:rsidR="00D47D3A" w:rsidRPr="00D47D3A" w:rsidRDefault="00D47D3A" w:rsidP="00D77336">
      <w:pPr>
        <w:numPr>
          <w:ilvl w:val="0"/>
          <w:numId w:val="75"/>
        </w:numPr>
        <w:spacing w:line="278" w:lineRule="auto"/>
      </w:pPr>
      <w:r w:rsidRPr="00D47D3A">
        <w:t xml:space="preserve">Performs schema alignment and unit conversion (e.g., GWP100 for CH₄ → </w:t>
      </w:r>
      <w:proofErr w:type="spellStart"/>
      <w:r w:rsidRPr="00D47D3A">
        <w:t>CO₂e</w:t>
      </w:r>
      <w:proofErr w:type="spellEnd"/>
      <w:r w:rsidRPr="00D47D3A">
        <w:t>)</w:t>
      </w:r>
    </w:p>
    <w:p w14:paraId="6FDE9816" w14:textId="77777777" w:rsidR="00D47D3A" w:rsidRPr="00D47D3A" w:rsidRDefault="00D47D3A" w:rsidP="00D77336">
      <w:pPr>
        <w:numPr>
          <w:ilvl w:val="0"/>
          <w:numId w:val="75"/>
        </w:numPr>
        <w:spacing w:line="278" w:lineRule="auto"/>
      </w:pPr>
      <w:r w:rsidRPr="00D47D3A">
        <w:t>Validates cross-source consistency before summarization</w:t>
      </w:r>
    </w:p>
    <w:p w14:paraId="497D6C98" w14:textId="77777777" w:rsidR="00D47D3A" w:rsidRPr="00D47D3A" w:rsidRDefault="00D47D3A" w:rsidP="00D47D3A">
      <w:pPr>
        <w:spacing w:line="278" w:lineRule="auto"/>
      </w:pPr>
      <w:r w:rsidRPr="00D47D3A">
        <w:rPr>
          <w:b/>
          <w:bCs/>
        </w:rPr>
        <w:t>Expected Impact</w:t>
      </w:r>
      <w:r w:rsidRPr="00D47D3A">
        <w:t>: Enable comprehensive GHG analysis ("What are India's total GHG emissions including agriculture?") and emissions intensity queries ("What is Germany's emissions per capita?"), expanding applicability to corporate scope 3 accounting and national inventory verification.</w:t>
      </w:r>
    </w:p>
    <w:p w14:paraId="6BBBCC92" w14:textId="77777777" w:rsidR="00D47D3A" w:rsidRPr="00D47D3A" w:rsidRDefault="00D47D3A" w:rsidP="00CA0178">
      <w:pPr>
        <w:spacing w:line="278" w:lineRule="auto"/>
        <w:rPr>
          <w:rFonts w:asciiTheme="majorHAnsi" w:hAnsiTheme="majorHAnsi"/>
          <w:b/>
          <w:bCs/>
          <w:sz w:val="24"/>
          <w:szCs w:val="28"/>
        </w:rPr>
      </w:pPr>
      <w:r w:rsidRPr="00D47D3A">
        <w:rPr>
          <w:rFonts w:asciiTheme="majorHAnsi" w:hAnsiTheme="majorHAnsi"/>
          <w:b/>
          <w:bCs/>
          <w:sz w:val="24"/>
          <w:szCs w:val="28"/>
        </w:rPr>
        <w:t>7.3.2 Multilingual and Cross-Cultural Adaptation</w:t>
      </w:r>
    </w:p>
    <w:p w14:paraId="1EA3F693" w14:textId="77777777" w:rsidR="00D47D3A" w:rsidRPr="00D47D3A" w:rsidRDefault="00D47D3A" w:rsidP="00D47D3A">
      <w:pPr>
        <w:spacing w:line="278" w:lineRule="auto"/>
      </w:pPr>
      <w:r w:rsidRPr="00D47D3A">
        <w:rPr>
          <w:b/>
          <w:bCs/>
        </w:rPr>
        <w:t>Current Limitation</w:t>
      </w:r>
      <w:r w:rsidRPr="00D47D3A">
        <w:t>: English-only interface excludes 75% of the global population; personas reflect Western professional norms.</w:t>
      </w:r>
    </w:p>
    <w:p w14:paraId="133730B5" w14:textId="77777777" w:rsidR="00D47D3A" w:rsidRPr="00D47D3A" w:rsidRDefault="00D47D3A" w:rsidP="00D47D3A">
      <w:pPr>
        <w:spacing w:line="278" w:lineRule="auto"/>
      </w:pPr>
      <w:r w:rsidRPr="00D47D3A">
        <w:rPr>
          <w:b/>
          <w:bCs/>
        </w:rPr>
        <w:t>Proposed Enhancement</w:t>
      </w:r>
      <w:r w:rsidRPr="00D47D3A">
        <w:t>:</w:t>
      </w:r>
    </w:p>
    <w:p w14:paraId="47545849" w14:textId="77777777" w:rsidR="00D47D3A" w:rsidRPr="00D47D3A" w:rsidRDefault="00D47D3A" w:rsidP="00D77336">
      <w:pPr>
        <w:numPr>
          <w:ilvl w:val="0"/>
          <w:numId w:val="76"/>
        </w:numPr>
        <w:spacing w:line="278" w:lineRule="auto"/>
      </w:pPr>
      <w:r w:rsidRPr="00D47D3A">
        <w:rPr>
          <w:b/>
          <w:bCs/>
        </w:rPr>
        <w:t>Multilingual support</w:t>
      </w:r>
      <w:r w:rsidRPr="00D47D3A">
        <w:t>: Spanish, Mandarin, Hindi, Arabic, French as priority languages</w:t>
      </w:r>
    </w:p>
    <w:p w14:paraId="09CBBBC5" w14:textId="77777777" w:rsidR="00D47D3A" w:rsidRPr="00D47D3A" w:rsidRDefault="00D47D3A" w:rsidP="00D77336">
      <w:pPr>
        <w:numPr>
          <w:ilvl w:val="0"/>
          <w:numId w:val="76"/>
        </w:numPr>
        <w:spacing w:line="278" w:lineRule="auto"/>
      </w:pPr>
      <w:r w:rsidRPr="00D47D3A">
        <w:rPr>
          <w:b/>
          <w:bCs/>
        </w:rPr>
        <w:t>Culturally adapted personas</w:t>
      </w:r>
      <w:r w:rsidRPr="00D47D3A">
        <w:t>: Develop region-specific profiles (e.g., "Community Organizer" for grassroots climate action, "Traditional Ecological Knowledge Holder" for Indigenous contexts)</w:t>
      </w:r>
    </w:p>
    <w:p w14:paraId="67EF2079" w14:textId="77777777" w:rsidR="00D47D3A" w:rsidRPr="00D47D3A" w:rsidRDefault="00D47D3A" w:rsidP="00D77336">
      <w:pPr>
        <w:numPr>
          <w:ilvl w:val="0"/>
          <w:numId w:val="76"/>
        </w:numPr>
        <w:spacing w:line="278" w:lineRule="auto"/>
      </w:pPr>
      <w:r w:rsidRPr="00D47D3A">
        <w:rPr>
          <w:b/>
          <w:bCs/>
        </w:rPr>
        <w:t>Localized examples</w:t>
      </w:r>
      <w:r w:rsidRPr="00D47D3A">
        <w:t>: Query suggestions tailored to regional concerns (monsoon impacts in South Asia, desertification in Sahel)</w:t>
      </w:r>
    </w:p>
    <w:p w14:paraId="5BBDACBA" w14:textId="77777777" w:rsidR="00D47D3A" w:rsidRPr="00D47D3A" w:rsidRDefault="00D47D3A" w:rsidP="00D47D3A">
      <w:pPr>
        <w:spacing w:line="278" w:lineRule="auto"/>
      </w:pPr>
      <w:r w:rsidRPr="00D47D3A">
        <w:rPr>
          <w:b/>
          <w:bCs/>
        </w:rPr>
        <w:t>Technical Approach</w:t>
      </w:r>
      <w:r w:rsidRPr="00D47D3A">
        <w:t>:</w:t>
      </w:r>
    </w:p>
    <w:p w14:paraId="1698558E" w14:textId="77777777" w:rsidR="00D47D3A" w:rsidRPr="00D47D3A" w:rsidRDefault="00D47D3A" w:rsidP="00D77336">
      <w:pPr>
        <w:numPr>
          <w:ilvl w:val="0"/>
          <w:numId w:val="77"/>
        </w:numPr>
        <w:spacing w:line="278" w:lineRule="auto"/>
      </w:pPr>
      <w:r w:rsidRPr="00D47D3A">
        <w:t>Translate MCP tool descriptions and schema metadata to target languages</w:t>
      </w:r>
    </w:p>
    <w:p w14:paraId="6D16F755" w14:textId="77777777" w:rsidR="00D47D3A" w:rsidRPr="00D47D3A" w:rsidRDefault="00D47D3A" w:rsidP="00D77336">
      <w:pPr>
        <w:numPr>
          <w:ilvl w:val="0"/>
          <w:numId w:val="77"/>
        </w:numPr>
        <w:spacing w:line="278" w:lineRule="auto"/>
      </w:pPr>
      <w:r w:rsidRPr="00D47D3A">
        <w:t xml:space="preserve">Fine-tune or select LLM backends with strong multilingual performance (e.g., </w:t>
      </w:r>
      <w:proofErr w:type="spellStart"/>
      <w:r w:rsidRPr="00D47D3A">
        <w:t>mGPT</w:t>
      </w:r>
      <w:proofErr w:type="spellEnd"/>
      <w:r w:rsidRPr="00D47D3A">
        <w:t>, Llama 3 multilingual variants)</w:t>
      </w:r>
    </w:p>
    <w:p w14:paraId="251B7469" w14:textId="77777777" w:rsidR="00D47D3A" w:rsidRPr="00D47D3A" w:rsidRDefault="00D47D3A" w:rsidP="00D77336">
      <w:pPr>
        <w:numPr>
          <w:ilvl w:val="0"/>
          <w:numId w:val="77"/>
        </w:numPr>
        <w:spacing w:line="278" w:lineRule="auto"/>
      </w:pPr>
      <w:r w:rsidRPr="00D47D3A">
        <w:t>Conduct cross-cultural user studies to validate persona appropriateness</w:t>
      </w:r>
    </w:p>
    <w:p w14:paraId="294DB5A4" w14:textId="77777777" w:rsidR="00D47D3A" w:rsidRPr="00D47D3A" w:rsidRDefault="00D47D3A" w:rsidP="00D47D3A">
      <w:pPr>
        <w:spacing w:line="278" w:lineRule="auto"/>
      </w:pPr>
      <w:r w:rsidRPr="00D47D3A">
        <w:rPr>
          <w:b/>
          <w:bCs/>
        </w:rPr>
        <w:lastRenderedPageBreak/>
        <w:t>Expected Impact</w:t>
      </w:r>
      <w:r w:rsidRPr="00D47D3A">
        <w:t>: Democratize climate intelligence access for Global South organizations, frontline communities, and non-English-speaking policymakers currently excluded from conversational analytics tools.</w:t>
      </w:r>
    </w:p>
    <w:p w14:paraId="253E11B9" w14:textId="77777777" w:rsidR="00D47D3A" w:rsidRPr="00D47D3A" w:rsidRDefault="00D47D3A" w:rsidP="00CA0178">
      <w:pPr>
        <w:spacing w:line="278" w:lineRule="auto"/>
        <w:rPr>
          <w:rFonts w:asciiTheme="majorHAnsi" w:hAnsiTheme="majorHAnsi"/>
          <w:b/>
          <w:bCs/>
          <w:sz w:val="24"/>
          <w:szCs w:val="28"/>
        </w:rPr>
      </w:pPr>
      <w:r w:rsidRPr="00D47D3A">
        <w:rPr>
          <w:rFonts w:asciiTheme="majorHAnsi" w:hAnsiTheme="majorHAnsi"/>
          <w:b/>
          <w:bCs/>
          <w:sz w:val="24"/>
          <w:szCs w:val="28"/>
        </w:rPr>
        <w:t>7.3.3 Real-Time and Forecasting Capabilities</w:t>
      </w:r>
    </w:p>
    <w:p w14:paraId="593AA213" w14:textId="77777777" w:rsidR="00D47D3A" w:rsidRPr="00D47D3A" w:rsidRDefault="00D47D3A" w:rsidP="00D47D3A">
      <w:pPr>
        <w:spacing w:line="278" w:lineRule="auto"/>
      </w:pPr>
      <w:r w:rsidRPr="00D47D3A">
        <w:rPr>
          <w:b/>
          <w:bCs/>
        </w:rPr>
        <w:t>Current Limitation</w:t>
      </w:r>
      <w:r w:rsidRPr="00D47D3A">
        <w:t>: EDGAR data lags 6-12 months; no forecasting or projection capabilities.</w:t>
      </w:r>
    </w:p>
    <w:p w14:paraId="396891C3" w14:textId="77777777" w:rsidR="00D47D3A" w:rsidRPr="00D47D3A" w:rsidRDefault="00D47D3A" w:rsidP="00D47D3A">
      <w:pPr>
        <w:spacing w:line="278" w:lineRule="auto"/>
      </w:pPr>
      <w:r w:rsidRPr="00D47D3A">
        <w:rPr>
          <w:b/>
          <w:bCs/>
        </w:rPr>
        <w:t>Proposed Enhancement</w:t>
      </w:r>
      <w:r w:rsidRPr="00D47D3A">
        <w:t>:</w:t>
      </w:r>
    </w:p>
    <w:p w14:paraId="7BACBE07" w14:textId="77777777" w:rsidR="00D47D3A" w:rsidRPr="00D47D3A" w:rsidRDefault="00D47D3A" w:rsidP="00D77336">
      <w:pPr>
        <w:numPr>
          <w:ilvl w:val="0"/>
          <w:numId w:val="78"/>
        </w:numPr>
        <w:spacing w:line="278" w:lineRule="auto"/>
      </w:pPr>
      <w:r w:rsidRPr="00D47D3A">
        <w:rPr>
          <w:b/>
          <w:bCs/>
        </w:rPr>
        <w:t>Nowcasting</w:t>
      </w:r>
      <w:r w:rsidRPr="00D47D3A">
        <w:t>: Integrate satellite-derived activity proxies (traffic density from GPS data, power plant plumes from NO₂ sensors) to estimate current-month emissions</w:t>
      </w:r>
    </w:p>
    <w:p w14:paraId="2D030ABB" w14:textId="77777777" w:rsidR="00D47D3A" w:rsidRPr="00D47D3A" w:rsidRDefault="00D47D3A" w:rsidP="00D77336">
      <w:pPr>
        <w:numPr>
          <w:ilvl w:val="0"/>
          <w:numId w:val="78"/>
        </w:numPr>
        <w:spacing w:line="278" w:lineRule="auto"/>
      </w:pPr>
      <w:r w:rsidRPr="00D47D3A">
        <w:rPr>
          <w:b/>
          <w:bCs/>
        </w:rPr>
        <w:t>Forecasting</w:t>
      </w:r>
      <w:r w:rsidRPr="00D47D3A">
        <w:t>: Implement time-series models (ARIMA, Prophet, transformer-based forecasters) trained on historical EDGAR data to project near-term trends (3-12 months)</w:t>
      </w:r>
    </w:p>
    <w:p w14:paraId="68BF68E5" w14:textId="77777777" w:rsidR="00D47D3A" w:rsidRPr="00D47D3A" w:rsidRDefault="00D47D3A" w:rsidP="00D77336">
      <w:pPr>
        <w:numPr>
          <w:ilvl w:val="0"/>
          <w:numId w:val="78"/>
        </w:numPr>
        <w:spacing w:line="278" w:lineRule="auto"/>
      </w:pPr>
      <w:r w:rsidRPr="00D47D3A">
        <w:rPr>
          <w:b/>
          <w:bCs/>
        </w:rPr>
        <w:t>Scenario analysis</w:t>
      </w:r>
      <w:r w:rsidRPr="00D47D3A">
        <w:t xml:space="preserve">: Enable "what-if" queries ("If Germany closes remaining coal plants by 2025, what </w:t>
      </w:r>
      <w:proofErr w:type="gramStart"/>
      <w:r w:rsidRPr="00D47D3A">
        <w:t>would</w:t>
      </w:r>
      <w:proofErr w:type="gramEnd"/>
      <w:r w:rsidRPr="00D47D3A">
        <w:t xml:space="preserve"> power emissions be?")</w:t>
      </w:r>
    </w:p>
    <w:p w14:paraId="1228058A" w14:textId="77777777" w:rsidR="00D47D3A" w:rsidRPr="00D47D3A" w:rsidRDefault="00D47D3A" w:rsidP="00D47D3A">
      <w:pPr>
        <w:spacing w:line="278" w:lineRule="auto"/>
      </w:pPr>
      <w:r w:rsidRPr="00D47D3A">
        <w:rPr>
          <w:b/>
          <w:bCs/>
        </w:rPr>
        <w:t>Technical Approach</w:t>
      </w:r>
      <w:r w:rsidRPr="00D47D3A">
        <w:t>:</w:t>
      </w:r>
    </w:p>
    <w:p w14:paraId="24694BA3" w14:textId="77777777" w:rsidR="00D47D3A" w:rsidRPr="00D47D3A" w:rsidRDefault="00D47D3A" w:rsidP="00D77336">
      <w:pPr>
        <w:numPr>
          <w:ilvl w:val="0"/>
          <w:numId w:val="79"/>
        </w:numPr>
        <w:spacing w:line="278" w:lineRule="auto"/>
      </w:pPr>
      <w:r w:rsidRPr="00D47D3A">
        <w:t>Extend MCP tools to include </w:t>
      </w:r>
      <w:proofErr w:type="spellStart"/>
      <w:r w:rsidRPr="00D47D3A">
        <w:t>forecast_emissions</w:t>
      </w:r>
      <w:proofErr w:type="spellEnd"/>
      <w:r w:rsidRPr="00D47D3A">
        <w:t xml:space="preserve">(location, sector, year, </w:t>
      </w:r>
      <w:proofErr w:type="spellStart"/>
      <w:r w:rsidRPr="00D47D3A">
        <w:t>confidence_interval</w:t>
      </w:r>
      <w:proofErr w:type="spellEnd"/>
      <w:r w:rsidRPr="00D47D3A">
        <w:t>)</w:t>
      </w:r>
    </w:p>
    <w:p w14:paraId="76877125" w14:textId="77777777" w:rsidR="00D47D3A" w:rsidRPr="00D47D3A" w:rsidRDefault="00D47D3A" w:rsidP="00D77336">
      <w:pPr>
        <w:numPr>
          <w:ilvl w:val="0"/>
          <w:numId w:val="79"/>
        </w:numPr>
        <w:spacing w:line="278" w:lineRule="auto"/>
      </w:pPr>
      <w:r w:rsidRPr="00D47D3A">
        <w:t>Clearly label forecasts with uncertainty bounds and methodology</w:t>
      </w:r>
    </w:p>
    <w:p w14:paraId="450C9CD7" w14:textId="77777777" w:rsidR="00D47D3A" w:rsidRPr="00D47D3A" w:rsidRDefault="00D47D3A" w:rsidP="00D77336">
      <w:pPr>
        <w:numPr>
          <w:ilvl w:val="0"/>
          <w:numId w:val="79"/>
        </w:numPr>
        <w:spacing w:line="278" w:lineRule="auto"/>
      </w:pPr>
      <w:r w:rsidRPr="00D47D3A">
        <w:t>Implement human-in-the-loop approval for scenario analysis to prevent misuse</w:t>
      </w:r>
    </w:p>
    <w:p w14:paraId="0FE9BC73" w14:textId="77777777" w:rsidR="00D47D3A" w:rsidRPr="00D47D3A" w:rsidRDefault="00D47D3A" w:rsidP="00D47D3A">
      <w:pPr>
        <w:spacing w:line="278" w:lineRule="auto"/>
      </w:pPr>
      <w:r w:rsidRPr="00D47D3A">
        <w:rPr>
          <w:b/>
          <w:bCs/>
        </w:rPr>
        <w:t>Expected Impact</w:t>
      </w:r>
      <w:r w:rsidRPr="00D47D3A">
        <w:t>: Support proactive policy planning and corporate target-setting rather than reactive analysis of historical data only.</w:t>
      </w:r>
    </w:p>
    <w:p w14:paraId="14EF412D" w14:textId="77777777" w:rsidR="00D47D3A" w:rsidRPr="00D47D3A" w:rsidRDefault="00D47D3A" w:rsidP="00CA0178">
      <w:pPr>
        <w:spacing w:line="278" w:lineRule="auto"/>
        <w:rPr>
          <w:rFonts w:asciiTheme="majorHAnsi" w:hAnsiTheme="majorHAnsi"/>
          <w:b/>
          <w:bCs/>
          <w:sz w:val="24"/>
          <w:szCs w:val="28"/>
        </w:rPr>
      </w:pPr>
      <w:r w:rsidRPr="00D47D3A">
        <w:rPr>
          <w:rFonts w:asciiTheme="majorHAnsi" w:hAnsiTheme="majorHAnsi"/>
          <w:b/>
          <w:bCs/>
          <w:sz w:val="24"/>
          <w:szCs w:val="28"/>
        </w:rPr>
        <w:t>7.3.4 Horizontal Scaling and Production Hardening</w:t>
      </w:r>
    </w:p>
    <w:p w14:paraId="39A41412" w14:textId="77777777" w:rsidR="00D47D3A" w:rsidRPr="00D47D3A" w:rsidRDefault="00D47D3A" w:rsidP="00D47D3A">
      <w:pPr>
        <w:spacing w:line="278" w:lineRule="auto"/>
      </w:pPr>
      <w:r w:rsidRPr="00D47D3A">
        <w:rPr>
          <w:b/>
          <w:bCs/>
        </w:rPr>
        <w:t>Current Limitation</w:t>
      </w:r>
      <w:r w:rsidRPr="00D47D3A">
        <w:t>: Single MCP server instance limits concurrent users to ~5-10; no load balancing or high availability.</w:t>
      </w:r>
    </w:p>
    <w:p w14:paraId="66A2BD45" w14:textId="77777777" w:rsidR="00D47D3A" w:rsidRPr="00D47D3A" w:rsidRDefault="00D47D3A" w:rsidP="00D47D3A">
      <w:pPr>
        <w:spacing w:line="278" w:lineRule="auto"/>
      </w:pPr>
      <w:r w:rsidRPr="00D47D3A">
        <w:rPr>
          <w:b/>
          <w:bCs/>
        </w:rPr>
        <w:t>Proposed Enhancement</w:t>
      </w:r>
      <w:r w:rsidRPr="00D47D3A">
        <w:t>:</w:t>
      </w:r>
    </w:p>
    <w:p w14:paraId="0C43EBE4" w14:textId="77777777" w:rsidR="00D47D3A" w:rsidRPr="00D47D3A" w:rsidRDefault="00D47D3A" w:rsidP="00D77336">
      <w:pPr>
        <w:numPr>
          <w:ilvl w:val="0"/>
          <w:numId w:val="80"/>
        </w:numPr>
        <w:spacing w:line="278" w:lineRule="auto"/>
      </w:pPr>
      <w:r w:rsidRPr="00D47D3A">
        <w:rPr>
          <w:b/>
          <w:bCs/>
        </w:rPr>
        <w:t>Load balancing</w:t>
      </w:r>
      <w:r w:rsidRPr="00D47D3A">
        <w:t>: Deploy multiple MCP server instances behind Nginx/</w:t>
      </w:r>
      <w:proofErr w:type="spellStart"/>
      <w:r w:rsidRPr="00D47D3A">
        <w:t>HAProxy</w:t>
      </w:r>
      <w:proofErr w:type="spellEnd"/>
    </w:p>
    <w:p w14:paraId="24BD4BEB" w14:textId="77777777" w:rsidR="00D47D3A" w:rsidRPr="00D47D3A" w:rsidRDefault="00D47D3A" w:rsidP="00D77336">
      <w:pPr>
        <w:numPr>
          <w:ilvl w:val="0"/>
          <w:numId w:val="80"/>
        </w:numPr>
        <w:spacing w:line="278" w:lineRule="auto"/>
      </w:pPr>
      <w:r w:rsidRPr="00D47D3A">
        <w:rPr>
          <w:b/>
          <w:bCs/>
        </w:rPr>
        <w:t>Shared caching</w:t>
      </w:r>
      <w:r w:rsidRPr="00D47D3A">
        <w:t>: Implement Redis-based query result cache shared across instances</w:t>
      </w:r>
    </w:p>
    <w:p w14:paraId="0D1631CB" w14:textId="77777777" w:rsidR="00D47D3A" w:rsidRPr="00D47D3A" w:rsidRDefault="00D47D3A" w:rsidP="00D77336">
      <w:pPr>
        <w:numPr>
          <w:ilvl w:val="0"/>
          <w:numId w:val="80"/>
        </w:numPr>
        <w:spacing w:line="278" w:lineRule="auto"/>
      </w:pPr>
      <w:r w:rsidRPr="00D47D3A">
        <w:rPr>
          <w:b/>
          <w:bCs/>
        </w:rPr>
        <w:t>Database replication</w:t>
      </w:r>
      <w:r w:rsidRPr="00D47D3A">
        <w:t>: Deploy read replicas of DuckDB or migrate to distributed query engine (e.g., DuckDB over S3, Trino)</w:t>
      </w:r>
    </w:p>
    <w:p w14:paraId="2780EDCC" w14:textId="77777777" w:rsidR="00D47D3A" w:rsidRPr="00D47D3A" w:rsidRDefault="00D47D3A" w:rsidP="00D77336">
      <w:pPr>
        <w:numPr>
          <w:ilvl w:val="0"/>
          <w:numId w:val="80"/>
        </w:numPr>
        <w:spacing w:line="278" w:lineRule="auto"/>
      </w:pPr>
      <w:r w:rsidRPr="00D47D3A">
        <w:rPr>
          <w:b/>
          <w:bCs/>
        </w:rPr>
        <w:t>Rate limiting</w:t>
      </w:r>
      <w:r w:rsidRPr="00D47D3A">
        <w:t>: Implement per-user quotas to prevent abuse and control API costs</w:t>
      </w:r>
    </w:p>
    <w:p w14:paraId="182F75AA" w14:textId="77777777" w:rsidR="00D47D3A" w:rsidRPr="00D47D3A" w:rsidRDefault="00D47D3A" w:rsidP="00D47D3A">
      <w:pPr>
        <w:spacing w:line="278" w:lineRule="auto"/>
      </w:pPr>
      <w:r w:rsidRPr="00D47D3A">
        <w:rPr>
          <w:b/>
          <w:bCs/>
        </w:rPr>
        <w:t>Technical Approach</w:t>
      </w:r>
      <w:r w:rsidRPr="00D47D3A">
        <w:t>:</w:t>
      </w:r>
    </w:p>
    <w:p w14:paraId="6FC1CA54" w14:textId="77777777" w:rsidR="00D47D3A" w:rsidRPr="00D47D3A" w:rsidRDefault="00D47D3A" w:rsidP="00D77336">
      <w:pPr>
        <w:numPr>
          <w:ilvl w:val="0"/>
          <w:numId w:val="81"/>
        </w:numPr>
        <w:spacing w:line="278" w:lineRule="auto"/>
      </w:pPr>
      <w:r w:rsidRPr="00D47D3A">
        <w:t>Containerize MCP server with Kubernetes for horizontal pod autoscaling</w:t>
      </w:r>
    </w:p>
    <w:p w14:paraId="787BF4F8" w14:textId="77777777" w:rsidR="00D47D3A" w:rsidRPr="00D47D3A" w:rsidRDefault="00D47D3A" w:rsidP="00D77336">
      <w:pPr>
        <w:numPr>
          <w:ilvl w:val="0"/>
          <w:numId w:val="81"/>
        </w:numPr>
        <w:spacing w:line="278" w:lineRule="auto"/>
      </w:pPr>
      <w:r w:rsidRPr="00D47D3A">
        <w:t>Implement sticky sessions or stateless design for load balancer compatibility</w:t>
      </w:r>
    </w:p>
    <w:p w14:paraId="4671C30F" w14:textId="77777777" w:rsidR="00D47D3A" w:rsidRPr="00D47D3A" w:rsidRDefault="00D47D3A" w:rsidP="00D77336">
      <w:pPr>
        <w:numPr>
          <w:ilvl w:val="0"/>
          <w:numId w:val="81"/>
        </w:numPr>
        <w:spacing w:line="278" w:lineRule="auto"/>
      </w:pPr>
      <w:r w:rsidRPr="00D47D3A">
        <w:t>Add health checks, circuit breakers, and graceful degradation for resilience</w:t>
      </w:r>
    </w:p>
    <w:p w14:paraId="1554DEC2" w14:textId="1BB4FD28" w:rsidR="00D47D3A" w:rsidRPr="00D47D3A" w:rsidRDefault="00D47D3A" w:rsidP="00D47D3A">
      <w:pPr>
        <w:spacing w:line="278" w:lineRule="auto"/>
      </w:pPr>
      <w:r w:rsidRPr="00D47D3A">
        <w:rPr>
          <w:b/>
          <w:bCs/>
        </w:rPr>
        <w:lastRenderedPageBreak/>
        <w:t>Expected Impact</w:t>
      </w:r>
      <w:r w:rsidRPr="00D47D3A">
        <w:t xml:space="preserve">: Scale to 1,000+ concurrent users suitable for public-facing deployment or large organizational </w:t>
      </w:r>
      <w:r w:rsidR="00736362" w:rsidRPr="00D47D3A">
        <w:t>rollouts</w:t>
      </w:r>
      <w:r w:rsidRPr="00D47D3A">
        <w:t>.</w:t>
      </w:r>
    </w:p>
    <w:p w14:paraId="73F276D0" w14:textId="77777777" w:rsidR="00D47D3A" w:rsidRPr="00D47D3A" w:rsidRDefault="00D47D3A" w:rsidP="00CA0178">
      <w:pPr>
        <w:spacing w:line="278" w:lineRule="auto"/>
        <w:rPr>
          <w:rFonts w:asciiTheme="majorHAnsi" w:hAnsiTheme="majorHAnsi"/>
          <w:b/>
          <w:bCs/>
          <w:sz w:val="24"/>
        </w:rPr>
      </w:pPr>
      <w:r w:rsidRPr="00D47D3A">
        <w:rPr>
          <w:rFonts w:asciiTheme="majorHAnsi" w:hAnsiTheme="majorHAnsi"/>
          <w:b/>
          <w:bCs/>
          <w:sz w:val="24"/>
        </w:rPr>
        <w:t>7.3.5 Enhanced Explainability and Audit Trails</w:t>
      </w:r>
    </w:p>
    <w:p w14:paraId="37C50E90" w14:textId="77777777" w:rsidR="00D47D3A" w:rsidRPr="00D47D3A" w:rsidRDefault="00D47D3A" w:rsidP="00D47D3A">
      <w:pPr>
        <w:spacing w:line="278" w:lineRule="auto"/>
      </w:pPr>
      <w:r w:rsidRPr="00D47D3A">
        <w:rPr>
          <w:b/>
          <w:bCs/>
        </w:rPr>
        <w:t>Current Limitation</w:t>
      </w:r>
      <w:r w:rsidRPr="00D47D3A">
        <w:t>: LLM reasoning process remains opaque despite data traceability; no chain-of-thought visibility.</w:t>
      </w:r>
    </w:p>
    <w:p w14:paraId="1DCC6DAD" w14:textId="77777777" w:rsidR="00D47D3A" w:rsidRPr="00D47D3A" w:rsidRDefault="00D47D3A" w:rsidP="00D47D3A">
      <w:pPr>
        <w:spacing w:line="278" w:lineRule="auto"/>
      </w:pPr>
      <w:r w:rsidRPr="00D47D3A">
        <w:rPr>
          <w:b/>
          <w:bCs/>
        </w:rPr>
        <w:t>Proposed Enhancement</w:t>
      </w:r>
      <w:r w:rsidRPr="00D47D3A">
        <w:t>:</w:t>
      </w:r>
    </w:p>
    <w:p w14:paraId="469844A3" w14:textId="77777777" w:rsidR="00D47D3A" w:rsidRPr="00D47D3A" w:rsidRDefault="00D47D3A" w:rsidP="00D77336">
      <w:pPr>
        <w:numPr>
          <w:ilvl w:val="0"/>
          <w:numId w:val="82"/>
        </w:numPr>
        <w:spacing w:line="278" w:lineRule="auto"/>
      </w:pPr>
      <w:r w:rsidRPr="00D47D3A">
        <w:rPr>
          <w:b/>
          <w:bCs/>
        </w:rPr>
        <w:t>Visible reasoning</w:t>
      </w:r>
      <w:r w:rsidRPr="00D47D3A">
        <w:t>: Display step-by-step query interpretation logic ("Detected location: Germany (country-level) → Selected dataset: transport_admin0_yearly")</w:t>
      </w:r>
    </w:p>
    <w:p w14:paraId="5A8E034B" w14:textId="77777777" w:rsidR="00D47D3A" w:rsidRPr="00D47D3A" w:rsidRDefault="00D47D3A" w:rsidP="00D77336">
      <w:pPr>
        <w:numPr>
          <w:ilvl w:val="0"/>
          <w:numId w:val="82"/>
        </w:numPr>
        <w:spacing w:line="278" w:lineRule="auto"/>
      </w:pPr>
      <w:r w:rsidRPr="00D47D3A">
        <w:rPr>
          <w:b/>
          <w:bCs/>
        </w:rPr>
        <w:t>Confidence scoring</w:t>
      </w:r>
      <w:r w:rsidRPr="00D47D3A">
        <w:t>: Indicate uncertainty in query parsing ("I interpreted this as transport emissions (85% confident). Did you mean total emissions?")</w:t>
      </w:r>
    </w:p>
    <w:p w14:paraId="15214B89" w14:textId="77777777" w:rsidR="00D47D3A" w:rsidRPr="00D47D3A" w:rsidRDefault="00D47D3A" w:rsidP="00D77336">
      <w:pPr>
        <w:numPr>
          <w:ilvl w:val="0"/>
          <w:numId w:val="82"/>
        </w:numPr>
        <w:spacing w:line="278" w:lineRule="auto"/>
      </w:pPr>
      <w:r w:rsidRPr="00D47D3A">
        <w:rPr>
          <w:b/>
          <w:bCs/>
        </w:rPr>
        <w:t>What-if explanations</w:t>
      </w:r>
      <w:r w:rsidRPr="00D47D3A">
        <w:t>: Show how results change if different interpretations were chosen</w:t>
      </w:r>
    </w:p>
    <w:p w14:paraId="395B80D7" w14:textId="77777777" w:rsidR="00D47D3A" w:rsidRPr="00D47D3A" w:rsidRDefault="00D47D3A" w:rsidP="00D47D3A">
      <w:pPr>
        <w:spacing w:line="278" w:lineRule="auto"/>
      </w:pPr>
      <w:r w:rsidRPr="00D47D3A">
        <w:rPr>
          <w:b/>
          <w:bCs/>
        </w:rPr>
        <w:t>Technical Approach</w:t>
      </w:r>
      <w:r w:rsidRPr="00D47D3A">
        <w:t>:</w:t>
      </w:r>
    </w:p>
    <w:p w14:paraId="066A892F" w14:textId="77777777" w:rsidR="00D47D3A" w:rsidRPr="00D47D3A" w:rsidRDefault="00D47D3A" w:rsidP="00D77336">
      <w:pPr>
        <w:numPr>
          <w:ilvl w:val="0"/>
          <w:numId w:val="83"/>
        </w:numPr>
        <w:spacing w:line="278" w:lineRule="auto"/>
      </w:pPr>
      <w:r w:rsidRPr="00D47D3A">
        <w:t>Implement chain-of-thought prompting with structured JSON intermediate steps</w:t>
      </w:r>
    </w:p>
    <w:p w14:paraId="401D71B8" w14:textId="77777777" w:rsidR="00D47D3A" w:rsidRPr="00D47D3A" w:rsidRDefault="00D47D3A" w:rsidP="00D77336">
      <w:pPr>
        <w:numPr>
          <w:ilvl w:val="0"/>
          <w:numId w:val="83"/>
        </w:numPr>
        <w:spacing w:line="278" w:lineRule="auto"/>
      </w:pPr>
      <w:r w:rsidRPr="00D47D3A">
        <w:t>Parse and display reasoning steps in expandable UI panel</w:t>
      </w:r>
    </w:p>
    <w:p w14:paraId="44A068AD" w14:textId="77777777" w:rsidR="00D47D3A" w:rsidRPr="00D47D3A" w:rsidRDefault="00D47D3A" w:rsidP="00D77336">
      <w:pPr>
        <w:numPr>
          <w:ilvl w:val="0"/>
          <w:numId w:val="83"/>
        </w:numPr>
        <w:spacing w:line="278" w:lineRule="auto"/>
      </w:pPr>
      <w:r w:rsidRPr="00D47D3A">
        <w:t>Log all reasoning paths for audit and debugging</w:t>
      </w:r>
    </w:p>
    <w:p w14:paraId="1DCB6519" w14:textId="5EAF7698" w:rsidR="00D47D3A" w:rsidRDefault="00D47D3A" w:rsidP="00D47D3A">
      <w:pPr>
        <w:spacing w:line="278" w:lineRule="auto"/>
      </w:pPr>
      <w:r w:rsidRPr="00D47D3A">
        <w:rPr>
          <w:b/>
          <w:bCs/>
        </w:rPr>
        <w:t>Expected Impact</w:t>
      </w:r>
      <w:r w:rsidRPr="00D47D3A">
        <w:t>: Improve user trust, enable non-technical auditing of analytical outputs, and facilitate debugging of edge cases.</w:t>
      </w:r>
    </w:p>
    <w:p w14:paraId="2ECABCF9" w14:textId="77777777" w:rsidR="00CA0178" w:rsidRPr="00D47D3A" w:rsidRDefault="00CA0178" w:rsidP="00D47D3A">
      <w:pPr>
        <w:spacing w:line="278" w:lineRule="auto"/>
      </w:pPr>
    </w:p>
    <w:p w14:paraId="1EF235FE" w14:textId="77777777" w:rsidR="00D47D3A" w:rsidRPr="00D47D3A" w:rsidRDefault="00D47D3A" w:rsidP="00CA0178">
      <w:pPr>
        <w:spacing w:line="278" w:lineRule="auto"/>
        <w:rPr>
          <w:b/>
          <w:bCs/>
          <w:sz w:val="28"/>
          <w:szCs w:val="28"/>
        </w:rPr>
      </w:pPr>
      <w:r w:rsidRPr="00D47D3A">
        <w:rPr>
          <w:b/>
          <w:bCs/>
          <w:sz w:val="28"/>
          <w:szCs w:val="28"/>
        </w:rPr>
        <w:t>7.4 RECOMMENDATIONS</w:t>
      </w:r>
    </w:p>
    <w:p w14:paraId="4D0E16CE" w14:textId="77777777" w:rsidR="00D47D3A" w:rsidRPr="00D47D3A" w:rsidRDefault="00D47D3A" w:rsidP="00D47D3A">
      <w:pPr>
        <w:spacing w:line="278" w:lineRule="auto"/>
      </w:pPr>
      <w:r w:rsidRPr="00D47D3A">
        <w:t>Based on the findings and validated outcomes of this implementation, the following strategic and operational recommendations are provided for stakeholders considering deployment of schema-grounded climate intelligence systems.</w:t>
      </w:r>
    </w:p>
    <w:p w14:paraId="308DCC41" w14:textId="77777777" w:rsidR="00D47D3A" w:rsidRPr="00D47D3A" w:rsidRDefault="00D47D3A" w:rsidP="00CA0178">
      <w:pPr>
        <w:spacing w:line="278" w:lineRule="auto"/>
        <w:rPr>
          <w:rFonts w:asciiTheme="majorHAnsi" w:hAnsiTheme="majorHAnsi"/>
          <w:b/>
          <w:bCs/>
          <w:sz w:val="24"/>
        </w:rPr>
      </w:pPr>
      <w:r w:rsidRPr="00D47D3A">
        <w:rPr>
          <w:rFonts w:asciiTheme="majorHAnsi" w:hAnsiTheme="majorHAnsi"/>
          <w:b/>
          <w:bCs/>
          <w:sz w:val="24"/>
        </w:rPr>
        <w:t>7.4.1 Strategic Recommendations</w:t>
      </w:r>
    </w:p>
    <w:p w14:paraId="4AE1B746" w14:textId="77777777" w:rsidR="00D47D3A" w:rsidRPr="00D47D3A" w:rsidRDefault="00D47D3A" w:rsidP="00D47D3A">
      <w:pPr>
        <w:spacing w:line="278" w:lineRule="auto"/>
      </w:pPr>
      <w:r w:rsidRPr="00D47D3A">
        <w:rPr>
          <w:b/>
          <w:bCs/>
        </w:rPr>
        <w:t>1. Adopt MCP-Grounded Architecture for Regulatory and Compliance Applications</w:t>
      </w:r>
    </w:p>
    <w:p w14:paraId="5040D437" w14:textId="77777777" w:rsidR="00D47D3A" w:rsidRPr="00D47D3A" w:rsidRDefault="00D47D3A" w:rsidP="00D47D3A">
      <w:pPr>
        <w:spacing w:line="278" w:lineRule="auto"/>
      </w:pPr>
      <w:r w:rsidRPr="00D47D3A">
        <w:t>Organizations requiring audit-quality climate analytics—regulatory reporting, carbon accounting verification, climate risk disclosures under TCFD/ISSB frameworks—should prioritize schema-grounded architectures over general-purpose LLM assistants. The demonstrated zero-hallucination performance and full source traceability meet evidentiary standards that prompt-engineered systems cannot reliably achieve.</w:t>
      </w:r>
    </w:p>
    <w:p w14:paraId="621A2F60" w14:textId="77777777" w:rsidR="00D47D3A" w:rsidRPr="00D47D3A" w:rsidRDefault="00D47D3A" w:rsidP="00D47D3A">
      <w:pPr>
        <w:spacing w:line="278" w:lineRule="auto"/>
      </w:pPr>
      <w:r w:rsidRPr="00D47D3A">
        <w:rPr>
          <w:b/>
          <w:bCs/>
        </w:rPr>
        <w:t>Evidence</w:t>
      </w:r>
      <w:r w:rsidRPr="00D47D3A">
        <w:t>: 100% query success rate and 0% hallucination across 79 diverse test scenarios, compared to 9% hallucination in baseline configuration (Section 5.3, 6.2.1).</w:t>
      </w:r>
    </w:p>
    <w:p w14:paraId="21985736" w14:textId="77777777" w:rsidR="00D47D3A" w:rsidRPr="00D47D3A" w:rsidRDefault="00D47D3A" w:rsidP="00D47D3A">
      <w:pPr>
        <w:spacing w:line="278" w:lineRule="auto"/>
      </w:pPr>
      <w:r w:rsidRPr="00D47D3A">
        <w:rPr>
          <w:b/>
          <w:bCs/>
        </w:rPr>
        <w:t>2. Implement Hybrid LLM Strategy for Cost-Performance Optimization</w:t>
      </w:r>
    </w:p>
    <w:p w14:paraId="6C566438" w14:textId="77777777" w:rsidR="00D47D3A" w:rsidRPr="00D47D3A" w:rsidRDefault="00D47D3A" w:rsidP="00D47D3A">
      <w:pPr>
        <w:spacing w:line="278" w:lineRule="auto"/>
      </w:pPr>
      <w:r w:rsidRPr="00D47D3A">
        <w:lastRenderedPageBreak/>
        <w:t>Deploy production LLM (Default ClimateGPT 8B) for user-facing interactive applications requiring sub-6-second response times, while utilizing open-source alternatives (Llama 3.1 8B or successors) for batch processing, internal analytics, and development environments. Both backends access the same MCP-verified data layer, maintaining consistency while optimizing operational costs.</w:t>
      </w:r>
    </w:p>
    <w:p w14:paraId="494F9BA0" w14:textId="77777777" w:rsidR="00D47D3A" w:rsidRPr="00D47D3A" w:rsidRDefault="00D47D3A" w:rsidP="00D47D3A">
      <w:pPr>
        <w:spacing w:line="278" w:lineRule="auto"/>
      </w:pPr>
      <w:r w:rsidRPr="00D47D3A">
        <w:rPr>
          <w:b/>
          <w:bCs/>
        </w:rPr>
        <w:t>Evidence</w:t>
      </w:r>
      <w:r w:rsidRPr="00D47D3A">
        <w:t>: Default LLM achieved 100% success at 5.7s average latency; Llama achieved 80% success at 10.4s with $0 API cost (Section 5.5.3). Both demonstrated 100% tool call accuracy, confirming MCP layer is LLM-agnostic.</w:t>
      </w:r>
    </w:p>
    <w:p w14:paraId="0E121688" w14:textId="77777777" w:rsidR="00D47D3A" w:rsidRPr="00D47D3A" w:rsidRDefault="00D47D3A" w:rsidP="00D47D3A">
      <w:pPr>
        <w:spacing w:line="278" w:lineRule="auto"/>
      </w:pPr>
      <w:r w:rsidRPr="00D47D3A">
        <w:rPr>
          <w:b/>
          <w:bCs/>
        </w:rPr>
        <w:t>3. Prioritize Baseline Comparison in All AI Deployment Evaluations</w:t>
      </w:r>
    </w:p>
    <w:p w14:paraId="66F704DE" w14:textId="77777777" w:rsidR="00D47D3A" w:rsidRPr="00D47D3A" w:rsidRDefault="00D47D3A" w:rsidP="00D47D3A">
      <w:pPr>
        <w:spacing w:line="278" w:lineRule="auto"/>
      </w:pPr>
      <w:r w:rsidRPr="00D47D3A">
        <w:t>Before adopting complex AI architectures, establish quantitative baseline performance using simpler approaches (e.g., no-MCP configuration, keyword-based systems, manual processes). This provides defensible justification for architectural investment and reveals whether complexity is necessary or premature optimization.</w:t>
      </w:r>
    </w:p>
    <w:p w14:paraId="2D82B1F5" w14:textId="77777777" w:rsidR="00D47D3A" w:rsidRPr="00D47D3A" w:rsidRDefault="00D47D3A" w:rsidP="00D47D3A">
      <w:pPr>
        <w:spacing w:line="278" w:lineRule="auto"/>
      </w:pPr>
      <w:r w:rsidRPr="00D47D3A">
        <w:rPr>
          <w:b/>
          <w:bCs/>
        </w:rPr>
        <w:t>Evidence</w:t>
      </w:r>
      <w:r w:rsidRPr="00D47D3A">
        <w:t>: Controlled MCP vs. no-MCP comparison quantified 18-percentage-point accuracy improvement and hallucination elimination, justifying the 1.9-second latency cost (Section 6.2.1).</w:t>
      </w:r>
    </w:p>
    <w:p w14:paraId="09F1E0C5" w14:textId="77777777" w:rsidR="00D47D3A" w:rsidRPr="00D47D3A" w:rsidRDefault="00D47D3A" w:rsidP="00CA0178">
      <w:pPr>
        <w:spacing w:line="278" w:lineRule="auto"/>
        <w:rPr>
          <w:rFonts w:asciiTheme="majorHAnsi" w:hAnsiTheme="majorHAnsi"/>
          <w:b/>
          <w:bCs/>
          <w:sz w:val="24"/>
        </w:rPr>
      </w:pPr>
      <w:r w:rsidRPr="00D47D3A">
        <w:rPr>
          <w:rFonts w:asciiTheme="majorHAnsi" w:hAnsiTheme="majorHAnsi"/>
          <w:b/>
          <w:bCs/>
          <w:sz w:val="24"/>
        </w:rPr>
        <w:t>7.4.2 Operational Recommendations</w:t>
      </w:r>
    </w:p>
    <w:p w14:paraId="1F489419" w14:textId="77777777" w:rsidR="00D47D3A" w:rsidRPr="00D47D3A" w:rsidRDefault="00D47D3A" w:rsidP="00D47D3A">
      <w:pPr>
        <w:spacing w:line="278" w:lineRule="auto"/>
      </w:pPr>
      <w:r w:rsidRPr="00D47D3A">
        <w:rPr>
          <w:b/>
          <w:bCs/>
        </w:rPr>
        <w:t>1. Establish Governance Framework Before Production Deployment</w:t>
      </w:r>
    </w:p>
    <w:p w14:paraId="3E665534" w14:textId="77777777" w:rsidR="00D47D3A" w:rsidRPr="00D47D3A" w:rsidRDefault="00D47D3A" w:rsidP="00D47D3A">
      <w:pPr>
        <w:spacing w:line="278" w:lineRule="auto"/>
      </w:pPr>
      <w:r w:rsidRPr="00D47D3A">
        <w:t>Implement the ethical governance practices outlined in Section 6.4.5 as prerequisites for production deployment:</w:t>
      </w:r>
    </w:p>
    <w:p w14:paraId="76DF88B9" w14:textId="77777777" w:rsidR="00D47D3A" w:rsidRPr="00D47D3A" w:rsidRDefault="00D47D3A" w:rsidP="00D77336">
      <w:pPr>
        <w:numPr>
          <w:ilvl w:val="0"/>
          <w:numId w:val="84"/>
        </w:numPr>
        <w:spacing w:line="278" w:lineRule="auto"/>
      </w:pPr>
      <w:r w:rsidRPr="00D47D3A">
        <w:rPr>
          <w:b/>
          <w:bCs/>
        </w:rPr>
        <w:t>Algorithmic impact assessment</w:t>
      </w:r>
      <w:r w:rsidRPr="00D47D3A">
        <w:t>: Document geographic, sectoral, and linguistic biases; conduct participatory design with affected stakeholders</w:t>
      </w:r>
    </w:p>
    <w:p w14:paraId="788D236E" w14:textId="77777777" w:rsidR="00D47D3A" w:rsidRPr="00D47D3A" w:rsidRDefault="00D47D3A" w:rsidP="00D77336">
      <w:pPr>
        <w:numPr>
          <w:ilvl w:val="0"/>
          <w:numId w:val="84"/>
        </w:numPr>
        <w:spacing w:line="278" w:lineRule="auto"/>
      </w:pPr>
      <w:r w:rsidRPr="00D47D3A">
        <w:rPr>
          <w:b/>
          <w:bCs/>
        </w:rPr>
        <w:t>Transparency requirements</w:t>
      </w:r>
      <w:r w:rsidRPr="00D47D3A">
        <w:t>: Publicly disclose data sources, limitations, update frequency, and version-controlled system configurations</w:t>
      </w:r>
    </w:p>
    <w:p w14:paraId="59952753" w14:textId="77777777" w:rsidR="00D47D3A" w:rsidRPr="00D47D3A" w:rsidRDefault="00D47D3A" w:rsidP="00D77336">
      <w:pPr>
        <w:numPr>
          <w:ilvl w:val="0"/>
          <w:numId w:val="84"/>
        </w:numPr>
        <w:spacing w:line="278" w:lineRule="auto"/>
      </w:pPr>
      <w:r w:rsidRPr="00D47D3A">
        <w:rPr>
          <w:b/>
          <w:bCs/>
        </w:rPr>
        <w:t>Ethical use policies</w:t>
      </w:r>
      <w:r w:rsidRPr="00D47D3A">
        <w:t>: Prohibit greenwashing, disinformation, and surveillance applications through enforceable terms of service</w:t>
      </w:r>
    </w:p>
    <w:p w14:paraId="4A127870" w14:textId="77777777" w:rsidR="00D47D3A" w:rsidRPr="00D47D3A" w:rsidRDefault="00D47D3A" w:rsidP="00D77336">
      <w:pPr>
        <w:numPr>
          <w:ilvl w:val="0"/>
          <w:numId w:val="84"/>
        </w:numPr>
        <w:spacing w:line="278" w:lineRule="auto"/>
      </w:pPr>
      <w:r w:rsidRPr="00D47D3A">
        <w:rPr>
          <w:b/>
          <w:bCs/>
        </w:rPr>
        <w:t>Feedback mechanisms</w:t>
      </w:r>
      <w:r w:rsidRPr="00D47D3A">
        <w:t>: Establish user reporting systems for incorrect outputs and community review for persona appropriateness</w:t>
      </w:r>
    </w:p>
    <w:p w14:paraId="41A33FFF" w14:textId="77777777" w:rsidR="00D47D3A" w:rsidRPr="00D47D3A" w:rsidRDefault="00D47D3A" w:rsidP="00D47D3A">
      <w:pPr>
        <w:spacing w:line="278" w:lineRule="auto"/>
      </w:pPr>
      <w:r w:rsidRPr="00D47D3A">
        <w:rPr>
          <w:b/>
          <w:bCs/>
        </w:rPr>
        <w:t>Rationale</w:t>
      </w:r>
      <w:r w:rsidRPr="00D47D3A">
        <w:t>: Prevents reputational risk from misuse and ensures equitable access as outlined in ethical considerations (Section 6.4).</w:t>
      </w:r>
    </w:p>
    <w:p w14:paraId="2EDAF547" w14:textId="77777777" w:rsidR="00D47D3A" w:rsidRPr="00D47D3A" w:rsidRDefault="00D47D3A" w:rsidP="00D47D3A">
      <w:pPr>
        <w:spacing w:line="278" w:lineRule="auto"/>
      </w:pPr>
      <w:r w:rsidRPr="00D47D3A">
        <w:rPr>
          <w:b/>
          <w:bCs/>
        </w:rPr>
        <w:t>2. Invest in Comprehensive Testing Infrastructure Upfront</w:t>
      </w:r>
    </w:p>
    <w:p w14:paraId="21005DE4" w14:textId="77777777" w:rsidR="00D47D3A" w:rsidRPr="00D47D3A" w:rsidRDefault="00D47D3A" w:rsidP="00D47D3A">
      <w:pPr>
        <w:spacing w:line="278" w:lineRule="auto"/>
      </w:pPr>
      <w:r w:rsidRPr="00D47D3A">
        <w:t>Allocate 20-30% of initial development effort to building automated testing frameworks (test harness, question banks, persona regression suites) before feature expansion. Treat the test suite as living specification and regression protection, not post-development validation.</w:t>
      </w:r>
    </w:p>
    <w:p w14:paraId="261EB70A" w14:textId="77777777" w:rsidR="00D47D3A" w:rsidRPr="00D47D3A" w:rsidRDefault="00D47D3A" w:rsidP="00D47D3A">
      <w:pPr>
        <w:spacing w:line="278" w:lineRule="auto"/>
      </w:pPr>
      <w:r w:rsidRPr="00D47D3A">
        <w:rPr>
          <w:b/>
          <w:bCs/>
        </w:rPr>
        <w:t>Evidence</w:t>
      </w:r>
      <w:r w:rsidRPr="00D47D3A">
        <w:t>: The 50-question test bank enabled detection of the Llama summarization bug, validated persona consistency, and established performance baselines—capabilities that manual testing would not have achieved at comparable speed or coverage (Section 5.5).</w:t>
      </w:r>
    </w:p>
    <w:p w14:paraId="0360D1DA" w14:textId="77777777" w:rsidR="00D47D3A" w:rsidRPr="00D47D3A" w:rsidRDefault="00D47D3A" w:rsidP="00D47D3A">
      <w:pPr>
        <w:spacing w:line="278" w:lineRule="auto"/>
      </w:pPr>
      <w:r w:rsidRPr="00D47D3A">
        <w:rPr>
          <w:b/>
          <w:bCs/>
        </w:rPr>
        <w:t>3. Implement Tiered Access Model for Equitable Deployment</w:t>
      </w:r>
    </w:p>
    <w:p w14:paraId="345F5C28" w14:textId="77777777" w:rsidR="00D47D3A" w:rsidRPr="00D47D3A" w:rsidRDefault="00D47D3A" w:rsidP="00D47D3A">
      <w:pPr>
        <w:spacing w:line="278" w:lineRule="auto"/>
      </w:pPr>
      <w:r w:rsidRPr="00D47D3A">
        <w:lastRenderedPageBreak/>
        <w:t>Address digital divide concerns (Section 6.4.4) through differentiated access:</w:t>
      </w:r>
    </w:p>
    <w:p w14:paraId="495F3AB4" w14:textId="77777777" w:rsidR="00D47D3A" w:rsidRPr="00D47D3A" w:rsidRDefault="00D47D3A" w:rsidP="00D77336">
      <w:pPr>
        <w:numPr>
          <w:ilvl w:val="0"/>
          <w:numId w:val="85"/>
        </w:numPr>
        <w:spacing w:line="278" w:lineRule="auto"/>
      </w:pPr>
      <w:r w:rsidRPr="00D47D3A">
        <w:rPr>
          <w:b/>
          <w:bCs/>
        </w:rPr>
        <w:t>Free tier</w:t>
      </w:r>
      <w:r w:rsidRPr="00D47D3A">
        <w:t>: NGOs, academic institutions, Global South organizations (rate-limited to 100 queries/day)</w:t>
      </w:r>
    </w:p>
    <w:p w14:paraId="655BF2DD" w14:textId="77777777" w:rsidR="00D47D3A" w:rsidRPr="00D47D3A" w:rsidRDefault="00D47D3A" w:rsidP="00D77336">
      <w:pPr>
        <w:numPr>
          <w:ilvl w:val="0"/>
          <w:numId w:val="85"/>
        </w:numPr>
        <w:spacing w:line="278" w:lineRule="auto"/>
      </w:pPr>
      <w:r w:rsidRPr="00D47D3A">
        <w:rPr>
          <w:b/>
          <w:bCs/>
        </w:rPr>
        <w:t>Standard tier</w:t>
      </w:r>
      <w:r w:rsidRPr="00D47D3A">
        <w:t>: Journalists, small enterprises (moderate rate limits, API cost pass-through)</w:t>
      </w:r>
    </w:p>
    <w:p w14:paraId="13810292" w14:textId="27082D44" w:rsidR="00D47D3A" w:rsidRPr="00D47D3A" w:rsidRDefault="00D47D3A" w:rsidP="00D77336">
      <w:pPr>
        <w:numPr>
          <w:ilvl w:val="0"/>
          <w:numId w:val="85"/>
        </w:numPr>
        <w:spacing w:line="278" w:lineRule="auto"/>
      </w:pPr>
      <w:r w:rsidRPr="00D47D3A">
        <w:rPr>
          <w:b/>
          <w:bCs/>
        </w:rPr>
        <w:t>Enterprise tier</w:t>
      </w:r>
      <w:r w:rsidRPr="00D47D3A">
        <w:t xml:space="preserve">: Corporations, consulting firms (unlimited queries, premium support, </w:t>
      </w:r>
      <w:r w:rsidR="00391806" w:rsidRPr="00D47D3A">
        <w:t>white labeling</w:t>
      </w:r>
      <w:r w:rsidRPr="00D47D3A">
        <w:t>)</w:t>
      </w:r>
    </w:p>
    <w:p w14:paraId="574C5F4C" w14:textId="77777777" w:rsidR="00D47D3A" w:rsidRPr="00D47D3A" w:rsidRDefault="00D47D3A" w:rsidP="00D47D3A">
      <w:pPr>
        <w:spacing w:line="278" w:lineRule="auto"/>
      </w:pPr>
      <w:r w:rsidRPr="00D47D3A">
        <w:t>Additionally, develop offline-first architecture and low-bandwidth modes for deployment in low-connectivity regions.</w:t>
      </w:r>
    </w:p>
    <w:p w14:paraId="27F0D2A8" w14:textId="77777777" w:rsidR="00D47D3A" w:rsidRPr="00D47D3A" w:rsidRDefault="00D47D3A" w:rsidP="00D47D3A">
      <w:pPr>
        <w:spacing w:line="278" w:lineRule="auto"/>
      </w:pPr>
      <w:r w:rsidRPr="00D47D3A">
        <w:rPr>
          <w:b/>
          <w:bCs/>
        </w:rPr>
        <w:t>4. Expand Data Coverage Through Federated Integration</w:t>
      </w:r>
    </w:p>
    <w:p w14:paraId="5CCE4E06" w14:textId="77777777" w:rsidR="00D47D3A" w:rsidRPr="00D47D3A" w:rsidRDefault="00D47D3A" w:rsidP="00D47D3A">
      <w:pPr>
        <w:spacing w:line="278" w:lineRule="auto"/>
      </w:pPr>
      <w:r w:rsidRPr="00D47D3A">
        <w:t>Prioritize integration of complementary datasets to address limitations identified in Section 6.3.1:</w:t>
      </w:r>
    </w:p>
    <w:p w14:paraId="71941198" w14:textId="77777777" w:rsidR="00D47D3A" w:rsidRPr="00D47D3A" w:rsidRDefault="00D47D3A" w:rsidP="00D77336">
      <w:pPr>
        <w:numPr>
          <w:ilvl w:val="0"/>
          <w:numId w:val="86"/>
        </w:numPr>
        <w:spacing w:line="278" w:lineRule="auto"/>
      </w:pPr>
      <w:r w:rsidRPr="00D47D3A">
        <w:rPr>
          <w:b/>
          <w:bCs/>
        </w:rPr>
        <w:t>Phase 1</w:t>
      </w:r>
      <w:r w:rsidRPr="00D47D3A">
        <w:t> (0-6 months): Integrate FAOSTAT for agricultural CH₄/N₂O emissions</w:t>
      </w:r>
    </w:p>
    <w:p w14:paraId="5873F71E" w14:textId="77777777" w:rsidR="00D47D3A" w:rsidRPr="00D47D3A" w:rsidRDefault="00D47D3A" w:rsidP="00D77336">
      <w:pPr>
        <w:numPr>
          <w:ilvl w:val="0"/>
          <w:numId w:val="86"/>
        </w:numPr>
        <w:spacing w:line="278" w:lineRule="auto"/>
      </w:pPr>
      <w:r w:rsidRPr="00D47D3A">
        <w:rPr>
          <w:b/>
          <w:bCs/>
        </w:rPr>
        <w:t>Phase 2</w:t>
      </w:r>
      <w:r w:rsidRPr="00D47D3A">
        <w:t> (6-12 months): Add UNFCCC national inventories for comprehensive GHG coverage</w:t>
      </w:r>
    </w:p>
    <w:p w14:paraId="73DC2053" w14:textId="77777777" w:rsidR="00D47D3A" w:rsidRPr="00D47D3A" w:rsidRDefault="00D47D3A" w:rsidP="00D77336">
      <w:pPr>
        <w:numPr>
          <w:ilvl w:val="0"/>
          <w:numId w:val="86"/>
        </w:numPr>
        <w:spacing w:line="278" w:lineRule="auto"/>
      </w:pPr>
      <w:r w:rsidRPr="00D47D3A">
        <w:rPr>
          <w:b/>
          <w:bCs/>
        </w:rPr>
        <w:t>Phase 3</w:t>
      </w:r>
      <w:r w:rsidRPr="00D47D3A">
        <w:t> (12-18 months): Incorporate World Bank socioeconomic data for emissions intensity analysis</w:t>
      </w:r>
    </w:p>
    <w:p w14:paraId="5ED0F59B" w14:textId="77777777" w:rsidR="00D47D3A" w:rsidRPr="00D47D3A" w:rsidRDefault="00D47D3A" w:rsidP="00D77336">
      <w:pPr>
        <w:numPr>
          <w:ilvl w:val="0"/>
          <w:numId w:val="86"/>
        </w:numPr>
        <w:spacing w:line="278" w:lineRule="auto"/>
      </w:pPr>
      <w:r w:rsidRPr="00D47D3A">
        <w:rPr>
          <w:b/>
          <w:bCs/>
        </w:rPr>
        <w:t>Phase 4</w:t>
      </w:r>
      <w:r w:rsidRPr="00D47D3A">
        <w:t> (18-24 months): Deploy satellite-derived nowcasting for near-real-time estimates</w:t>
      </w:r>
    </w:p>
    <w:p w14:paraId="116B12E7" w14:textId="77777777" w:rsidR="00D47D3A" w:rsidRPr="00D47D3A" w:rsidRDefault="00D47D3A" w:rsidP="00D47D3A">
      <w:pPr>
        <w:spacing w:line="278" w:lineRule="auto"/>
      </w:pPr>
      <w:r w:rsidRPr="00D47D3A">
        <w:t>Implement each phase with dedicated testing and bias assessment to maintain data quality standards.</w:t>
      </w:r>
    </w:p>
    <w:p w14:paraId="53C0E85B" w14:textId="77777777" w:rsidR="00D47D3A" w:rsidRPr="00D47D3A" w:rsidRDefault="00D47D3A" w:rsidP="00D47D3A">
      <w:pPr>
        <w:spacing w:line="278" w:lineRule="auto"/>
      </w:pPr>
      <w:r w:rsidRPr="00D47D3A">
        <w:rPr>
          <w:b/>
          <w:bCs/>
        </w:rPr>
        <w:t>5. Establish Continuous Monitoring and Performance Tracking</w:t>
      </w:r>
    </w:p>
    <w:p w14:paraId="2A9ECCFE" w14:textId="77777777" w:rsidR="00D47D3A" w:rsidRPr="00D47D3A" w:rsidRDefault="00D47D3A" w:rsidP="00D47D3A">
      <w:pPr>
        <w:spacing w:line="278" w:lineRule="auto"/>
      </w:pPr>
      <w:r w:rsidRPr="00D47D3A">
        <w:t>Deploy production monitoring infrastructure tracking:</w:t>
      </w:r>
    </w:p>
    <w:p w14:paraId="292AEF43" w14:textId="77777777" w:rsidR="00D47D3A" w:rsidRPr="00D47D3A" w:rsidRDefault="00D47D3A" w:rsidP="00D77336">
      <w:pPr>
        <w:numPr>
          <w:ilvl w:val="0"/>
          <w:numId w:val="87"/>
        </w:numPr>
        <w:spacing w:line="278" w:lineRule="auto"/>
      </w:pPr>
      <w:r w:rsidRPr="00D47D3A">
        <w:rPr>
          <w:b/>
          <w:bCs/>
        </w:rPr>
        <w:t>Correctness metrics</w:t>
      </w:r>
      <w:r w:rsidRPr="00D47D3A">
        <w:t>: Hallucination rate (target: 0%), source attribution coverage (target: 100%)</w:t>
      </w:r>
    </w:p>
    <w:p w14:paraId="6F299FA6" w14:textId="77777777" w:rsidR="00D47D3A" w:rsidRPr="00D47D3A" w:rsidRDefault="00D47D3A" w:rsidP="00D77336">
      <w:pPr>
        <w:numPr>
          <w:ilvl w:val="0"/>
          <w:numId w:val="87"/>
        </w:numPr>
        <w:spacing w:line="278" w:lineRule="auto"/>
      </w:pPr>
      <w:r w:rsidRPr="00D47D3A">
        <w:rPr>
          <w:b/>
          <w:bCs/>
        </w:rPr>
        <w:t>Performance metrics</w:t>
      </w:r>
      <w:r w:rsidRPr="00D47D3A">
        <w:t>: P50/P95/P99 latency by query type, tool call success rate</w:t>
      </w:r>
    </w:p>
    <w:p w14:paraId="2ADE99FE" w14:textId="77777777" w:rsidR="00D47D3A" w:rsidRPr="00D47D3A" w:rsidRDefault="00D47D3A" w:rsidP="00D77336">
      <w:pPr>
        <w:numPr>
          <w:ilvl w:val="0"/>
          <w:numId w:val="87"/>
        </w:numPr>
        <w:spacing w:line="278" w:lineRule="auto"/>
      </w:pPr>
      <w:r w:rsidRPr="00D47D3A">
        <w:rPr>
          <w:b/>
          <w:bCs/>
        </w:rPr>
        <w:t>Fairness metrics</w:t>
      </w:r>
      <w:r w:rsidRPr="00D47D3A">
        <w:t>: Query distribution by sector/geography, zero-row response rate by region</w:t>
      </w:r>
    </w:p>
    <w:p w14:paraId="38C67453" w14:textId="77777777" w:rsidR="00D47D3A" w:rsidRPr="00D47D3A" w:rsidRDefault="00D47D3A" w:rsidP="00D77336">
      <w:pPr>
        <w:numPr>
          <w:ilvl w:val="0"/>
          <w:numId w:val="87"/>
        </w:numPr>
        <w:spacing w:line="278" w:lineRule="auto"/>
      </w:pPr>
      <w:r w:rsidRPr="00D47D3A">
        <w:rPr>
          <w:b/>
          <w:bCs/>
        </w:rPr>
        <w:t>Usage metrics</w:t>
      </w:r>
      <w:r w:rsidRPr="00D47D3A">
        <w:t>: Queries per day, persona distribution, peak concurrency</w:t>
      </w:r>
    </w:p>
    <w:p w14:paraId="30695FD5" w14:textId="77777777" w:rsidR="00D47D3A" w:rsidRPr="00D47D3A" w:rsidRDefault="00D47D3A" w:rsidP="00D47D3A">
      <w:pPr>
        <w:spacing w:line="278" w:lineRule="auto"/>
      </w:pPr>
      <w:r w:rsidRPr="00D47D3A">
        <w:t>Set up automated alerts for regression in any metric (e.g., hallucination rate &gt;0%, P95 latency &gt;10s) and monthly review dashboards for stakeholder reporting.</w:t>
      </w:r>
    </w:p>
    <w:p w14:paraId="558E3363" w14:textId="77777777" w:rsidR="00D47D3A" w:rsidRPr="00D47D3A" w:rsidRDefault="00D47D3A" w:rsidP="00CA0178">
      <w:pPr>
        <w:spacing w:line="278" w:lineRule="auto"/>
        <w:rPr>
          <w:rFonts w:asciiTheme="majorHAnsi" w:hAnsiTheme="majorHAnsi"/>
          <w:b/>
          <w:bCs/>
          <w:sz w:val="24"/>
        </w:rPr>
      </w:pPr>
      <w:r w:rsidRPr="00D47D3A">
        <w:rPr>
          <w:rFonts w:asciiTheme="majorHAnsi" w:hAnsiTheme="majorHAnsi"/>
          <w:b/>
          <w:bCs/>
          <w:sz w:val="24"/>
        </w:rPr>
        <w:t>7.4.3 Research and Development Recommendations</w:t>
      </w:r>
    </w:p>
    <w:p w14:paraId="4B5641F8" w14:textId="77777777" w:rsidR="00D47D3A" w:rsidRPr="00D47D3A" w:rsidRDefault="00D47D3A" w:rsidP="00D47D3A">
      <w:pPr>
        <w:spacing w:line="278" w:lineRule="auto"/>
      </w:pPr>
      <w:r w:rsidRPr="00D47D3A">
        <w:rPr>
          <w:b/>
          <w:bCs/>
        </w:rPr>
        <w:t>1. Publish Architecture and Testing Methodology</w:t>
      </w:r>
    </w:p>
    <w:p w14:paraId="472D9B3D" w14:textId="77777777" w:rsidR="00D47D3A" w:rsidRPr="00D47D3A" w:rsidRDefault="00D47D3A" w:rsidP="00D47D3A">
      <w:pPr>
        <w:spacing w:line="278" w:lineRule="auto"/>
      </w:pPr>
      <w:r w:rsidRPr="00D47D3A">
        <w:t>The schema-grounded RAG architecture and comprehensive testing framework represent contributions to the field of trustworthy AI for domain-specific applications. Consider publishing:</w:t>
      </w:r>
    </w:p>
    <w:p w14:paraId="3BA94C53" w14:textId="77777777" w:rsidR="00D47D3A" w:rsidRPr="00D47D3A" w:rsidRDefault="00D47D3A" w:rsidP="00D77336">
      <w:pPr>
        <w:numPr>
          <w:ilvl w:val="0"/>
          <w:numId w:val="88"/>
        </w:numPr>
        <w:spacing w:line="278" w:lineRule="auto"/>
      </w:pPr>
      <w:r w:rsidRPr="00D47D3A">
        <w:rPr>
          <w:b/>
          <w:bCs/>
        </w:rPr>
        <w:t>Conference paper</w:t>
      </w:r>
      <w:r w:rsidRPr="00D47D3A">
        <w:t xml:space="preserve">: Architecture description, comparative evaluation, hallucination elimination results (ACL, EMNLP, </w:t>
      </w:r>
      <w:proofErr w:type="spellStart"/>
      <w:r w:rsidRPr="00D47D3A">
        <w:t>NeurIPS</w:t>
      </w:r>
      <w:proofErr w:type="spellEnd"/>
      <w:r w:rsidRPr="00D47D3A">
        <w:t xml:space="preserve"> Datasets &amp; Benchmarks track)</w:t>
      </w:r>
    </w:p>
    <w:p w14:paraId="68E1EBD5" w14:textId="77777777" w:rsidR="00D47D3A" w:rsidRPr="00D47D3A" w:rsidRDefault="00D47D3A" w:rsidP="00D77336">
      <w:pPr>
        <w:numPr>
          <w:ilvl w:val="0"/>
          <w:numId w:val="88"/>
        </w:numPr>
        <w:spacing w:line="278" w:lineRule="auto"/>
      </w:pPr>
      <w:r w:rsidRPr="00D47D3A">
        <w:rPr>
          <w:b/>
          <w:bCs/>
        </w:rPr>
        <w:t>Technical report</w:t>
      </w:r>
      <w:r w:rsidRPr="00D47D3A">
        <w:t>: Detailed implementation guide for replication in other domains (energy systems, public health, economic forecasting)</w:t>
      </w:r>
    </w:p>
    <w:p w14:paraId="3E2148DC" w14:textId="77777777" w:rsidR="00D47D3A" w:rsidRPr="00D47D3A" w:rsidRDefault="00D47D3A" w:rsidP="00D77336">
      <w:pPr>
        <w:numPr>
          <w:ilvl w:val="0"/>
          <w:numId w:val="88"/>
        </w:numPr>
        <w:spacing w:line="278" w:lineRule="auto"/>
      </w:pPr>
      <w:r w:rsidRPr="00D47D3A">
        <w:rPr>
          <w:b/>
          <w:bCs/>
        </w:rPr>
        <w:lastRenderedPageBreak/>
        <w:t>Open-source release</w:t>
      </w:r>
      <w:r w:rsidRPr="00D47D3A">
        <w:t>: Publish MCP server code, test harness, and question bank on GitHub under permissive license</w:t>
      </w:r>
    </w:p>
    <w:p w14:paraId="1DF4EAC7" w14:textId="77777777" w:rsidR="00D47D3A" w:rsidRPr="00D47D3A" w:rsidRDefault="00D47D3A" w:rsidP="00D47D3A">
      <w:pPr>
        <w:spacing w:line="278" w:lineRule="auto"/>
      </w:pPr>
      <w:r w:rsidRPr="00D47D3A">
        <w:rPr>
          <w:b/>
          <w:bCs/>
        </w:rPr>
        <w:t>2. Conduct User Studies for Persona Validation</w:t>
      </w:r>
    </w:p>
    <w:p w14:paraId="57DF9960" w14:textId="77777777" w:rsidR="00D47D3A" w:rsidRPr="00D47D3A" w:rsidRDefault="00D47D3A" w:rsidP="00D47D3A">
      <w:pPr>
        <w:spacing w:line="278" w:lineRule="auto"/>
      </w:pPr>
      <w:r w:rsidRPr="00D47D3A">
        <w:t>Address the limitation identified in Section 6.3.3 by conducting empirical user research:</w:t>
      </w:r>
    </w:p>
    <w:p w14:paraId="380BE3D9" w14:textId="77777777" w:rsidR="00D47D3A" w:rsidRPr="00D47D3A" w:rsidRDefault="00D47D3A" w:rsidP="00D77336">
      <w:pPr>
        <w:numPr>
          <w:ilvl w:val="0"/>
          <w:numId w:val="89"/>
        </w:numPr>
        <w:spacing w:line="278" w:lineRule="auto"/>
      </w:pPr>
      <w:r w:rsidRPr="00D47D3A">
        <w:rPr>
          <w:b/>
          <w:bCs/>
        </w:rPr>
        <w:t>Within-subjects study</w:t>
      </w:r>
      <w:r w:rsidRPr="00D47D3A">
        <w:t>: 40-60 participants evaluate same questions answered by all four personas; rate appropriateness, clarity, usefulness</w:t>
      </w:r>
    </w:p>
    <w:p w14:paraId="3B30CBDB" w14:textId="77777777" w:rsidR="00D47D3A" w:rsidRPr="00D47D3A" w:rsidRDefault="00D47D3A" w:rsidP="00D77336">
      <w:pPr>
        <w:numPr>
          <w:ilvl w:val="0"/>
          <w:numId w:val="89"/>
        </w:numPr>
        <w:spacing w:line="278" w:lineRule="auto"/>
      </w:pPr>
      <w:r w:rsidRPr="00D47D3A">
        <w:rPr>
          <w:b/>
          <w:bCs/>
        </w:rPr>
        <w:t>A/B testing</w:t>
      </w:r>
      <w:r w:rsidRPr="00D47D3A">
        <w:t>: Randomize users to different personas during actual usage; measure task completion time, satisfaction, trust</w:t>
      </w:r>
    </w:p>
    <w:p w14:paraId="5A096A19" w14:textId="77777777" w:rsidR="00D47D3A" w:rsidRPr="00D47D3A" w:rsidRDefault="00D47D3A" w:rsidP="00D77336">
      <w:pPr>
        <w:numPr>
          <w:ilvl w:val="0"/>
          <w:numId w:val="89"/>
        </w:numPr>
        <w:spacing w:line="278" w:lineRule="auto"/>
      </w:pPr>
      <w:r w:rsidRPr="00D47D3A">
        <w:rPr>
          <w:b/>
          <w:bCs/>
        </w:rPr>
        <w:t>Cross-cultural validation</w:t>
      </w:r>
      <w:r w:rsidRPr="00D47D3A">
        <w:t>: Replicate studies with participants from diverse geographic and professional backgrounds</w:t>
      </w:r>
    </w:p>
    <w:p w14:paraId="36381D3F" w14:textId="77777777" w:rsidR="00D47D3A" w:rsidRPr="00D47D3A" w:rsidRDefault="00D47D3A" w:rsidP="00D47D3A">
      <w:pPr>
        <w:spacing w:line="278" w:lineRule="auto"/>
      </w:pPr>
      <w:r w:rsidRPr="00D47D3A">
        <w:t>Use findings to refine persona definitions and validate design assumptions.</w:t>
      </w:r>
    </w:p>
    <w:p w14:paraId="21C6BD66" w14:textId="77777777" w:rsidR="00D47D3A" w:rsidRPr="00D47D3A" w:rsidRDefault="00D47D3A" w:rsidP="00D47D3A">
      <w:pPr>
        <w:spacing w:line="278" w:lineRule="auto"/>
      </w:pPr>
      <w:r w:rsidRPr="00D47D3A">
        <w:rPr>
          <w:b/>
          <w:bCs/>
        </w:rPr>
        <w:t>3. Explore Domain Transfer to Other High-Stakes Analytics</w:t>
      </w:r>
    </w:p>
    <w:p w14:paraId="605CBEC8" w14:textId="77777777" w:rsidR="00D47D3A" w:rsidRPr="00D47D3A" w:rsidRDefault="00D47D3A" w:rsidP="00D47D3A">
      <w:pPr>
        <w:spacing w:line="278" w:lineRule="auto"/>
      </w:pPr>
      <w:r w:rsidRPr="00D47D3A">
        <w:t>Investigate whether the MCP-grounded architecture generalizes to other domains requiring factual precision:</w:t>
      </w:r>
    </w:p>
    <w:p w14:paraId="610FD87E" w14:textId="77777777" w:rsidR="00D47D3A" w:rsidRPr="00D47D3A" w:rsidRDefault="00D47D3A" w:rsidP="00D77336">
      <w:pPr>
        <w:numPr>
          <w:ilvl w:val="0"/>
          <w:numId w:val="90"/>
        </w:numPr>
        <w:spacing w:line="278" w:lineRule="auto"/>
      </w:pPr>
      <w:r w:rsidRPr="00D47D3A">
        <w:rPr>
          <w:b/>
          <w:bCs/>
        </w:rPr>
        <w:t>Public health</w:t>
      </w:r>
      <w:r w:rsidRPr="00D47D3A">
        <w:t>: Disease surveillance queries grounded in WHO/CDC databases</w:t>
      </w:r>
    </w:p>
    <w:p w14:paraId="37F151CF" w14:textId="77777777" w:rsidR="00D47D3A" w:rsidRPr="00D47D3A" w:rsidRDefault="00D47D3A" w:rsidP="00D77336">
      <w:pPr>
        <w:numPr>
          <w:ilvl w:val="0"/>
          <w:numId w:val="90"/>
        </w:numPr>
        <w:spacing w:line="278" w:lineRule="auto"/>
      </w:pPr>
      <w:r w:rsidRPr="00D47D3A">
        <w:rPr>
          <w:b/>
          <w:bCs/>
        </w:rPr>
        <w:t>Economic forecasting</w:t>
      </w:r>
      <w:r w:rsidRPr="00D47D3A">
        <w:t>: Trade, employment, inflation queries grounded in FRED, World Bank data</w:t>
      </w:r>
    </w:p>
    <w:p w14:paraId="3FDC4B97" w14:textId="77777777" w:rsidR="00D47D3A" w:rsidRPr="00D47D3A" w:rsidRDefault="00D47D3A" w:rsidP="00D77336">
      <w:pPr>
        <w:numPr>
          <w:ilvl w:val="0"/>
          <w:numId w:val="90"/>
        </w:numPr>
        <w:spacing w:line="278" w:lineRule="auto"/>
      </w:pPr>
      <w:r w:rsidRPr="00D47D3A">
        <w:rPr>
          <w:b/>
          <w:bCs/>
        </w:rPr>
        <w:t>Energy systems</w:t>
      </w:r>
      <w:r w:rsidRPr="00D47D3A">
        <w:t>: Grid operations, renewable capacity queries grounded in EIA, IRENA data</w:t>
      </w:r>
    </w:p>
    <w:p w14:paraId="014CAE16" w14:textId="77777777" w:rsidR="00D47D3A" w:rsidRPr="00D47D3A" w:rsidRDefault="00D47D3A" w:rsidP="00D47D3A">
      <w:pPr>
        <w:spacing w:line="278" w:lineRule="auto"/>
      </w:pPr>
      <w:r w:rsidRPr="00D47D3A">
        <w:t>Successful transfer would validate the architectural pattern as domain-agnostic, not climate-specific.</w:t>
      </w:r>
    </w:p>
    <w:p w14:paraId="75BF2761" w14:textId="7FBD5F7E" w:rsidR="00D47D3A" w:rsidRPr="00D47D3A" w:rsidRDefault="00D47D3A" w:rsidP="00D47D3A">
      <w:pPr>
        <w:spacing w:line="278" w:lineRule="auto"/>
      </w:pPr>
    </w:p>
    <w:p w14:paraId="4156A695" w14:textId="77777777" w:rsidR="00D47D3A" w:rsidRPr="00D47D3A" w:rsidRDefault="00D47D3A" w:rsidP="00CA0178">
      <w:pPr>
        <w:spacing w:line="278" w:lineRule="auto"/>
        <w:rPr>
          <w:rFonts w:asciiTheme="majorHAnsi" w:hAnsiTheme="majorHAnsi"/>
          <w:b/>
          <w:bCs/>
          <w:sz w:val="28"/>
          <w:szCs w:val="28"/>
        </w:rPr>
      </w:pPr>
      <w:r w:rsidRPr="00D47D3A">
        <w:rPr>
          <w:rFonts w:asciiTheme="majorHAnsi" w:hAnsiTheme="majorHAnsi"/>
          <w:b/>
          <w:bCs/>
          <w:sz w:val="28"/>
          <w:szCs w:val="28"/>
        </w:rPr>
        <w:t>Final Reflection</w:t>
      </w:r>
    </w:p>
    <w:p w14:paraId="34416830" w14:textId="77777777" w:rsidR="00D47D3A" w:rsidRPr="00D47D3A" w:rsidRDefault="00D47D3A" w:rsidP="00D47D3A">
      <w:pPr>
        <w:spacing w:line="278" w:lineRule="auto"/>
      </w:pPr>
      <w:r w:rsidRPr="00D47D3A">
        <w:t>This project demonstrated that </w:t>
      </w:r>
      <w:r w:rsidRPr="00D47D3A">
        <w:rPr>
          <w:b/>
          <w:bCs/>
        </w:rPr>
        <w:t>hallucination-free conversational analytics is achievable</w:t>
      </w:r>
      <w:r w:rsidRPr="00D47D3A">
        <w:t> when LLM reasoning is constrained by schema-grounded verification, achieving zero hallucinations across 79 diverse climate queries while maintaining conversational accessibility for non-technical users. The separation of reasoning (LLM) from verification (MCP + DuckDB) proved to be LLM-agnostic, enabling flexible backend selection without compromising data integrity.</w:t>
      </w:r>
    </w:p>
    <w:p w14:paraId="4C46CCE8" w14:textId="77777777" w:rsidR="00D47D3A" w:rsidRPr="00D47D3A" w:rsidRDefault="00D47D3A" w:rsidP="00D47D3A">
      <w:pPr>
        <w:spacing w:line="278" w:lineRule="auto"/>
      </w:pPr>
      <w:r w:rsidRPr="00D47D3A">
        <w:t>The implementation validated that </w:t>
      </w:r>
      <w:r w:rsidRPr="00D47D3A">
        <w:rPr>
          <w:b/>
          <w:bCs/>
        </w:rPr>
        <w:t>conversational flexibility and database-grade precision are not mutually exclusive</w:t>
      </w:r>
      <w:r w:rsidRPr="00D47D3A">
        <w:t>—users can ask natural language questions ("Which country increased transport emissions most in 2023?") and receive audit-quality responses with full source attribution (EDGAR v2024 row IDs), eliminating the historical trade-off between accessibility and verifiability.</w:t>
      </w:r>
    </w:p>
    <w:p w14:paraId="532FC775" w14:textId="77777777" w:rsidR="00D47D3A" w:rsidRPr="00D47D3A" w:rsidRDefault="00D47D3A" w:rsidP="00D47D3A">
      <w:pPr>
        <w:spacing w:line="278" w:lineRule="auto"/>
      </w:pPr>
      <w:r w:rsidRPr="00D47D3A">
        <w:t>However, </w:t>
      </w:r>
      <w:r w:rsidRPr="00D47D3A">
        <w:rPr>
          <w:b/>
          <w:bCs/>
        </w:rPr>
        <w:t>technical success is necessary but insufficient</w:t>
      </w:r>
      <w:r w:rsidRPr="00D47D3A">
        <w:t> for responsible deployment. The ethical analysis (Section 6.4) revealed that data biases (urban-centric, Global North overrepresentation), access inequities (digital divide, linguistic exclusion), and dual-use risks (greenwashing, disinformation) require governance frameworks emphasizing transparency, participatory design, and equitable access.</w:t>
      </w:r>
    </w:p>
    <w:p w14:paraId="6B03B1E9" w14:textId="77777777" w:rsidR="00D47D3A" w:rsidRPr="00D47D3A" w:rsidRDefault="00D47D3A" w:rsidP="00D47D3A">
      <w:pPr>
        <w:spacing w:line="278" w:lineRule="auto"/>
      </w:pPr>
      <w:r w:rsidRPr="00D47D3A">
        <w:lastRenderedPageBreak/>
        <w:t>Organizations deploying ClimateGPT or similar systems should recognize that </w:t>
      </w:r>
      <w:r w:rsidRPr="00D47D3A">
        <w:rPr>
          <w:b/>
          <w:bCs/>
        </w:rPr>
        <w:t>schema grounding eliminates hallucination but does not eliminate responsibility</w:t>
      </w:r>
      <w:r w:rsidRPr="00D47D3A">
        <w:t>. Developers must actively mitigate representational biases, provide multilingual access, implement explainability mechanisms, and establish ethical use policies. The recommendations in Section 7.4 provide a roadmap for responsible deployment that balances innovation with equity.</w:t>
      </w:r>
    </w:p>
    <w:p w14:paraId="07CD32C1" w14:textId="77777777" w:rsidR="00D47D3A" w:rsidRPr="00D47D3A" w:rsidRDefault="00D47D3A" w:rsidP="00D47D3A">
      <w:pPr>
        <w:spacing w:line="278" w:lineRule="auto"/>
      </w:pPr>
      <w:r w:rsidRPr="00D47D3A">
        <w:t>The success of this implementation suggests a broader implication: </w:t>
      </w:r>
      <w:r w:rsidRPr="00D47D3A">
        <w:rPr>
          <w:b/>
          <w:bCs/>
        </w:rPr>
        <w:t>domain-specific AI systems with mandatory external grounding may achieve reliability levels unattainable by general-purpose models</w:t>
      </w:r>
      <w:r w:rsidRPr="00D47D3A">
        <w:t>, even as general-purpose models grow larger and more sophisticated. For high-stakes analytical applications—regulatory compliance, medical diagnosis, financial auditing—architecture may matter more than model scale.</w:t>
      </w:r>
    </w:p>
    <w:p w14:paraId="6620DA5F" w14:textId="77777777" w:rsidR="00D47D3A" w:rsidRPr="00D47D3A" w:rsidRDefault="00D47D3A" w:rsidP="00D47D3A">
      <w:pPr>
        <w:spacing w:line="278" w:lineRule="auto"/>
      </w:pPr>
      <w:r w:rsidRPr="00D47D3A">
        <w:t>Future work expanding data coverage, enabling multilingual access, and validating cross-domain transfer will determine whether schema-grounded conversational analytics can deliver on the promise of </w:t>
      </w:r>
      <w:r w:rsidRPr="00D47D3A">
        <w:rPr>
          <w:b/>
          <w:bCs/>
        </w:rPr>
        <w:t>democratizing data-driven decision-making without sacrificing accuracy, equity, or accountability</w:t>
      </w:r>
      <w:r w:rsidRPr="00D47D3A">
        <w:t>.</w:t>
      </w:r>
    </w:p>
    <w:p w14:paraId="1F9DA789" w14:textId="77777777" w:rsidR="002C3E85" w:rsidRDefault="002C3E85">
      <w:pPr>
        <w:spacing w:line="278" w:lineRule="auto"/>
      </w:pPr>
    </w:p>
    <w:p w14:paraId="6B709FF2" w14:textId="4EDC3827" w:rsidR="0071174B" w:rsidRDefault="0071174B">
      <w:pPr>
        <w:spacing w:line="278" w:lineRule="auto"/>
      </w:pPr>
      <w:r>
        <w:br w:type="page"/>
      </w:r>
    </w:p>
    <w:p w14:paraId="399FC277" w14:textId="77777777" w:rsidR="00AF1F55" w:rsidRDefault="00AF1F55">
      <w:pPr>
        <w:spacing w:line="278" w:lineRule="auto"/>
      </w:pPr>
    </w:p>
    <w:p w14:paraId="7829AE68" w14:textId="65F9C24C" w:rsidR="00AF1F55" w:rsidRDefault="00AF1F55">
      <w:pPr>
        <w:spacing w:line="278" w:lineRule="auto"/>
      </w:pPr>
      <w:r>
        <w:br w:type="page"/>
      </w:r>
    </w:p>
    <w:p w14:paraId="212D67F4" w14:textId="77777777" w:rsidR="00AF1F55" w:rsidRDefault="00AF1F55">
      <w:pPr>
        <w:spacing w:line="278" w:lineRule="auto"/>
      </w:pPr>
    </w:p>
    <w:p w14:paraId="5EA81D86" w14:textId="746FB046" w:rsidR="00801CE3" w:rsidRDefault="00801CE3" w:rsidP="00FA2EEB">
      <w:r>
        <w:rPr>
          <w:noProof/>
          <w14:ligatures w14:val="standardContextual"/>
        </w:rPr>
        <mc:AlternateContent>
          <mc:Choice Requires="wps">
            <w:drawing>
              <wp:inline distT="0" distB="0" distL="0" distR="0" wp14:anchorId="7BCA54C1" wp14:editId="674224AC">
                <wp:extent cx="6400800" cy="1143000"/>
                <wp:effectExtent l="12700" t="12700" r="12700" b="12700"/>
                <wp:docPr id="542963487" name="Text Box 14"/>
                <wp:cNvGraphicFramePr/>
                <a:graphic xmlns:a="http://schemas.openxmlformats.org/drawingml/2006/main">
                  <a:graphicData uri="http://schemas.microsoft.com/office/word/2010/wordprocessingShape">
                    <wps:wsp>
                      <wps:cNvSpPr txBox="1"/>
                      <wps:spPr>
                        <a:xfrm>
                          <a:off x="0" y="0"/>
                          <a:ext cx="6400800" cy="1143000"/>
                        </a:xfrm>
                        <a:prstGeom prst="rect">
                          <a:avLst/>
                        </a:prstGeom>
                        <a:solidFill>
                          <a:schemeClr val="lt1"/>
                        </a:solidFill>
                        <a:ln w="28575">
                          <a:solidFill>
                            <a:srgbClr val="C00000"/>
                          </a:solidFill>
                        </a:ln>
                      </wps:spPr>
                      <wps:txbx>
                        <w:txbxContent>
                          <w:p w14:paraId="72818F1E" w14:textId="77777777" w:rsidR="00801CE3" w:rsidRPr="00C3128D" w:rsidRDefault="00801CE3" w:rsidP="00801CE3">
                            <w:pPr>
                              <w:rPr>
                                <w:rStyle w:val="Strong"/>
                              </w:rPr>
                            </w:pPr>
                            <w:r>
                              <w:rPr>
                                <w:rStyle w:val="Strong"/>
                              </w:rPr>
                              <w:t>Instructions: This Page Intentionally Left Blank</w:t>
                            </w:r>
                          </w:p>
                          <w:p w14:paraId="6F5C723F" w14:textId="678381D3" w:rsidR="00801CE3" w:rsidRPr="00C5382B" w:rsidRDefault="00801CE3" w:rsidP="00801CE3">
                            <w:pPr>
                              <w:rPr>
                                <w:rStyle w:val="Emphasis"/>
                                <w:i w:val="0"/>
                                <w:iCs w:val="0"/>
                                <w:sz w:val="16"/>
                                <w:szCs w:val="16"/>
                              </w:rPr>
                            </w:pPr>
                            <w:r w:rsidRPr="00C5382B">
                              <w:rPr>
                                <w:rStyle w:val="Emphasis"/>
                                <w:i w:val="0"/>
                                <w:iCs w:val="0"/>
                                <w:sz w:val="16"/>
                                <w:szCs w:val="16"/>
                              </w:rPr>
                              <w:t xml:space="preserve">This page only exists if the </w:t>
                            </w:r>
                            <w:r w:rsidRPr="00C5382B">
                              <w:rPr>
                                <w:rStyle w:val="Emphasis"/>
                                <w:b/>
                                <w:bCs/>
                                <w:i w:val="0"/>
                                <w:iCs w:val="0"/>
                                <w:sz w:val="16"/>
                                <w:szCs w:val="16"/>
                              </w:rPr>
                              <w:t>REPORT</w:t>
                            </w:r>
                            <w:r w:rsidRPr="00C5382B">
                              <w:rPr>
                                <w:rStyle w:val="Emphasis"/>
                                <w:i w:val="0"/>
                                <w:iCs w:val="0"/>
                                <w:sz w:val="16"/>
                                <w:szCs w:val="16"/>
                              </w:rPr>
                              <w:t xml:space="preserve"> section ends on an odd page. If it ends on an even page then delete this page and the “This page intentionally left blank” text box</w:t>
                            </w:r>
                            <w:r w:rsidR="002743D6">
                              <w:rPr>
                                <w:rStyle w:val="Emphasis"/>
                                <w:i w:val="0"/>
                                <w:iCs w:val="0"/>
                                <w:sz w:val="16"/>
                                <w:szCs w:val="16"/>
                              </w:rPr>
                              <w:t>.</w:t>
                            </w:r>
                          </w:p>
                          <w:p w14:paraId="4897E0EF" w14:textId="77777777" w:rsidR="00801CE3" w:rsidRPr="00454792" w:rsidRDefault="00801CE3" w:rsidP="00801CE3">
                            <w:pPr>
                              <w:rPr>
                                <w:color w:val="C00000"/>
                                <w:sz w:val="24"/>
                              </w:rPr>
                            </w:pPr>
                            <w:r w:rsidRPr="00823FB8">
                              <w:rPr>
                                <w:color w:val="C00000"/>
                                <w:sz w:val="24"/>
                              </w:rPr>
                              <w:t>DELETE THIS TEXT BOX AFTER YOU HAVE READ AND UNDERSTOOD THE INSTRUCTIONS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CA54C1" id="Text Box 14" o:spid="_x0000_s1038" type="#_x0000_t202" style="width:7in;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" fillcolor="white [3201]" strokecolor="#c00000" strokeweight="2.25pt">
                <v:textbox>
                  <w:txbxContent>
                    <w:p w14:paraId="72818F1E" w14:textId="77777777" w:rsidR="00801CE3" w:rsidRPr="00C3128D" w:rsidRDefault="00801CE3" w:rsidP="00801CE3">
                      <w:pPr>
                        <w:rPr>
                          <w:rStyle w:val="Strong"/>
                        </w:rPr>
                      </w:pPr>
                      <w:r>
                        <w:rPr>
                          <w:rStyle w:val="Strong"/>
                        </w:rPr>
                        <w:t>Instructions: This Page Intentionally Left Blank</w:t>
                      </w:r>
                    </w:p>
                    <w:p w14:paraId="6F5C723F" w14:textId="678381D3" w:rsidR="00801CE3" w:rsidRPr="00C5382B" w:rsidRDefault="00801CE3" w:rsidP="00801CE3">
                      <w:pPr>
                        <w:rPr>
                          <w:rStyle w:val="Emphasis"/>
                          <w:i w:val="0"/>
                          <w:iCs w:val="0"/>
                          <w:sz w:val="16"/>
                          <w:szCs w:val="16"/>
                        </w:rPr>
                      </w:pPr>
                      <w:r w:rsidRPr="00C5382B">
                        <w:rPr>
                          <w:rStyle w:val="Emphasis"/>
                          <w:i w:val="0"/>
                          <w:iCs w:val="0"/>
                          <w:sz w:val="16"/>
                          <w:szCs w:val="16"/>
                        </w:rPr>
                        <w:t xml:space="preserve">This page only exists if the </w:t>
                      </w:r>
                      <w:r w:rsidRPr="00C5382B">
                        <w:rPr>
                          <w:rStyle w:val="Emphasis"/>
                          <w:b/>
                          <w:bCs/>
                          <w:i w:val="0"/>
                          <w:iCs w:val="0"/>
                          <w:sz w:val="16"/>
                          <w:szCs w:val="16"/>
                        </w:rPr>
                        <w:t>REPORT</w:t>
                      </w:r>
                      <w:r w:rsidRPr="00C5382B">
                        <w:rPr>
                          <w:rStyle w:val="Emphasis"/>
                          <w:i w:val="0"/>
                          <w:iCs w:val="0"/>
                          <w:sz w:val="16"/>
                          <w:szCs w:val="16"/>
                        </w:rPr>
                        <w:t xml:space="preserve"> section ends on an odd page. If it ends on an even page then delete this page and the “This page intentionally left blank” text box</w:t>
                      </w:r>
                      <w:r w:rsidR="002743D6">
                        <w:rPr>
                          <w:rStyle w:val="Emphasis"/>
                          <w:i w:val="0"/>
                          <w:iCs w:val="0"/>
                          <w:sz w:val="16"/>
                          <w:szCs w:val="16"/>
                        </w:rPr>
                        <w:t>.</w:t>
                      </w:r>
                    </w:p>
                    <w:p w14:paraId="4897E0EF" w14:textId="77777777" w:rsidR="00801CE3" w:rsidRPr="00454792" w:rsidRDefault="00801CE3" w:rsidP="00801CE3">
                      <w:pPr>
                        <w:rPr>
                          <w:color w:val="C00000"/>
                          <w:sz w:val="24"/>
                        </w:rPr>
                      </w:pPr>
                      <w:r w:rsidRPr="00823FB8">
                        <w:rPr>
                          <w:color w:val="C00000"/>
                          <w:sz w:val="24"/>
                        </w:rPr>
                        <w:t>DELETE THIS TEXT BOX AFTER YOU HAVE READ AND UNDERSTOOD THE INSTRUCTIONS</w:t>
                      </w:r>
                    </w:p>
                  </w:txbxContent>
                </v:textbox>
                <w10:anchorlock/>
              </v:shape>
            </w:pict>
          </mc:Fallback>
        </mc:AlternateContent>
      </w:r>
    </w:p>
    <w:p w14:paraId="1900CFA2" w14:textId="344BE54A" w:rsidR="00B30DDC" w:rsidRDefault="00B30DDC" w:rsidP="00FA2EEB">
      <w:r>
        <w:rPr>
          <w:noProof/>
        </w:rPr>
        <mc:AlternateContent>
          <mc:Choice Requires="wps">
            <w:drawing>
              <wp:anchor distT="0" distB="0" distL="114300" distR="114300" simplePos="0" relativeHeight="251658243" behindDoc="0" locked="1" layoutInCell="1" allowOverlap="0" wp14:anchorId="05375C3C" wp14:editId="450E7B41">
                <wp:simplePos x="0" y="0"/>
                <wp:positionH relativeFrom="page">
                  <wp:align>center</wp:align>
                </wp:positionH>
                <wp:positionV relativeFrom="page">
                  <wp:align>center</wp:align>
                </wp:positionV>
                <wp:extent cx="5029200" cy="521208"/>
                <wp:effectExtent l="0" t="0" r="0" b="2540"/>
                <wp:wrapNone/>
                <wp:docPr id="681426205" name="Text Box 681426205"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2A327F" w14:textId="77777777" w:rsidR="00B30DDC" w:rsidRPr="00331F30" w:rsidRDefault="00B30DDC" w:rsidP="00B30DDC">
                            <w:pPr>
                              <w:pStyle w:val="NoSpacing"/>
                              <w:pBdr>
                                <w:top w:val="thinThickSmallGap" w:sz="24" w:space="6" w:color="005239"/>
                                <w:bottom w:val="thinThickSmallGap" w:sz="24" w:space="6" w:color="005239"/>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375C3C" id="Text Box 681426205" o:spid="_x0000_s1039" type="#_x0000_t202" alt="Pull quote" style="position:absolute;margin-left:0;margin-top:0;width:396pt;height:41.05pt;z-index:251658243;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" o:allowoverlap="f" filled="f" stroked="f" strokeweight=".5pt">
                <v:textbox style="mso-fit-shape-to-text:t" inset="0,0,0,0">
                  <w:txbxContent>
                    <w:p w14:paraId="4F2A327F" w14:textId="77777777" w:rsidR="00B30DDC" w:rsidRPr="00331F30" w:rsidRDefault="00B30DDC" w:rsidP="00B30DDC">
                      <w:pPr>
                        <w:pStyle w:val="NoSpacing"/>
                        <w:pBdr>
                          <w:top w:val="thinThickSmallGap" w:sz="24" w:space="6" w:color="005239"/>
                          <w:bottom w:val="thinThickSmallGap" w:sz="24" w:space="6" w:color="005239"/>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256B35F0" w14:textId="77777777" w:rsidR="005269D9" w:rsidRDefault="005269D9" w:rsidP="00FA2EEB">
      <w:pPr>
        <w:sectPr w:rsidR="005269D9" w:rsidSect="00C26923">
          <w:type w:val="oddPage"/>
          <w:pgSz w:w="12240" w:h="15840"/>
          <w:pgMar w:top="720" w:right="1080" w:bottom="720" w:left="1080" w:header="720" w:footer="720" w:gutter="0"/>
          <w:pgNumType w:start="1"/>
          <w:cols w:space="720"/>
          <w:docGrid w:linePitch="360"/>
        </w:sectPr>
      </w:pPr>
    </w:p>
    <w:p w14:paraId="211E83A5" w14:textId="77777777" w:rsidR="005269D9" w:rsidRPr="007C5C6B" w:rsidRDefault="005269D9" w:rsidP="007C5C6B">
      <w:pPr>
        <w:pStyle w:val="Title"/>
        <w:rPr>
          <w:rFonts w:hint="eastAsia"/>
        </w:rPr>
      </w:pPr>
      <w:bookmarkStart w:id="148" w:name="_Toc198730182"/>
      <w:bookmarkStart w:id="149" w:name="_Toc198732063"/>
      <w:bookmarkStart w:id="150" w:name="_Toc198732220"/>
      <w:bookmarkStart w:id="151" w:name="_Toc198888061"/>
      <w:r w:rsidRPr="007C5C6B">
        <w:lastRenderedPageBreak/>
        <w:t>Appendices</w:t>
      </w:r>
      <w:bookmarkEnd w:id="148"/>
      <w:bookmarkEnd w:id="149"/>
      <w:bookmarkEnd w:id="150"/>
      <w:bookmarkEnd w:id="151"/>
    </w:p>
    <w:p w14:paraId="3D85B2A2" w14:textId="11707611" w:rsidR="005269D9" w:rsidRDefault="005269D9" w:rsidP="007C5C6B">
      <w:pPr>
        <w:pStyle w:val="Subtitle"/>
        <w:rPr>
          <w:rFonts w:hint="eastAsia"/>
        </w:rPr>
      </w:pPr>
      <w:bookmarkStart w:id="152" w:name="_Toc198730183"/>
      <w:bookmarkStart w:id="153" w:name="_Toc198732221"/>
      <w:bookmarkStart w:id="154" w:name="_Toc198888062"/>
      <w:r w:rsidRPr="007C5C6B">
        <w:t>Appendix A:</w:t>
      </w:r>
      <w:bookmarkEnd w:id="152"/>
      <w:bookmarkEnd w:id="153"/>
      <w:r w:rsidR="000A54BA" w:rsidRPr="007C5C6B">
        <w:t xml:space="preserve"> Glossary</w:t>
      </w:r>
      <w:bookmarkEnd w:id="154"/>
    </w:p>
    <w:tbl>
      <w:tblPr>
        <w:tblStyle w:val="GridTable4"/>
        <w:tblW w:w="0" w:type="auto"/>
        <w:tblLook w:val="0420" w:firstRow="1" w:lastRow="0" w:firstColumn="0" w:lastColumn="0" w:noHBand="0" w:noVBand="1"/>
      </w:tblPr>
      <w:tblGrid>
        <w:gridCol w:w="2155"/>
        <w:gridCol w:w="7915"/>
      </w:tblGrid>
      <w:tr w:rsidR="0053367F" w14:paraId="64A9CC39" w14:textId="77777777" w:rsidTr="000E729F">
        <w:trPr>
          <w:cnfStyle w:val="100000000000" w:firstRow="1" w:lastRow="0" w:firstColumn="0" w:lastColumn="0" w:oddVBand="0" w:evenVBand="0" w:oddHBand="0" w:evenHBand="0" w:firstRowFirstColumn="0" w:firstRowLastColumn="0" w:lastRowFirstColumn="0" w:lastRowLastColumn="0"/>
          <w:tblHeader/>
        </w:trPr>
        <w:tc>
          <w:tcPr>
            <w:tcW w:w="2155" w:type="dxa"/>
          </w:tcPr>
          <w:p w14:paraId="7E81C48D" w14:textId="77777777" w:rsidR="0053367F" w:rsidRDefault="0053367F">
            <w:r>
              <w:t>Term</w:t>
            </w:r>
          </w:p>
        </w:tc>
        <w:tc>
          <w:tcPr>
            <w:tcW w:w="7915" w:type="dxa"/>
          </w:tcPr>
          <w:p w14:paraId="535E532D" w14:textId="77777777" w:rsidR="0053367F" w:rsidRDefault="0053367F">
            <w:r>
              <w:t>Definition</w:t>
            </w:r>
          </w:p>
        </w:tc>
      </w:tr>
      <w:tr w:rsidR="0053367F" w14:paraId="7D49FAD1" w14:textId="77777777" w:rsidTr="000E729F">
        <w:tc>
          <w:tcPr>
            <w:tcW w:w="2155" w:type="dxa"/>
          </w:tcPr>
          <w:p w14:paraId="610C8F9B" w14:textId="77777777" w:rsidR="0053367F" w:rsidRDefault="0053367F"/>
        </w:tc>
        <w:tc>
          <w:tcPr>
            <w:tcW w:w="7915" w:type="dxa"/>
          </w:tcPr>
          <w:p w14:paraId="39EE128A" w14:textId="77777777" w:rsidR="0053367F" w:rsidRDefault="0053367F"/>
        </w:tc>
      </w:tr>
      <w:tr w:rsidR="0053367F" w14:paraId="27CB2EAE" w14:textId="77777777" w:rsidTr="000E729F">
        <w:tc>
          <w:tcPr>
            <w:tcW w:w="2155" w:type="dxa"/>
          </w:tcPr>
          <w:p w14:paraId="1A281718" w14:textId="77777777" w:rsidR="0053367F" w:rsidRDefault="0053367F"/>
        </w:tc>
        <w:tc>
          <w:tcPr>
            <w:tcW w:w="7915" w:type="dxa"/>
          </w:tcPr>
          <w:p w14:paraId="0F0AAE3E" w14:textId="77777777" w:rsidR="0053367F" w:rsidRDefault="0053367F"/>
        </w:tc>
      </w:tr>
      <w:tr w:rsidR="0053367F" w14:paraId="4F9B0134" w14:textId="77777777" w:rsidTr="000E729F">
        <w:tc>
          <w:tcPr>
            <w:tcW w:w="2155" w:type="dxa"/>
          </w:tcPr>
          <w:p w14:paraId="38CA9EDB" w14:textId="77777777" w:rsidR="0053367F" w:rsidRDefault="0053367F"/>
        </w:tc>
        <w:tc>
          <w:tcPr>
            <w:tcW w:w="7915" w:type="dxa"/>
          </w:tcPr>
          <w:p w14:paraId="503D02A3" w14:textId="77777777" w:rsidR="0053367F" w:rsidRDefault="0053367F"/>
        </w:tc>
      </w:tr>
      <w:tr w:rsidR="0053367F" w14:paraId="0A29D148" w14:textId="77777777" w:rsidTr="000E729F">
        <w:tc>
          <w:tcPr>
            <w:tcW w:w="2155" w:type="dxa"/>
          </w:tcPr>
          <w:p w14:paraId="088A0781" w14:textId="77777777" w:rsidR="0053367F" w:rsidRDefault="0053367F"/>
        </w:tc>
        <w:tc>
          <w:tcPr>
            <w:tcW w:w="7915" w:type="dxa"/>
          </w:tcPr>
          <w:p w14:paraId="324E8AA6" w14:textId="77777777" w:rsidR="0053367F" w:rsidRDefault="0053367F"/>
        </w:tc>
      </w:tr>
      <w:tr w:rsidR="0053367F" w14:paraId="0D4102ED" w14:textId="77777777" w:rsidTr="000E729F">
        <w:tc>
          <w:tcPr>
            <w:tcW w:w="2155" w:type="dxa"/>
          </w:tcPr>
          <w:p w14:paraId="014E7BDF" w14:textId="77777777" w:rsidR="0053367F" w:rsidRDefault="0053367F"/>
        </w:tc>
        <w:tc>
          <w:tcPr>
            <w:tcW w:w="7915" w:type="dxa"/>
          </w:tcPr>
          <w:p w14:paraId="3AF2BCC7" w14:textId="77777777" w:rsidR="0053367F" w:rsidRDefault="0053367F"/>
        </w:tc>
      </w:tr>
      <w:tr w:rsidR="0053367F" w14:paraId="39550ABC" w14:textId="77777777" w:rsidTr="000E729F">
        <w:tc>
          <w:tcPr>
            <w:tcW w:w="2155" w:type="dxa"/>
          </w:tcPr>
          <w:p w14:paraId="1219FADE" w14:textId="77777777" w:rsidR="0053367F" w:rsidRDefault="0053367F"/>
        </w:tc>
        <w:tc>
          <w:tcPr>
            <w:tcW w:w="7915" w:type="dxa"/>
          </w:tcPr>
          <w:p w14:paraId="09B9D60B" w14:textId="77777777" w:rsidR="0053367F" w:rsidRDefault="0053367F"/>
        </w:tc>
      </w:tr>
      <w:tr w:rsidR="0053367F" w14:paraId="433AF67E" w14:textId="77777777" w:rsidTr="000E729F">
        <w:tc>
          <w:tcPr>
            <w:tcW w:w="2155" w:type="dxa"/>
          </w:tcPr>
          <w:p w14:paraId="0E89A49E" w14:textId="77777777" w:rsidR="0053367F" w:rsidRDefault="0053367F"/>
        </w:tc>
        <w:tc>
          <w:tcPr>
            <w:tcW w:w="7915" w:type="dxa"/>
          </w:tcPr>
          <w:p w14:paraId="517CFE77" w14:textId="77777777" w:rsidR="0053367F" w:rsidRDefault="0053367F" w:rsidP="00C85716">
            <w:pPr>
              <w:keepNext/>
            </w:pPr>
          </w:p>
        </w:tc>
      </w:tr>
    </w:tbl>
    <w:p w14:paraId="66DD840E" w14:textId="268E573F" w:rsidR="00C85716" w:rsidRPr="00A62BC9" w:rsidRDefault="00C85716">
      <w:pPr>
        <w:pStyle w:val="Caption"/>
        <w:rPr>
          <w:b/>
          <w:bCs/>
        </w:rPr>
      </w:pPr>
      <w:bookmarkStart w:id="155" w:name="_Toc198820803"/>
      <w:bookmarkStart w:id="156" w:name="_Toc198820883"/>
      <w:bookmarkStart w:id="157" w:name="_Toc198878673"/>
      <w:bookmarkStart w:id="158" w:name="_Toc214754421"/>
      <w:r w:rsidRPr="00A62BC9">
        <w:rPr>
          <w:b/>
          <w:bCs/>
        </w:rPr>
        <w:t xml:space="preserve">Table </w:t>
      </w:r>
      <w:r w:rsidRPr="00A62BC9">
        <w:rPr>
          <w:b/>
          <w:bCs/>
        </w:rPr>
        <w:fldChar w:fldCharType="begin"/>
      </w:r>
      <w:r>
        <w:instrText>SEQ Table \* ARABIC</w:instrText>
      </w:r>
      <w:r w:rsidRPr="00A62BC9">
        <w:rPr>
          <w:b/>
          <w:bCs/>
        </w:rPr>
        <w:fldChar w:fldCharType="separate"/>
      </w:r>
      <w:r w:rsidR="00143072" w:rsidRPr="00A62BC9">
        <w:rPr>
          <w:b/>
          <w:bCs/>
          <w:noProof/>
        </w:rPr>
        <w:t>8</w:t>
      </w:r>
      <w:r w:rsidRPr="00A62BC9">
        <w:rPr>
          <w:b/>
          <w:bCs/>
        </w:rPr>
        <w:fldChar w:fldCharType="end"/>
      </w:r>
      <w:r w:rsidRPr="00A62BC9">
        <w:rPr>
          <w:b/>
          <w:bCs/>
        </w:rPr>
        <w:t>: Glossary Table</w:t>
      </w:r>
      <w:bookmarkEnd w:id="155"/>
      <w:bookmarkEnd w:id="156"/>
      <w:bookmarkEnd w:id="157"/>
      <w:bookmarkEnd w:id="158"/>
    </w:p>
    <w:p w14:paraId="04584ADD" w14:textId="1CBBE0DF" w:rsidR="00C85716" w:rsidRPr="003C602F" w:rsidRDefault="006B2C98" w:rsidP="003C602F">
      <w:r>
        <w:rPr>
          <w:noProof/>
          <w14:ligatures w14:val="standardContextual"/>
        </w:rPr>
        <mc:AlternateContent>
          <mc:Choice Requires="wps">
            <w:drawing>
              <wp:inline distT="0" distB="0" distL="0" distR="0" wp14:anchorId="6EAE7DBC" wp14:editId="3741CF0B">
                <wp:extent cx="6339609" cy="1371600"/>
                <wp:effectExtent l="12700" t="12700" r="10795" b="12700"/>
                <wp:docPr id="1329260500" name="Text Box 14"/>
                <wp:cNvGraphicFramePr/>
                <a:graphic xmlns:a="http://schemas.openxmlformats.org/drawingml/2006/main">
                  <a:graphicData uri="http://schemas.microsoft.com/office/word/2010/wordprocessingShape">
                    <wps:wsp>
                      <wps:cNvSpPr txBox="1"/>
                      <wps:spPr>
                        <a:xfrm>
                          <a:off x="0" y="0"/>
                          <a:ext cx="6339609" cy="1371600"/>
                        </a:xfrm>
                        <a:prstGeom prst="rect">
                          <a:avLst/>
                        </a:prstGeom>
                        <a:solidFill>
                          <a:schemeClr val="lt1"/>
                        </a:solidFill>
                        <a:ln w="28575">
                          <a:solidFill>
                            <a:srgbClr val="C00000"/>
                          </a:solidFill>
                        </a:ln>
                      </wps:spPr>
                      <wps:txbx>
                        <w:txbxContent>
                          <w:p w14:paraId="4E733A03" w14:textId="385A552C" w:rsidR="006B2C98" w:rsidRPr="00C3128D" w:rsidRDefault="00F77CAE" w:rsidP="00273781">
                            <w:pPr>
                              <w:rPr>
                                <w:rStyle w:val="Strong"/>
                              </w:rPr>
                            </w:pPr>
                            <w:r w:rsidRPr="00F77CAE">
                              <w:rPr>
                                <w:rStyle w:val="Strong"/>
                              </w:rPr>
                              <w:t>Instructions for Writing</w:t>
                            </w:r>
                            <w:r>
                              <w:rPr>
                                <w:rStyle w:val="Strong"/>
                              </w:rPr>
                              <w:t xml:space="preserve"> Appendix A</w:t>
                            </w:r>
                            <w:r w:rsidR="00D27F17">
                              <w:rPr>
                                <w:rStyle w:val="Strong"/>
                              </w:rPr>
                              <w:t>: Glossary</w:t>
                            </w:r>
                          </w:p>
                          <w:p w14:paraId="1A304FED" w14:textId="034527BC" w:rsidR="00454792" w:rsidRPr="0074103B" w:rsidRDefault="00454792" w:rsidP="0074103B">
                            <w:r w:rsidRPr="0074103B">
                              <w:t>Start th</w:t>
                            </w:r>
                            <w:r w:rsidR="00F77CAE">
                              <w:t xml:space="preserve">e </w:t>
                            </w:r>
                            <w:r w:rsidR="00F77CAE" w:rsidRPr="00F77CAE">
                              <w:rPr>
                                <w:b/>
                                <w:bCs/>
                              </w:rPr>
                              <w:t>APPENDICIES</w:t>
                            </w:r>
                            <w:r w:rsidR="00F77CAE">
                              <w:t xml:space="preserve"> section </w:t>
                            </w:r>
                            <w:r w:rsidRPr="0074103B">
                              <w:t xml:space="preserve">on a new </w:t>
                            </w:r>
                            <w:r w:rsidR="00F77CAE">
                              <w:t xml:space="preserve">odd </w:t>
                            </w:r>
                            <w:r w:rsidR="00537920">
                              <w:t xml:space="preserve">numbered </w:t>
                            </w:r>
                            <w:r w:rsidRPr="0074103B">
                              <w:t>page.</w:t>
                            </w:r>
                          </w:p>
                          <w:p w14:paraId="658775A0" w14:textId="77777777" w:rsidR="00823FB8" w:rsidRPr="0074103B" w:rsidRDefault="00823FB8" w:rsidP="00273781">
                            <w:pPr>
                              <w:rPr>
                                <w:rStyle w:val="Emphasis"/>
                                <w:i w:val="0"/>
                                <w:iCs w:val="0"/>
                                <w:sz w:val="18"/>
                                <w:szCs w:val="20"/>
                              </w:rPr>
                            </w:pPr>
                            <w:r w:rsidRPr="0074103B">
                              <w:rPr>
                                <w:rStyle w:val="Emphasis"/>
                                <w:i w:val="0"/>
                                <w:iCs w:val="0"/>
                                <w:sz w:val="18"/>
                                <w:szCs w:val="20"/>
                              </w:rPr>
                              <w:t>Place all terms which require definitions in the Appendix A: Glossary.</w:t>
                            </w:r>
                          </w:p>
                          <w:p w14:paraId="0E84C771" w14:textId="7D72B331" w:rsidR="006B2C98" w:rsidRPr="00454792" w:rsidRDefault="00823FB8">
                            <w:pPr>
                              <w:rPr>
                                <w:color w:val="C00000"/>
                                <w:sz w:val="24"/>
                              </w:rPr>
                            </w:pPr>
                            <w:r w:rsidRPr="00823FB8">
                              <w:rPr>
                                <w:color w:val="C00000"/>
                                <w:sz w:val="24"/>
                              </w:rPr>
                              <w:t>DELETE THIS TEXT BOX AFTER YOU HAVE READ AND UNDERSTOOD THE INSTRUCTIONS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AE7DBC" id="_x0000_s1040" type="#_x0000_t202" style="width:499.2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" fillcolor="white [3201]" strokecolor="#c00000" strokeweight="2.25pt">
                <v:textbox>
                  <w:txbxContent>
                    <w:p w14:paraId="4E733A03" w14:textId="385A552C" w:rsidR="006B2C98" w:rsidRPr="00C3128D" w:rsidRDefault="00F77CAE" w:rsidP="00273781">
                      <w:pPr>
                        <w:rPr>
                          <w:rStyle w:val="Strong"/>
                        </w:rPr>
                      </w:pPr>
                      <w:r w:rsidRPr="00F77CAE">
                        <w:rPr>
                          <w:rStyle w:val="Strong"/>
                        </w:rPr>
                        <w:t>Instructions for Writing</w:t>
                      </w:r>
                      <w:r>
                        <w:rPr>
                          <w:rStyle w:val="Strong"/>
                        </w:rPr>
                        <w:t xml:space="preserve"> Appendix A</w:t>
                      </w:r>
                      <w:r w:rsidR="00D27F17">
                        <w:rPr>
                          <w:rStyle w:val="Strong"/>
                        </w:rPr>
                        <w:t>: Glossary</w:t>
                      </w:r>
                    </w:p>
                    <w:p w14:paraId="1A304FED" w14:textId="034527BC" w:rsidR="00454792" w:rsidRPr="0074103B" w:rsidRDefault="00454792" w:rsidP="0074103B">
                      <w:r w:rsidRPr="0074103B">
                        <w:t>Start th</w:t>
                      </w:r>
                      <w:r w:rsidR="00F77CAE">
                        <w:t xml:space="preserve">e </w:t>
                      </w:r>
                      <w:r w:rsidR="00F77CAE" w:rsidRPr="00F77CAE">
                        <w:rPr>
                          <w:b/>
                          <w:bCs/>
                        </w:rPr>
                        <w:t>APPENDICIES</w:t>
                      </w:r>
                      <w:r w:rsidR="00F77CAE">
                        <w:t xml:space="preserve"> section </w:t>
                      </w:r>
                      <w:r w:rsidRPr="0074103B">
                        <w:t xml:space="preserve">on a new </w:t>
                      </w:r>
                      <w:r w:rsidR="00F77CAE">
                        <w:t xml:space="preserve">odd </w:t>
                      </w:r>
                      <w:r w:rsidR="00537920">
                        <w:t xml:space="preserve">numbered </w:t>
                      </w:r>
                      <w:r w:rsidRPr="0074103B">
                        <w:t>page.</w:t>
                      </w:r>
                    </w:p>
                    <w:p w14:paraId="658775A0" w14:textId="77777777" w:rsidR="00823FB8" w:rsidRPr="0074103B" w:rsidRDefault="00823FB8" w:rsidP="00273781">
                      <w:pPr>
                        <w:rPr>
                          <w:rStyle w:val="Emphasis"/>
                          <w:i w:val="0"/>
                          <w:iCs w:val="0"/>
                          <w:sz w:val="18"/>
                          <w:szCs w:val="20"/>
                        </w:rPr>
                      </w:pPr>
                      <w:r w:rsidRPr="0074103B">
                        <w:rPr>
                          <w:rStyle w:val="Emphasis"/>
                          <w:i w:val="0"/>
                          <w:iCs w:val="0"/>
                          <w:sz w:val="18"/>
                          <w:szCs w:val="20"/>
                        </w:rPr>
                        <w:t>Place all terms which require definitions in the Appendix A: Glossary.</w:t>
                      </w:r>
                    </w:p>
                    <w:p w14:paraId="0E84C771" w14:textId="7D72B331" w:rsidR="006B2C98" w:rsidRPr="00454792" w:rsidRDefault="00823FB8">
                      <w:pPr>
                        <w:rPr>
                          <w:color w:val="C00000"/>
                          <w:sz w:val="24"/>
                        </w:rPr>
                      </w:pPr>
                      <w:r w:rsidRPr="00823FB8">
                        <w:rPr>
                          <w:color w:val="C00000"/>
                          <w:sz w:val="24"/>
                        </w:rPr>
                        <w:t>DELETE THIS TEXT BOX AFTER YOU HAVE READ AND UNDERSTOOD THE INSTRUCTIONS</w:t>
                      </w:r>
                    </w:p>
                  </w:txbxContent>
                </v:textbox>
                <w10:anchorlock/>
              </v:shape>
            </w:pict>
          </mc:Fallback>
        </mc:AlternateContent>
      </w:r>
    </w:p>
    <w:p w14:paraId="2C9D30F0" w14:textId="5936B66D" w:rsidR="005269D9" w:rsidRPr="003C602F" w:rsidRDefault="005269D9" w:rsidP="003C602F">
      <w:r w:rsidRPr="003C602F">
        <w:br w:type="page"/>
      </w:r>
    </w:p>
    <w:p w14:paraId="468984BC" w14:textId="04B50EDA" w:rsidR="007770D9" w:rsidRDefault="007770D9" w:rsidP="003C602F"/>
    <w:p w14:paraId="732D4F30" w14:textId="19D9FA96" w:rsidR="007770D9" w:rsidRDefault="007770D9" w:rsidP="003C602F"/>
    <w:p w14:paraId="6468AD02" w14:textId="0C088E96" w:rsidR="007770D9" w:rsidRDefault="007770D9" w:rsidP="003C602F"/>
    <w:p w14:paraId="4318D527" w14:textId="18A98003" w:rsidR="007770D9" w:rsidRDefault="007770D9" w:rsidP="003C602F"/>
    <w:p w14:paraId="40A2CACC" w14:textId="766C5C40" w:rsidR="007770D9" w:rsidRDefault="007770D9" w:rsidP="003C602F"/>
    <w:p w14:paraId="10A8D930" w14:textId="2EDB3431" w:rsidR="007770D9" w:rsidRDefault="007770D9" w:rsidP="003C602F"/>
    <w:p w14:paraId="108BEFF6" w14:textId="4E4814DF" w:rsidR="007770D9" w:rsidRDefault="007770D9" w:rsidP="003C602F"/>
    <w:p w14:paraId="71014A01" w14:textId="3EF6C239" w:rsidR="007770D9" w:rsidRDefault="007770D9" w:rsidP="003C602F"/>
    <w:p w14:paraId="6812D911" w14:textId="630B8A62" w:rsidR="007770D9" w:rsidRDefault="007770D9" w:rsidP="003C602F"/>
    <w:p w14:paraId="01537784" w14:textId="42E46FDA" w:rsidR="007770D9" w:rsidRDefault="007770D9" w:rsidP="003C602F"/>
    <w:p w14:paraId="01383715" w14:textId="42C3CEE6" w:rsidR="007770D9" w:rsidRDefault="007770D9" w:rsidP="003C602F"/>
    <w:p w14:paraId="4AD667EB" w14:textId="54FA1C17" w:rsidR="007770D9" w:rsidRDefault="007770D9" w:rsidP="003C602F"/>
    <w:p w14:paraId="70F07C63" w14:textId="2CD279E8" w:rsidR="007770D9" w:rsidRDefault="007770D9" w:rsidP="003C602F"/>
    <w:p w14:paraId="6C23AD92" w14:textId="159B30AC" w:rsidR="007770D9" w:rsidRDefault="007770D9" w:rsidP="003C602F"/>
    <w:p w14:paraId="5F7A05ED" w14:textId="42179F94" w:rsidR="007770D9" w:rsidRDefault="007770D9" w:rsidP="003C602F"/>
    <w:p w14:paraId="2425DAB7" w14:textId="16ED7C6A" w:rsidR="007770D9" w:rsidRDefault="007770D9" w:rsidP="003C602F"/>
    <w:p w14:paraId="023608E4" w14:textId="27176B28" w:rsidR="007770D9" w:rsidRDefault="007770D9" w:rsidP="003C602F"/>
    <w:p w14:paraId="5098A30F" w14:textId="4824FCDD" w:rsidR="007770D9" w:rsidRDefault="007770D9" w:rsidP="003C602F"/>
    <w:p w14:paraId="5F48303F" w14:textId="6C913EBF" w:rsidR="007770D9" w:rsidRDefault="007770D9" w:rsidP="003C602F"/>
    <w:p w14:paraId="544D927B" w14:textId="1B069175" w:rsidR="007770D9" w:rsidRDefault="007770D9" w:rsidP="003C602F"/>
    <w:p w14:paraId="74B7B6B3" w14:textId="71747379" w:rsidR="007770D9" w:rsidRDefault="007770D9" w:rsidP="003C602F"/>
    <w:p w14:paraId="6E4E4E13" w14:textId="78028BB9" w:rsidR="007770D9" w:rsidRDefault="007770D9" w:rsidP="003C602F"/>
    <w:p w14:paraId="0A047864" w14:textId="4AD217CD" w:rsidR="007770D9" w:rsidRDefault="007770D9" w:rsidP="003C602F"/>
    <w:p w14:paraId="433243EC" w14:textId="153BE159" w:rsidR="007770D9" w:rsidRDefault="007770D9" w:rsidP="003C602F"/>
    <w:p w14:paraId="7BEAC133" w14:textId="5CAE9ABF" w:rsidR="007770D9" w:rsidRDefault="007770D9" w:rsidP="003C602F"/>
    <w:p w14:paraId="1017B8A8" w14:textId="5B9DDE30" w:rsidR="007770D9" w:rsidRDefault="007770D9" w:rsidP="003C602F"/>
    <w:p w14:paraId="7852F9F2" w14:textId="73A7F715" w:rsidR="007770D9" w:rsidRDefault="007770D9" w:rsidP="003C602F"/>
    <w:p w14:paraId="6D0282B6" w14:textId="37657066" w:rsidR="007770D9" w:rsidRDefault="007770D9" w:rsidP="003C602F"/>
    <w:p w14:paraId="226BA0CB" w14:textId="35832950" w:rsidR="007770D9" w:rsidRDefault="007770D9" w:rsidP="003C602F"/>
    <w:p w14:paraId="2BB058C1" w14:textId="25E4A1DF" w:rsidR="007770D9" w:rsidRPr="003C602F" w:rsidRDefault="007770D9" w:rsidP="003C602F"/>
    <w:p w14:paraId="10AEAC8E" w14:textId="4B6B030D" w:rsidR="005269D9" w:rsidRPr="000A54BA" w:rsidRDefault="005269D9" w:rsidP="00611AD1">
      <w:pPr>
        <w:pStyle w:val="Subtitle"/>
        <w:rPr>
          <w:rFonts w:hint="eastAsia"/>
        </w:rPr>
      </w:pPr>
      <w:bookmarkStart w:id="159" w:name="_Toc198730184"/>
      <w:bookmarkStart w:id="160" w:name="_Toc198732222"/>
      <w:bookmarkStart w:id="161" w:name="_Toc198888063"/>
      <w:r w:rsidRPr="000A54BA">
        <w:lastRenderedPageBreak/>
        <w:t>Appendix B:</w:t>
      </w:r>
      <w:bookmarkEnd w:id="159"/>
      <w:bookmarkEnd w:id="160"/>
      <w:r w:rsidR="00CC150B">
        <w:t xml:space="preserve"> GitHub Project Repository</w:t>
      </w:r>
      <w:bookmarkEnd w:id="161"/>
    </w:p>
    <w:p w14:paraId="09AB6199" w14:textId="7DA6ED1C" w:rsidR="003C602F" w:rsidRDefault="00F13AE4" w:rsidP="003C602F">
      <w:r>
        <w:rPr>
          <w:noProof/>
          <w14:ligatures w14:val="standardContextual"/>
        </w:rPr>
        <mc:AlternateContent>
          <mc:Choice Requires="wps">
            <w:drawing>
              <wp:inline distT="0" distB="0" distL="0" distR="0" wp14:anchorId="07E349E1" wp14:editId="28A875D6">
                <wp:extent cx="6400800" cy="8229600"/>
                <wp:effectExtent l="12700" t="12700" r="12700" b="12700"/>
                <wp:docPr id="337943659" name="Text Box 14"/>
                <wp:cNvGraphicFramePr/>
                <a:graphic xmlns:a="http://schemas.openxmlformats.org/drawingml/2006/main">
                  <a:graphicData uri="http://schemas.microsoft.com/office/word/2010/wordprocessingShape">
                    <wps:wsp>
                      <wps:cNvSpPr txBox="1"/>
                      <wps:spPr>
                        <a:xfrm>
                          <a:off x="0" y="0"/>
                          <a:ext cx="6400800" cy="8229600"/>
                        </a:xfrm>
                        <a:prstGeom prst="rect">
                          <a:avLst/>
                        </a:prstGeom>
                        <a:solidFill>
                          <a:schemeClr val="lt1"/>
                        </a:solidFill>
                        <a:ln w="28575">
                          <a:solidFill>
                            <a:srgbClr val="C00000"/>
                          </a:solidFill>
                        </a:ln>
                      </wps:spPr>
                      <wps:txbx>
                        <w:txbxContent>
                          <w:p w14:paraId="270B730A" w14:textId="4D3BB422" w:rsidR="00F13AE4" w:rsidRPr="00C3128D" w:rsidRDefault="00537920" w:rsidP="00F13AE4">
                            <w:pPr>
                              <w:rPr>
                                <w:rStyle w:val="Strong"/>
                              </w:rPr>
                            </w:pPr>
                            <w:r w:rsidRPr="00F77CAE">
                              <w:rPr>
                                <w:rStyle w:val="Strong"/>
                              </w:rPr>
                              <w:t>Instructions for Writing</w:t>
                            </w:r>
                            <w:r>
                              <w:rPr>
                                <w:rStyle w:val="Strong"/>
                              </w:rPr>
                              <w:t xml:space="preserve"> Appendix B:</w:t>
                            </w:r>
                            <w:r w:rsidR="00F13AE4" w:rsidRPr="00C3128D">
                              <w:rPr>
                                <w:rStyle w:val="Strong"/>
                              </w:rPr>
                              <w:t xml:space="preserve"> GitHub Project Repository</w:t>
                            </w:r>
                          </w:p>
                          <w:p w14:paraId="34516AB1" w14:textId="77777777" w:rsidR="00454792" w:rsidRPr="0074103B" w:rsidRDefault="00454792" w:rsidP="0074103B">
                            <w:r w:rsidRPr="0074103B">
                              <w:t>Start this appendix on a new page.</w:t>
                            </w:r>
                          </w:p>
                          <w:p w14:paraId="758F481C" w14:textId="77777777" w:rsidR="00F95C76" w:rsidRPr="0074103B" w:rsidRDefault="00F95C76" w:rsidP="00F95C76">
                            <w:pPr>
                              <w:rPr>
                                <w:rStyle w:val="Emphasis"/>
                                <w:i w:val="0"/>
                                <w:iCs w:val="0"/>
                                <w:sz w:val="16"/>
                                <w:szCs w:val="16"/>
                              </w:rPr>
                            </w:pPr>
                            <w:r w:rsidRPr="0074103B">
                              <w:rPr>
                                <w:rStyle w:val="Emphasis"/>
                                <w:i w:val="0"/>
                                <w:iCs w:val="0"/>
                                <w:sz w:val="16"/>
                                <w:szCs w:val="16"/>
                              </w:rPr>
                              <w:t>This appendix documents the structure and key contents of the GitHub repository associated with this data analytics engineering capstone project. The repository is publicly accessible at: [GitHub Repository URL].</w:t>
                            </w:r>
                          </w:p>
                          <w:p w14:paraId="49995BA0" w14:textId="77777777" w:rsidR="00F95C76" w:rsidRPr="0074103B" w:rsidRDefault="00F95C76" w:rsidP="00F95C76">
                            <w:pPr>
                              <w:rPr>
                                <w:rStyle w:val="Emphasis"/>
                                <w:i w:val="0"/>
                                <w:iCs w:val="0"/>
                                <w:sz w:val="16"/>
                                <w:szCs w:val="16"/>
                              </w:rPr>
                            </w:pPr>
                            <w:r w:rsidRPr="0074103B">
                              <w:rPr>
                                <w:rStyle w:val="Emphasis"/>
                                <w:i w:val="0"/>
                                <w:iCs w:val="0"/>
                                <w:sz w:val="16"/>
                                <w:szCs w:val="16"/>
                              </w:rPr>
                              <w:t>The repository adheres to best practices for open-source data science and engineering projects to promote transparency, reproducibility, and collaborative development. It includes the following structured components:</w:t>
                            </w:r>
                          </w:p>
                          <w:p w14:paraId="5858EE6C" w14:textId="77777777" w:rsidR="00F95C76" w:rsidRPr="0074103B" w:rsidRDefault="00F95C76" w:rsidP="00454792">
                            <w:pPr>
                              <w:spacing w:after="0"/>
                              <w:rPr>
                                <w:rStyle w:val="Emphasis"/>
                                <w:b/>
                                <w:bCs/>
                                <w:i w:val="0"/>
                                <w:iCs w:val="0"/>
                                <w:sz w:val="16"/>
                                <w:szCs w:val="16"/>
                              </w:rPr>
                            </w:pPr>
                            <w:r w:rsidRPr="0074103B">
                              <w:rPr>
                                <w:rStyle w:val="Emphasis"/>
                                <w:b/>
                                <w:bCs/>
                                <w:i w:val="0"/>
                                <w:iCs w:val="0"/>
                                <w:sz w:val="16"/>
                                <w:szCs w:val="16"/>
                              </w:rPr>
                              <w:t>README.md</w:t>
                            </w:r>
                          </w:p>
                          <w:p w14:paraId="66BF95ED" w14:textId="77777777" w:rsidR="00F95C76" w:rsidRPr="0074103B" w:rsidRDefault="00F95C76" w:rsidP="00F95C76">
                            <w:pPr>
                              <w:rPr>
                                <w:rStyle w:val="Emphasis"/>
                                <w:i w:val="0"/>
                                <w:iCs w:val="0"/>
                                <w:sz w:val="16"/>
                                <w:szCs w:val="16"/>
                              </w:rPr>
                            </w:pPr>
                            <w:r w:rsidRPr="0074103B">
                              <w:rPr>
                                <w:rStyle w:val="Emphasis"/>
                                <w:i w:val="0"/>
                                <w:iCs w:val="0"/>
                                <w:sz w:val="16"/>
                                <w:szCs w:val="16"/>
                              </w:rPr>
                              <w:t>A comprehensive overview of the project, including a high-level summary, objectives, data sources, key methodologies, and setup instructions. The README also includes links to supplementary documentation and usage examples.</w:t>
                            </w:r>
                          </w:p>
                          <w:p w14:paraId="73118271" w14:textId="77777777" w:rsidR="00F95C76" w:rsidRPr="0074103B" w:rsidRDefault="00F95C76" w:rsidP="00454792">
                            <w:pPr>
                              <w:spacing w:after="0"/>
                              <w:rPr>
                                <w:rStyle w:val="Emphasis"/>
                                <w:b/>
                                <w:bCs/>
                                <w:i w:val="0"/>
                                <w:iCs w:val="0"/>
                                <w:sz w:val="16"/>
                                <w:szCs w:val="16"/>
                              </w:rPr>
                            </w:pPr>
                            <w:r w:rsidRPr="0074103B">
                              <w:rPr>
                                <w:rStyle w:val="Emphasis"/>
                                <w:b/>
                                <w:bCs/>
                                <w:i w:val="0"/>
                                <w:iCs w:val="0"/>
                                <w:sz w:val="16"/>
                                <w:szCs w:val="16"/>
                              </w:rPr>
                              <w:t>data/</w:t>
                            </w:r>
                          </w:p>
                          <w:p w14:paraId="01C61CD2" w14:textId="77777777" w:rsidR="00F95C76" w:rsidRPr="0074103B" w:rsidRDefault="00F95C76" w:rsidP="00F95C76">
                            <w:pPr>
                              <w:rPr>
                                <w:rStyle w:val="Emphasis"/>
                                <w:i w:val="0"/>
                                <w:iCs w:val="0"/>
                                <w:sz w:val="16"/>
                                <w:szCs w:val="16"/>
                              </w:rPr>
                            </w:pPr>
                            <w:r w:rsidRPr="0074103B">
                              <w:rPr>
                                <w:rStyle w:val="Emphasis"/>
                                <w:i w:val="0"/>
                                <w:iCs w:val="0"/>
                                <w:sz w:val="16"/>
                                <w:szCs w:val="16"/>
                              </w:rPr>
                              <w:t>This directory contains data assets used in the project. In accordance with GitHub standards, raw data is excluded or replaced with synthetic samples when necessary to preserve privacy or comply with data licensing constraints. Subfolders typically include:</w:t>
                            </w:r>
                          </w:p>
                          <w:p w14:paraId="11B923EF" w14:textId="77777777" w:rsidR="00F95C76" w:rsidRPr="0074103B" w:rsidRDefault="00F95C76" w:rsidP="001B059F">
                            <w:pPr>
                              <w:pStyle w:val="ListParagraph"/>
                              <w:numPr>
                                <w:ilvl w:val="0"/>
                                <w:numId w:val="5"/>
                              </w:numPr>
                              <w:ind w:left="270" w:hanging="180"/>
                              <w:rPr>
                                <w:rStyle w:val="Emphasis"/>
                                <w:i w:val="0"/>
                                <w:iCs w:val="0"/>
                                <w:sz w:val="16"/>
                                <w:szCs w:val="16"/>
                              </w:rPr>
                            </w:pPr>
                            <w:r w:rsidRPr="0074103B">
                              <w:rPr>
                                <w:rStyle w:val="Emphasis"/>
                                <w:b/>
                                <w:bCs/>
                                <w:i w:val="0"/>
                                <w:iCs w:val="0"/>
                                <w:sz w:val="16"/>
                                <w:szCs w:val="16"/>
                              </w:rPr>
                              <w:t>raw/</w:t>
                            </w:r>
                            <w:r w:rsidRPr="0074103B">
                              <w:rPr>
                                <w:rStyle w:val="Emphasis"/>
                                <w:i w:val="0"/>
                                <w:iCs w:val="0"/>
                                <w:sz w:val="16"/>
                                <w:szCs w:val="16"/>
                              </w:rPr>
                              <w:t>: Original, unmodified data (excluded from version control via .gitignore if necessary).</w:t>
                            </w:r>
                          </w:p>
                          <w:p w14:paraId="68C84502" w14:textId="77777777" w:rsidR="00F95C76" w:rsidRPr="0074103B" w:rsidRDefault="00F95C76" w:rsidP="001B059F">
                            <w:pPr>
                              <w:pStyle w:val="ListParagraph"/>
                              <w:numPr>
                                <w:ilvl w:val="0"/>
                                <w:numId w:val="5"/>
                              </w:numPr>
                              <w:ind w:left="270" w:hanging="180"/>
                              <w:rPr>
                                <w:rStyle w:val="Emphasis"/>
                                <w:i w:val="0"/>
                                <w:iCs w:val="0"/>
                                <w:sz w:val="16"/>
                                <w:szCs w:val="16"/>
                              </w:rPr>
                            </w:pPr>
                            <w:r w:rsidRPr="0074103B">
                              <w:rPr>
                                <w:rStyle w:val="Emphasis"/>
                                <w:b/>
                                <w:bCs/>
                                <w:i w:val="0"/>
                                <w:iCs w:val="0"/>
                                <w:sz w:val="16"/>
                                <w:szCs w:val="16"/>
                              </w:rPr>
                              <w:t>processed/</w:t>
                            </w:r>
                            <w:r w:rsidRPr="0074103B">
                              <w:rPr>
                                <w:rStyle w:val="Emphasis"/>
                                <w:i w:val="0"/>
                                <w:iCs w:val="0"/>
                                <w:sz w:val="16"/>
                                <w:szCs w:val="16"/>
                              </w:rPr>
                              <w:t>: Cleaned and transformed datasets used in analysis.</w:t>
                            </w:r>
                          </w:p>
                          <w:p w14:paraId="01ECB71D" w14:textId="77777777" w:rsidR="00F95C76" w:rsidRPr="0074103B" w:rsidRDefault="00F95C76" w:rsidP="00454792">
                            <w:pPr>
                              <w:spacing w:after="0"/>
                              <w:rPr>
                                <w:rStyle w:val="Emphasis"/>
                                <w:b/>
                                <w:bCs/>
                                <w:i w:val="0"/>
                                <w:iCs w:val="0"/>
                                <w:sz w:val="16"/>
                                <w:szCs w:val="16"/>
                              </w:rPr>
                            </w:pPr>
                            <w:r w:rsidRPr="0074103B">
                              <w:rPr>
                                <w:rStyle w:val="Emphasis"/>
                                <w:b/>
                                <w:bCs/>
                                <w:i w:val="0"/>
                                <w:iCs w:val="0"/>
                                <w:sz w:val="16"/>
                                <w:szCs w:val="16"/>
                              </w:rPr>
                              <w:t>notebooks/</w:t>
                            </w:r>
                          </w:p>
                          <w:p w14:paraId="713983F0" w14:textId="77777777" w:rsidR="00F95C76" w:rsidRPr="0074103B" w:rsidRDefault="00F95C76" w:rsidP="00F95C76">
                            <w:pPr>
                              <w:rPr>
                                <w:rStyle w:val="Emphasis"/>
                                <w:i w:val="0"/>
                                <w:iCs w:val="0"/>
                                <w:sz w:val="16"/>
                                <w:szCs w:val="16"/>
                              </w:rPr>
                            </w:pPr>
                            <w:r w:rsidRPr="0074103B">
                              <w:rPr>
                                <w:rStyle w:val="Emphasis"/>
                                <w:i w:val="0"/>
                                <w:iCs w:val="0"/>
                                <w:sz w:val="16"/>
                                <w:szCs w:val="16"/>
                              </w:rPr>
                              <w:t>Jupyter notebooks detailing exploratory data analysis, model development, and result visualization. Each notebook includes markdown cells to explain the rationale, methods, and findings, supporting reproducibility.</w:t>
                            </w:r>
                          </w:p>
                          <w:p w14:paraId="55A2E6B7" w14:textId="77777777" w:rsidR="00F95C76" w:rsidRPr="0074103B" w:rsidRDefault="00F95C76" w:rsidP="00454792">
                            <w:pPr>
                              <w:spacing w:after="0"/>
                              <w:rPr>
                                <w:rStyle w:val="Emphasis"/>
                                <w:b/>
                                <w:bCs/>
                                <w:i w:val="0"/>
                                <w:iCs w:val="0"/>
                                <w:sz w:val="16"/>
                                <w:szCs w:val="16"/>
                              </w:rPr>
                            </w:pPr>
                            <w:r w:rsidRPr="0074103B">
                              <w:rPr>
                                <w:rStyle w:val="Emphasis"/>
                                <w:b/>
                                <w:bCs/>
                                <w:i w:val="0"/>
                                <w:iCs w:val="0"/>
                                <w:sz w:val="16"/>
                                <w:szCs w:val="16"/>
                              </w:rPr>
                              <w:t>src/</w:t>
                            </w:r>
                          </w:p>
                          <w:p w14:paraId="6579D6A4" w14:textId="77777777" w:rsidR="00F95C76" w:rsidRPr="0074103B" w:rsidRDefault="00F95C76" w:rsidP="00F95C76">
                            <w:pPr>
                              <w:rPr>
                                <w:rStyle w:val="Emphasis"/>
                                <w:i w:val="0"/>
                                <w:iCs w:val="0"/>
                                <w:sz w:val="16"/>
                                <w:szCs w:val="16"/>
                              </w:rPr>
                            </w:pPr>
                            <w:r w:rsidRPr="0074103B">
                              <w:rPr>
                                <w:rStyle w:val="Emphasis"/>
                                <w:i w:val="0"/>
                                <w:iCs w:val="0"/>
                                <w:sz w:val="16"/>
                                <w:szCs w:val="16"/>
                              </w:rPr>
                              <w:t>Contains modularized Python code used for data preprocessing, feature engineering, modeling, and utility functions. Follows standard Python package structure to ensure reusability and maintainability.</w:t>
                            </w:r>
                          </w:p>
                          <w:p w14:paraId="51F19DDE" w14:textId="77777777" w:rsidR="00F95C76" w:rsidRPr="0074103B" w:rsidRDefault="00F95C76" w:rsidP="00454792">
                            <w:pPr>
                              <w:spacing w:after="0"/>
                              <w:rPr>
                                <w:rStyle w:val="Emphasis"/>
                                <w:b/>
                                <w:bCs/>
                                <w:i w:val="0"/>
                                <w:iCs w:val="0"/>
                                <w:sz w:val="16"/>
                                <w:szCs w:val="16"/>
                              </w:rPr>
                            </w:pPr>
                            <w:r w:rsidRPr="0074103B">
                              <w:rPr>
                                <w:rStyle w:val="Emphasis"/>
                                <w:b/>
                                <w:bCs/>
                                <w:i w:val="0"/>
                                <w:iCs w:val="0"/>
                                <w:sz w:val="16"/>
                                <w:szCs w:val="16"/>
                              </w:rPr>
                              <w:t>config/</w:t>
                            </w:r>
                          </w:p>
                          <w:p w14:paraId="3D42277D" w14:textId="77777777" w:rsidR="00F95C76" w:rsidRPr="0074103B" w:rsidRDefault="00F95C76" w:rsidP="00F95C76">
                            <w:pPr>
                              <w:rPr>
                                <w:rStyle w:val="Emphasis"/>
                                <w:i w:val="0"/>
                                <w:iCs w:val="0"/>
                                <w:sz w:val="16"/>
                                <w:szCs w:val="16"/>
                              </w:rPr>
                            </w:pPr>
                            <w:r w:rsidRPr="0074103B">
                              <w:rPr>
                                <w:rStyle w:val="Emphasis"/>
                                <w:i w:val="0"/>
                                <w:iCs w:val="0"/>
                                <w:sz w:val="16"/>
                                <w:szCs w:val="16"/>
                              </w:rPr>
                              <w:t>YAML or JSON files specifying project parameters, file paths, and environment configurations, enabling consistent execution across environments.</w:t>
                            </w:r>
                          </w:p>
                          <w:p w14:paraId="1BA4D5BD" w14:textId="77777777" w:rsidR="00454792" w:rsidRPr="0074103B" w:rsidRDefault="00454792" w:rsidP="00454792">
                            <w:pPr>
                              <w:spacing w:after="0"/>
                              <w:rPr>
                                <w:sz w:val="16"/>
                                <w:szCs w:val="16"/>
                              </w:rPr>
                            </w:pPr>
                            <w:r w:rsidRPr="0074103B">
                              <w:rPr>
                                <w:b/>
                                <w:bCs/>
                                <w:sz w:val="16"/>
                                <w:szCs w:val="16"/>
                              </w:rPr>
                              <w:t>requirements.txt</w:t>
                            </w:r>
                            <w:r w:rsidRPr="0074103B">
                              <w:rPr>
                                <w:sz w:val="16"/>
                                <w:szCs w:val="16"/>
                              </w:rPr>
                              <w:t xml:space="preserve"> or </w:t>
                            </w:r>
                            <w:r w:rsidRPr="0074103B">
                              <w:rPr>
                                <w:b/>
                                <w:bCs/>
                                <w:sz w:val="16"/>
                                <w:szCs w:val="16"/>
                              </w:rPr>
                              <w:t>environment.yml</w:t>
                            </w:r>
                          </w:p>
                          <w:p w14:paraId="1DA86D5B" w14:textId="77777777" w:rsidR="00454792" w:rsidRPr="0074103B" w:rsidRDefault="00454792" w:rsidP="00454792">
                            <w:pPr>
                              <w:rPr>
                                <w:sz w:val="16"/>
                                <w:szCs w:val="16"/>
                              </w:rPr>
                            </w:pPr>
                            <w:r w:rsidRPr="0074103B">
                              <w:rPr>
                                <w:sz w:val="16"/>
                                <w:szCs w:val="16"/>
                              </w:rPr>
                              <w:t>Defines the Python environment dependencies for the project. Enables users to replicate the development environment using pip or conda.</w:t>
                            </w:r>
                          </w:p>
                          <w:p w14:paraId="617810A7" w14:textId="77777777" w:rsidR="00454792" w:rsidRPr="0074103B" w:rsidRDefault="00454792" w:rsidP="00454792">
                            <w:pPr>
                              <w:spacing w:after="0"/>
                              <w:rPr>
                                <w:b/>
                                <w:bCs/>
                                <w:sz w:val="16"/>
                                <w:szCs w:val="16"/>
                              </w:rPr>
                            </w:pPr>
                            <w:r w:rsidRPr="0074103B">
                              <w:rPr>
                                <w:b/>
                                <w:bCs/>
                                <w:sz w:val="16"/>
                                <w:szCs w:val="16"/>
                              </w:rPr>
                              <w:t>.gitignore</w:t>
                            </w:r>
                          </w:p>
                          <w:p w14:paraId="5623B347" w14:textId="77777777" w:rsidR="00454792" w:rsidRPr="0074103B" w:rsidRDefault="00454792" w:rsidP="00454792">
                            <w:pPr>
                              <w:rPr>
                                <w:sz w:val="16"/>
                                <w:szCs w:val="16"/>
                              </w:rPr>
                            </w:pPr>
                            <w:r w:rsidRPr="0074103B">
                              <w:rPr>
                                <w:sz w:val="16"/>
                                <w:szCs w:val="16"/>
                              </w:rPr>
                              <w:t>Configured to exclude sensitive data files, environment-specific settings, and generated outputs that should not be versioned.</w:t>
                            </w:r>
                          </w:p>
                          <w:p w14:paraId="32A1981D" w14:textId="77777777" w:rsidR="00454792" w:rsidRPr="0074103B" w:rsidRDefault="00454792" w:rsidP="00454792">
                            <w:pPr>
                              <w:spacing w:after="0"/>
                              <w:rPr>
                                <w:b/>
                                <w:bCs/>
                                <w:sz w:val="16"/>
                                <w:szCs w:val="16"/>
                              </w:rPr>
                            </w:pPr>
                            <w:r w:rsidRPr="0074103B">
                              <w:rPr>
                                <w:b/>
                                <w:bCs/>
                                <w:sz w:val="16"/>
                                <w:szCs w:val="16"/>
                              </w:rPr>
                              <w:t>LICENSE</w:t>
                            </w:r>
                          </w:p>
                          <w:p w14:paraId="7C556AE5" w14:textId="77777777" w:rsidR="00454792" w:rsidRPr="0074103B" w:rsidRDefault="00454792" w:rsidP="00454792">
                            <w:pPr>
                              <w:rPr>
                                <w:sz w:val="16"/>
                                <w:szCs w:val="16"/>
                              </w:rPr>
                            </w:pPr>
                            <w:r w:rsidRPr="0074103B">
                              <w:rPr>
                                <w:sz w:val="16"/>
                                <w:szCs w:val="16"/>
                              </w:rPr>
                              <w:t>States the terms under which the codebase can be used and shared. The repository uses [license type, e.g., MIT, Apache 2.0], ensuring open access while protecting intellectual property.</w:t>
                            </w:r>
                          </w:p>
                          <w:p w14:paraId="73F2D5A4" w14:textId="77777777" w:rsidR="00454792" w:rsidRPr="0074103B" w:rsidRDefault="00454792" w:rsidP="00454792">
                            <w:pPr>
                              <w:spacing w:after="0"/>
                              <w:rPr>
                                <w:b/>
                                <w:bCs/>
                                <w:sz w:val="16"/>
                                <w:szCs w:val="16"/>
                              </w:rPr>
                            </w:pPr>
                            <w:r w:rsidRPr="0074103B">
                              <w:rPr>
                                <w:b/>
                                <w:bCs/>
                                <w:sz w:val="16"/>
                                <w:szCs w:val="16"/>
                              </w:rPr>
                              <w:t>CONTRIBUTING.md (if applicable)</w:t>
                            </w:r>
                          </w:p>
                          <w:p w14:paraId="45FAD78F" w14:textId="77777777" w:rsidR="00454792" w:rsidRPr="0074103B" w:rsidRDefault="00454792" w:rsidP="00454792">
                            <w:pPr>
                              <w:rPr>
                                <w:sz w:val="16"/>
                                <w:szCs w:val="16"/>
                              </w:rPr>
                            </w:pPr>
                            <w:r w:rsidRPr="0074103B">
                              <w:rPr>
                                <w:sz w:val="16"/>
                                <w:szCs w:val="16"/>
                              </w:rPr>
                              <w:t>Outlines guidelines for contributors, including coding standards, pull request processes, and issue reporting.</w:t>
                            </w:r>
                          </w:p>
                          <w:p w14:paraId="432C60D7" w14:textId="77777777" w:rsidR="00454792" w:rsidRPr="0074103B" w:rsidRDefault="00454792" w:rsidP="00454792">
                            <w:pPr>
                              <w:spacing w:after="0"/>
                              <w:rPr>
                                <w:b/>
                                <w:bCs/>
                                <w:sz w:val="16"/>
                                <w:szCs w:val="16"/>
                              </w:rPr>
                            </w:pPr>
                            <w:r w:rsidRPr="0074103B">
                              <w:rPr>
                                <w:b/>
                                <w:bCs/>
                                <w:sz w:val="16"/>
                                <w:szCs w:val="16"/>
                              </w:rPr>
                              <w:t>docs/ (optional)</w:t>
                            </w:r>
                          </w:p>
                          <w:p w14:paraId="188BF46B" w14:textId="77777777" w:rsidR="00454792" w:rsidRPr="0074103B" w:rsidRDefault="00454792" w:rsidP="00454792">
                            <w:pPr>
                              <w:rPr>
                                <w:sz w:val="16"/>
                                <w:szCs w:val="16"/>
                              </w:rPr>
                            </w:pPr>
                            <w:r w:rsidRPr="0074103B">
                              <w:rPr>
                                <w:sz w:val="16"/>
                                <w:szCs w:val="16"/>
                              </w:rPr>
                              <w:t>Contains project documentation files, including architecture diagrams, schema definitions, and user manuals.</w:t>
                            </w:r>
                          </w:p>
                          <w:p w14:paraId="4C2C7E51" w14:textId="77777777" w:rsidR="00454792" w:rsidRDefault="00454792" w:rsidP="00454792">
                            <w:pPr>
                              <w:rPr>
                                <w:sz w:val="16"/>
                                <w:szCs w:val="16"/>
                              </w:rPr>
                            </w:pPr>
                            <w:r w:rsidRPr="0074103B">
                              <w:rPr>
                                <w:sz w:val="16"/>
                                <w:szCs w:val="16"/>
                              </w:rPr>
                              <w:t>This structured approach ensures that the repository serves as a reliable extension of the project report, offering stakeholders a clear and navigable view of the codebase and development process. Readers are encouraged to explore the repository to review the project artifacts and assess reproducibility.</w:t>
                            </w:r>
                          </w:p>
                          <w:p w14:paraId="54081532" w14:textId="77777777" w:rsidR="00537920" w:rsidRPr="0074103B" w:rsidRDefault="00537920" w:rsidP="00454792">
                            <w:pPr>
                              <w:rPr>
                                <w:sz w:val="16"/>
                                <w:szCs w:val="16"/>
                              </w:rPr>
                            </w:pPr>
                          </w:p>
                          <w:p w14:paraId="3478F34B" w14:textId="5CC84B04" w:rsidR="00454792" w:rsidRPr="00454792" w:rsidRDefault="00454792" w:rsidP="00F95C76">
                            <w:pPr>
                              <w:rPr>
                                <w:rStyle w:val="Emphasis"/>
                                <w:i w:val="0"/>
                                <w:iCs w:val="0"/>
                                <w:color w:val="C00000"/>
                                <w:sz w:val="24"/>
                              </w:rPr>
                            </w:pPr>
                            <w:r w:rsidRPr="00823FB8">
                              <w:rPr>
                                <w:color w:val="C00000"/>
                                <w:sz w:val="24"/>
                              </w:rPr>
                              <w:t>DELETE THIS TEXT BOX AFTER YOU HAVE READ AND UNDERSTOOD THE INSTRUCTIONS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E349E1" id="_x0000_s1041" type="#_x0000_t202" style="width:7in;height:9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" fillcolor="white [3201]" strokecolor="#c00000" strokeweight="2.25pt">
                <v:textbox>
                  <w:txbxContent>
                    <w:p w14:paraId="270B730A" w14:textId="4D3BB422" w:rsidR="00F13AE4" w:rsidRPr="00C3128D" w:rsidRDefault="00537920" w:rsidP="00F13AE4">
                      <w:pPr>
                        <w:rPr>
                          <w:rStyle w:val="Strong"/>
                        </w:rPr>
                      </w:pPr>
                      <w:r w:rsidRPr="00F77CAE">
                        <w:rPr>
                          <w:rStyle w:val="Strong"/>
                        </w:rPr>
                        <w:t>Instructions for Writing</w:t>
                      </w:r>
                      <w:r>
                        <w:rPr>
                          <w:rStyle w:val="Strong"/>
                        </w:rPr>
                        <w:t xml:space="preserve"> Appendix B:</w:t>
                      </w:r>
                      <w:r w:rsidR="00F13AE4" w:rsidRPr="00C3128D">
                        <w:rPr>
                          <w:rStyle w:val="Strong"/>
                        </w:rPr>
                        <w:t xml:space="preserve"> GitHub Project Repository</w:t>
                      </w:r>
                    </w:p>
                    <w:p w14:paraId="34516AB1" w14:textId="77777777" w:rsidR="00454792" w:rsidRPr="0074103B" w:rsidRDefault="00454792" w:rsidP="0074103B">
                      <w:r w:rsidRPr="0074103B">
                        <w:t>Start this appendix on a new page.</w:t>
                      </w:r>
                    </w:p>
                    <w:p w14:paraId="758F481C" w14:textId="77777777" w:rsidR="00F95C76" w:rsidRPr="0074103B" w:rsidRDefault="00F95C76" w:rsidP="00F95C76">
                      <w:pPr>
                        <w:rPr>
                          <w:rStyle w:val="Emphasis"/>
                          <w:i w:val="0"/>
                          <w:iCs w:val="0"/>
                          <w:sz w:val="16"/>
                          <w:szCs w:val="16"/>
                        </w:rPr>
                      </w:pPr>
                      <w:r w:rsidRPr="0074103B">
                        <w:rPr>
                          <w:rStyle w:val="Emphasis"/>
                          <w:i w:val="0"/>
                          <w:iCs w:val="0"/>
                          <w:sz w:val="16"/>
                          <w:szCs w:val="16"/>
                        </w:rPr>
                        <w:t>This appendix documents the structure and key contents of the GitHub repository associated with this data analytics engineering capstone project. The repository is publicly accessible at: [GitHub Repository URL].</w:t>
                      </w:r>
                    </w:p>
                    <w:p w14:paraId="49995BA0" w14:textId="77777777" w:rsidR="00F95C76" w:rsidRPr="0074103B" w:rsidRDefault="00F95C76" w:rsidP="00F95C76">
                      <w:pPr>
                        <w:rPr>
                          <w:rStyle w:val="Emphasis"/>
                          <w:i w:val="0"/>
                          <w:iCs w:val="0"/>
                          <w:sz w:val="16"/>
                          <w:szCs w:val="16"/>
                        </w:rPr>
                      </w:pPr>
                      <w:r w:rsidRPr="0074103B">
                        <w:rPr>
                          <w:rStyle w:val="Emphasis"/>
                          <w:i w:val="0"/>
                          <w:iCs w:val="0"/>
                          <w:sz w:val="16"/>
                          <w:szCs w:val="16"/>
                        </w:rPr>
                        <w:t>The repository adheres to best practices for open-source data science and engineering projects to promote transparency, reproducibility, and collaborative development. It includes the following structured components:</w:t>
                      </w:r>
                    </w:p>
                    <w:p w14:paraId="5858EE6C" w14:textId="77777777" w:rsidR="00F95C76" w:rsidRPr="0074103B" w:rsidRDefault="00F95C76" w:rsidP="00454792">
                      <w:pPr>
                        <w:spacing w:after="0"/>
                        <w:rPr>
                          <w:rStyle w:val="Emphasis"/>
                          <w:b/>
                          <w:bCs/>
                          <w:i w:val="0"/>
                          <w:iCs w:val="0"/>
                          <w:sz w:val="16"/>
                          <w:szCs w:val="16"/>
                        </w:rPr>
                      </w:pPr>
                      <w:r w:rsidRPr="0074103B">
                        <w:rPr>
                          <w:rStyle w:val="Emphasis"/>
                          <w:b/>
                          <w:bCs/>
                          <w:i w:val="0"/>
                          <w:iCs w:val="0"/>
                          <w:sz w:val="16"/>
                          <w:szCs w:val="16"/>
                        </w:rPr>
                        <w:t>README.md</w:t>
                      </w:r>
                    </w:p>
                    <w:p w14:paraId="66BF95ED" w14:textId="77777777" w:rsidR="00F95C76" w:rsidRPr="0074103B" w:rsidRDefault="00F95C76" w:rsidP="00F95C76">
                      <w:pPr>
                        <w:rPr>
                          <w:rStyle w:val="Emphasis"/>
                          <w:i w:val="0"/>
                          <w:iCs w:val="0"/>
                          <w:sz w:val="16"/>
                          <w:szCs w:val="16"/>
                        </w:rPr>
                      </w:pPr>
                      <w:r w:rsidRPr="0074103B">
                        <w:rPr>
                          <w:rStyle w:val="Emphasis"/>
                          <w:i w:val="0"/>
                          <w:iCs w:val="0"/>
                          <w:sz w:val="16"/>
                          <w:szCs w:val="16"/>
                        </w:rPr>
                        <w:t>A comprehensive overview of the project, including a high-level summary, objectives, data sources, key methodologies, and setup instructions. The README also includes links to supplementary documentation and usage examples.</w:t>
                      </w:r>
                    </w:p>
                    <w:p w14:paraId="73118271" w14:textId="77777777" w:rsidR="00F95C76" w:rsidRPr="0074103B" w:rsidRDefault="00F95C76" w:rsidP="00454792">
                      <w:pPr>
                        <w:spacing w:after="0"/>
                        <w:rPr>
                          <w:rStyle w:val="Emphasis"/>
                          <w:b/>
                          <w:bCs/>
                          <w:i w:val="0"/>
                          <w:iCs w:val="0"/>
                          <w:sz w:val="16"/>
                          <w:szCs w:val="16"/>
                        </w:rPr>
                      </w:pPr>
                      <w:r w:rsidRPr="0074103B">
                        <w:rPr>
                          <w:rStyle w:val="Emphasis"/>
                          <w:b/>
                          <w:bCs/>
                          <w:i w:val="0"/>
                          <w:iCs w:val="0"/>
                          <w:sz w:val="16"/>
                          <w:szCs w:val="16"/>
                        </w:rPr>
                        <w:t>data/</w:t>
                      </w:r>
                    </w:p>
                    <w:p w14:paraId="01C61CD2" w14:textId="77777777" w:rsidR="00F95C76" w:rsidRPr="0074103B" w:rsidRDefault="00F95C76" w:rsidP="00F95C76">
                      <w:pPr>
                        <w:rPr>
                          <w:rStyle w:val="Emphasis"/>
                          <w:i w:val="0"/>
                          <w:iCs w:val="0"/>
                          <w:sz w:val="16"/>
                          <w:szCs w:val="16"/>
                        </w:rPr>
                      </w:pPr>
                      <w:r w:rsidRPr="0074103B">
                        <w:rPr>
                          <w:rStyle w:val="Emphasis"/>
                          <w:i w:val="0"/>
                          <w:iCs w:val="0"/>
                          <w:sz w:val="16"/>
                          <w:szCs w:val="16"/>
                        </w:rPr>
                        <w:t>This directory contains data assets used in the project. In accordance with GitHub standards, raw data is excluded or replaced with synthetic samples when necessary to preserve privacy or comply with data licensing constraints. Subfolders typically include:</w:t>
                      </w:r>
                    </w:p>
                    <w:p w14:paraId="11B923EF" w14:textId="77777777" w:rsidR="00F95C76" w:rsidRPr="0074103B" w:rsidRDefault="00F95C76" w:rsidP="001B059F">
                      <w:pPr>
                        <w:pStyle w:val="ListParagraph"/>
                        <w:numPr>
                          <w:ilvl w:val="0"/>
                          <w:numId w:val="5"/>
                        </w:numPr>
                        <w:ind w:left="270" w:hanging="180"/>
                        <w:rPr>
                          <w:rStyle w:val="Emphasis"/>
                          <w:i w:val="0"/>
                          <w:iCs w:val="0"/>
                          <w:sz w:val="16"/>
                          <w:szCs w:val="16"/>
                        </w:rPr>
                      </w:pPr>
                      <w:r w:rsidRPr="0074103B">
                        <w:rPr>
                          <w:rStyle w:val="Emphasis"/>
                          <w:b/>
                          <w:bCs/>
                          <w:i w:val="0"/>
                          <w:iCs w:val="0"/>
                          <w:sz w:val="16"/>
                          <w:szCs w:val="16"/>
                        </w:rPr>
                        <w:t>raw/</w:t>
                      </w:r>
                      <w:r w:rsidRPr="0074103B">
                        <w:rPr>
                          <w:rStyle w:val="Emphasis"/>
                          <w:i w:val="0"/>
                          <w:iCs w:val="0"/>
                          <w:sz w:val="16"/>
                          <w:szCs w:val="16"/>
                        </w:rPr>
                        <w:t>: Original, unmodified data (excluded from version control via .gitignore if necessary).</w:t>
                      </w:r>
                    </w:p>
                    <w:p w14:paraId="68C84502" w14:textId="77777777" w:rsidR="00F95C76" w:rsidRPr="0074103B" w:rsidRDefault="00F95C76" w:rsidP="001B059F">
                      <w:pPr>
                        <w:pStyle w:val="ListParagraph"/>
                        <w:numPr>
                          <w:ilvl w:val="0"/>
                          <w:numId w:val="5"/>
                        </w:numPr>
                        <w:ind w:left="270" w:hanging="180"/>
                        <w:rPr>
                          <w:rStyle w:val="Emphasis"/>
                          <w:i w:val="0"/>
                          <w:iCs w:val="0"/>
                          <w:sz w:val="16"/>
                          <w:szCs w:val="16"/>
                        </w:rPr>
                      </w:pPr>
                      <w:r w:rsidRPr="0074103B">
                        <w:rPr>
                          <w:rStyle w:val="Emphasis"/>
                          <w:b/>
                          <w:bCs/>
                          <w:i w:val="0"/>
                          <w:iCs w:val="0"/>
                          <w:sz w:val="16"/>
                          <w:szCs w:val="16"/>
                        </w:rPr>
                        <w:t>processed/</w:t>
                      </w:r>
                      <w:r w:rsidRPr="0074103B">
                        <w:rPr>
                          <w:rStyle w:val="Emphasis"/>
                          <w:i w:val="0"/>
                          <w:iCs w:val="0"/>
                          <w:sz w:val="16"/>
                          <w:szCs w:val="16"/>
                        </w:rPr>
                        <w:t>: Cleaned and transformed datasets used in analysis.</w:t>
                      </w:r>
                    </w:p>
                    <w:p w14:paraId="01ECB71D" w14:textId="77777777" w:rsidR="00F95C76" w:rsidRPr="0074103B" w:rsidRDefault="00F95C76" w:rsidP="00454792">
                      <w:pPr>
                        <w:spacing w:after="0"/>
                        <w:rPr>
                          <w:rStyle w:val="Emphasis"/>
                          <w:b/>
                          <w:bCs/>
                          <w:i w:val="0"/>
                          <w:iCs w:val="0"/>
                          <w:sz w:val="16"/>
                          <w:szCs w:val="16"/>
                        </w:rPr>
                      </w:pPr>
                      <w:r w:rsidRPr="0074103B">
                        <w:rPr>
                          <w:rStyle w:val="Emphasis"/>
                          <w:b/>
                          <w:bCs/>
                          <w:i w:val="0"/>
                          <w:iCs w:val="0"/>
                          <w:sz w:val="16"/>
                          <w:szCs w:val="16"/>
                        </w:rPr>
                        <w:t>notebooks/</w:t>
                      </w:r>
                    </w:p>
                    <w:p w14:paraId="713983F0" w14:textId="77777777" w:rsidR="00F95C76" w:rsidRPr="0074103B" w:rsidRDefault="00F95C76" w:rsidP="00F95C76">
                      <w:pPr>
                        <w:rPr>
                          <w:rStyle w:val="Emphasis"/>
                          <w:i w:val="0"/>
                          <w:iCs w:val="0"/>
                          <w:sz w:val="16"/>
                          <w:szCs w:val="16"/>
                        </w:rPr>
                      </w:pPr>
                      <w:r w:rsidRPr="0074103B">
                        <w:rPr>
                          <w:rStyle w:val="Emphasis"/>
                          <w:i w:val="0"/>
                          <w:iCs w:val="0"/>
                          <w:sz w:val="16"/>
                          <w:szCs w:val="16"/>
                        </w:rPr>
                        <w:t>Jupyter notebooks detailing exploratory data analysis, model development, and result visualization. Each notebook includes markdown cells to explain the rationale, methods, and findings, supporting reproducibility.</w:t>
                      </w:r>
                    </w:p>
                    <w:p w14:paraId="55A2E6B7" w14:textId="77777777" w:rsidR="00F95C76" w:rsidRPr="0074103B" w:rsidRDefault="00F95C76" w:rsidP="00454792">
                      <w:pPr>
                        <w:spacing w:after="0"/>
                        <w:rPr>
                          <w:rStyle w:val="Emphasis"/>
                          <w:b/>
                          <w:bCs/>
                          <w:i w:val="0"/>
                          <w:iCs w:val="0"/>
                          <w:sz w:val="16"/>
                          <w:szCs w:val="16"/>
                        </w:rPr>
                      </w:pPr>
                      <w:r w:rsidRPr="0074103B">
                        <w:rPr>
                          <w:rStyle w:val="Emphasis"/>
                          <w:b/>
                          <w:bCs/>
                          <w:i w:val="0"/>
                          <w:iCs w:val="0"/>
                          <w:sz w:val="16"/>
                          <w:szCs w:val="16"/>
                        </w:rPr>
                        <w:t>src/</w:t>
                      </w:r>
                    </w:p>
                    <w:p w14:paraId="6579D6A4" w14:textId="77777777" w:rsidR="00F95C76" w:rsidRPr="0074103B" w:rsidRDefault="00F95C76" w:rsidP="00F95C76">
                      <w:pPr>
                        <w:rPr>
                          <w:rStyle w:val="Emphasis"/>
                          <w:i w:val="0"/>
                          <w:iCs w:val="0"/>
                          <w:sz w:val="16"/>
                          <w:szCs w:val="16"/>
                        </w:rPr>
                      </w:pPr>
                      <w:r w:rsidRPr="0074103B">
                        <w:rPr>
                          <w:rStyle w:val="Emphasis"/>
                          <w:i w:val="0"/>
                          <w:iCs w:val="0"/>
                          <w:sz w:val="16"/>
                          <w:szCs w:val="16"/>
                        </w:rPr>
                        <w:t>Contains modularized Python code used for data preprocessing, feature engineering, modeling, and utility functions. Follows standard Python package structure to ensure reusability and maintainability.</w:t>
                      </w:r>
                    </w:p>
                    <w:p w14:paraId="51F19DDE" w14:textId="77777777" w:rsidR="00F95C76" w:rsidRPr="0074103B" w:rsidRDefault="00F95C76" w:rsidP="00454792">
                      <w:pPr>
                        <w:spacing w:after="0"/>
                        <w:rPr>
                          <w:rStyle w:val="Emphasis"/>
                          <w:b/>
                          <w:bCs/>
                          <w:i w:val="0"/>
                          <w:iCs w:val="0"/>
                          <w:sz w:val="16"/>
                          <w:szCs w:val="16"/>
                        </w:rPr>
                      </w:pPr>
                      <w:r w:rsidRPr="0074103B">
                        <w:rPr>
                          <w:rStyle w:val="Emphasis"/>
                          <w:b/>
                          <w:bCs/>
                          <w:i w:val="0"/>
                          <w:iCs w:val="0"/>
                          <w:sz w:val="16"/>
                          <w:szCs w:val="16"/>
                        </w:rPr>
                        <w:t>config/</w:t>
                      </w:r>
                    </w:p>
                    <w:p w14:paraId="3D42277D" w14:textId="77777777" w:rsidR="00F95C76" w:rsidRPr="0074103B" w:rsidRDefault="00F95C76" w:rsidP="00F95C76">
                      <w:pPr>
                        <w:rPr>
                          <w:rStyle w:val="Emphasis"/>
                          <w:i w:val="0"/>
                          <w:iCs w:val="0"/>
                          <w:sz w:val="16"/>
                          <w:szCs w:val="16"/>
                        </w:rPr>
                      </w:pPr>
                      <w:r w:rsidRPr="0074103B">
                        <w:rPr>
                          <w:rStyle w:val="Emphasis"/>
                          <w:i w:val="0"/>
                          <w:iCs w:val="0"/>
                          <w:sz w:val="16"/>
                          <w:szCs w:val="16"/>
                        </w:rPr>
                        <w:t>YAML or JSON files specifying project parameters, file paths, and environment configurations, enabling consistent execution across environments.</w:t>
                      </w:r>
                    </w:p>
                    <w:p w14:paraId="1BA4D5BD" w14:textId="77777777" w:rsidR="00454792" w:rsidRPr="0074103B" w:rsidRDefault="00454792" w:rsidP="00454792">
                      <w:pPr>
                        <w:spacing w:after="0"/>
                        <w:rPr>
                          <w:sz w:val="16"/>
                          <w:szCs w:val="16"/>
                        </w:rPr>
                      </w:pPr>
                      <w:r w:rsidRPr="0074103B">
                        <w:rPr>
                          <w:b/>
                          <w:bCs/>
                          <w:sz w:val="16"/>
                          <w:szCs w:val="16"/>
                        </w:rPr>
                        <w:t>requirements.txt</w:t>
                      </w:r>
                      <w:r w:rsidRPr="0074103B">
                        <w:rPr>
                          <w:sz w:val="16"/>
                          <w:szCs w:val="16"/>
                        </w:rPr>
                        <w:t xml:space="preserve"> or </w:t>
                      </w:r>
                      <w:r w:rsidRPr="0074103B">
                        <w:rPr>
                          <w:b/>
                          <w:bCs/>
                          <w:sz w:val="16"/>
                          <w:szCs w:val="16"/>
                        </w:rPr>
                        <w:t>environment.yml</w:t>
                      </w:r>
                    </w:p>
                    <w:p w14:paraId="1DA86D5B" w14:textId="77777777" w:rsidR="00454792" w:rsidRPr="0074103B" w:rsidRDefault="00454792" w:rsidP="00454792">
                      <w:pPr>
                        <w:rPr>
                          <w:sz w:val="16"/>
                          <w:szCs w:val="16"/>
                        </w:rPr>
                      </w:pPr>
                      <w:r w:rsidRPr="0074103B">
                        <w:rPr>
                          <w:sz w:val="16"/>
                          <w:szCs w:val="16"/>
                        </w:rPr>
                        <w:t>Defines the Python environment dependencies for the project. Enables users to replicate the development environment using pip or conda.</w:t>
                      </w:r>
                    </w:p>
                    <w:p w14:paraId="617810A7" w14:textId="77777777" w:rsidR="00454792" w:rsidRPr="0074103B" w:rsidRDefault="00454792" w:rsidP="00454792">
                      <w:pPr>
                        <w:spacing w:after="0"/>
                        <w:rPr>
                          <w:b/>
                          <w:bCs/>
                          <w:sz w:val="16"/>
                          <w:szCs w:val="16"/>
                        </w:rPr>
                      </w:pPr>
                      <w:r w:rsidRPr="0074103B">
                        <w:rPr>
                          <w:b/>
                          <w:bCs/>
                          <w:sz w:val="16"/>
                          <w:szCs w:val="16"/>
                        </w:rPr>
                        <w:t>.gitignore</w:t>
                      </w:r>
                    </w:p>
                    <w:p w14:paraId="5623B347" w14:textId="77777777" w:rsidR="00454792" w:rsidRPr="0074103B" w:rsidRDefault="00454792" w:rsidP="00454792">
                      <w:pPr>
                        <w:rPr>
                          <w:sz w:val="16"/>
                          <w:szCs w:val="16"/>
                        </w:rPr>
                      </w:pPr>
                      <w:r w:rsidRPr="0074103B">
                        <w:rPr>
                          <w:sz w:val="16"/>
                          <w:szCs w:val="16"/>
                        </w:rPr>
                        <w:t>Configured to exclude sensitive data files, environment-specific settings, and generated outputs that should not be versioned.</w:t>
                      </w:r>
                    </w:p>
                    <w:p w14:paraId="32A1981D" w14:textId="77777777" w:rsidR="00454792" w:rsidRPr="0074103B" w:rsidRDefault="00454792" w:rsidP="00454792">
                      <w:pPr>
                        <w:spacing w:after="0"/>
                        <w:rPr>
                          <w:b/>
                          <w:bCs/>
                          <w:sz w:val="16"/>
                          <w:szCs w:val="16"/>
                        </w:rPr>
                      </w:pPr>
                      <w:r w:rsidRPr="0074103B">
                        <w:rPr>
                          <w:b/>
                          <w:bCs/>
                          <w:sz w:val="16"/>
                          <w:szCs w:val="16"/>
                        </w:rPr>
                        <w:t>LICENSE</w:t>
                      </w:r>
                    </w:p>
                    <w:p w14:paraId="7C556AE5" w14:textId="77777777" w:rsidR="00454792" w:rsidRPr="0074103B" w:rsidRDefault="00454792" w:rsidP="00454792">
                      <w:pPr>
                        <w:rPr>
                          <w:sz w:val="16"/>
                          <w:szCs w:val="16"/>
                        </w:rPr>
                      </w:pPr>
                      <w:r w:rsidRPr="0074103B">
                        <w:rPr>
                          <w:sz w:val="16"/>
                          <w:szCs w:val="16"/>
                        </w:rPr>
                        <w:t>States the terms under which the codebase can be used and shared. The repository uses [license type, e.g., MIT, Apache 2.0], ensuring open access while protecting intellectual property.</w:t>
                      </w:r>
                    </w:p>
                    <w:p w14:paraId="73F2D5A4" w14:textId="77777777" w:rsidR="00454792" w:rsidRPr="0074103B" w:rsidRDefault="00454792" w:rsidP="00454792">
                      <w:pPr>
                        <w:spacing w:after="0"/>
                        <w:rPr>
                          <w:b/>
                          <w:bCs/>
                          <w:sz w:val="16"/>
                          <w:szCs w:val="16"/>
                        </w:rPr>
                      </w:pPr>
                      <w:r w:rsidRPr="0074103B">
                        <w:rPr>
                          <w:b/>
                          <w:bCs/>
                          <w:sz w:val="16"/>
                          <w:szCs w:val="16"/>
                        </w:rPr>
                        <w:t>CONTRIBUTING.md (if applicable)</w:t>
                      </w:r>
                    </w:p>
                    <w:p w14:paraId="45FAD78F" w14:textId="77777777" w:rsidR="00454792" w:rsidRPr="0074103B" w:rsidRDefault="00454792" w:rsidP="00454792">
                      <w:pPr>
                        <w:rPr>
                          <w:sz w:val="16"/>
                          <w:szCs w:val="16"/>
                        </w:rPr>
                      </w:pPr>
                      <w:r w:rsidRPr="0074103B">
                        <w:rPr>
                          <w:sz w:val="16"/>
                          <w:szCs w:val="16"/>
                        </w:rPr>
                        <w:t>Outlines guidelines for contributors, including coding standards, pull request processes, and issue reporting.</w:t>
                      </w:r>
                    </w:p>
                    <w:p w14:paraId="432C60D7" w14:textId="77777777" w:rsidR="00454792" w:rsidRPr="0074103B" w:rsidRDefault="00454792" w:rsidP="00454792">
                      <w:pPr>
                        <w:spacing w:after="0"/>
                        <w:rPr>
                          <w:b/>
                          <w:bCs/>
                          <w:sz w:val="16"/>
                          <w:szCs w:val="16"/>
                        </w:rPr>
                      </w:pPr>
                      <w:r w:rsidRPr="0074103B">
                        <w:rPr>
                          <w:b/>
                          <w:bCs/>
                          <w:sz w:val="16"/>
                          <w:szCs w:val="16"/>
                        </w:rPr>
                        <w:t>docs/ (optional)</w:t>
                      </w:r>
                    </w:p>
                    <w:p w14:paraId="188BF46B" w14:textId="77777777" w:rsidR="00454792" w:rsidRPr="0074103B" w:rsidRDefault="00454792" w:rsidP="00454792">
                      <w:pPr>
                        <w:rPr>
                          <w:sz w:val="16"/>
                          <w:szCs w:val="16"/>
                        </w:rPr>
                      </w:pPr>
                      <w:r w:rsidRPr="0074103B">
                        <w:rPr>
                          <w:sz w:val="16"/>
                          <w:szCs w:val="16"/>
                        </w:rPr>
                        <w:t>Contains project documentation files, including architecture diagrams, schema definitions, and user manuals.</w:t>
                      </w:r>
                    </w:p>
                    <w:p w14:paraId="4C2C7E51" w14:textId="77777777" w:rsidR="00454792" w:rsidRDefault="00454792" w:rsidP="00454792">
                      <w:pPr>
                        <w:rPr>
                          <w:sz w:val="16"/>
                          <w:szCs w:val="16"/>
                        </w:rPr>
                      </w:pPr>
                      <w:r w:rsidRPr="0074103B">
                        <w:rPr>
                          <w:sz w:val="16"/>
                          <w:szCs w:val="16"/>
                        </w:rPr>
                        <w:t>This structured approach ensures that the repository serves as a reliable extension of the project report, offering stakeholders a clear and navigable view of the codebase and development process. Readers are encouraged to explore the repository to review the project artifacts and assess reproducibility.</w:t>
                      </w:r>
                    </w:p>
                    <w:p w14:paraId="54081532" w14:textId="77777777" w:rsidR="00537920" w:rsidRPr="0074103B" w:rsidRDefault="00537920" w:rsidP="00454792">
                      <w:pPr>
                        <w:rPr>
                          <w:sz w:val="16"/>
                          <w:szCs w:val="16"/>
                        </w:rPr>
                      </w:pPr>
                    </w:p>
                    <w:p w14:paraId="3478F34B" w14:textId="5CC84B04" w:rsidR="00454792" w:rsidRPr="00454792" w:rsidRDefault="00454792" w:rsidP="00F95C76">
                      <w:pPr>
                        <w:rPr>
                          <w:rStyle w:val="Emphasis"/>
                          <w:i w:val="0"/>
                          <w:iCs w:val="0"/>
                          <w:color w:val="C00000"/>
                          <w:sz w:val="24"/>
                        </w:rPr>
                      </w:pPr>
                      <w:r w:rsidRPr="00823FB8">
                        <w:rPr>
                          <w:color w:val="C00000"/>
                          <w:sz w:val="24"/>
                        </w:rPr>
                        <w:t>DELETE THIS TEXT BOX AFTER YOU HAVE READ AND UNDERSTOOD THE INSTRUCTIONS</w:t>
                      </w:r>
                    </w:p>
                  </w:txbxContent>
                </v:textbox>
                <w10:anchorlock/>
              </v:shape>
            </w:pict>
          </mc:Fallback>
        </mc:AlternateContent>
      </w:r>
    </w:p>
    <w:p w14:paraId="10855320" w14:textId="77777777" w:rsidR="009F1295" w:rsidRDefault="009F1295" w:rsidP="003C602F"/>
    <w:p w14:paraId="4C908E8D" w14:textId="3D0E01B2" w:rsidR="005269D9" w:rsidRPr="003C602F" w:rsidRDefault="005269D9" w:rsidP="003C602F">
      <w:r w:rsidRPr="003C602F">
        <w:br w:type="page"/>
      </w:r>
    </w:p>
    <w:p w14:paraId="62A81F8B" w14:textId="12474EE4" w:rsidR="005269D9" w:rsidRDefault="005269D9" w:rsidP="00CC150B">
      <w:pPr>
        <w:pStyle w:val="Subtitle"/>
        <w:rPr>
          <w:rFonts w:hint="eastAsia"/>
        </w:rPr>
      </w:pPr>
      <w:bookmarkStart w:id="162" w:name="_Toc198730185"/>
      <w:bookmarkStart w:id="163" w:name="_Toc198732223"/>
      <w:bookmarkStart w:id="164" w:name="_Toc198888064"/>
      <w:r w:rsidRPr="00CC150B">
        <w:lastRenderedPageBreak/>
        <w:t>Appendix C:</w:t>
      </w:r>
      <w:bookmarkEnd w:id="162"/>
      <w:bookmarkEnd w:id="163"/>
      <w:r w:rsidR="00CC150B">
        <w:t xml:space="preserve"> </w:t>
      </w:r>
      <w:r w:rsidR="003C602F">
        <w:t xml:space="preserve">Sprint </w:t>
      </w:r>
      <w:r w:rsidR="00CC150B">
        <w:t>Risk</w:t>
      </w:r>
      <w:r w:rsidR="0087155F">
        <w:t xml:space="preserve"> </w:t>
      </w:r>
      <w:r w:rsidR="00F15305">
        <w:t>Matrix and Narrative Analysis</w:t>
      </w:r>
      <w:bookmarkEnd w:id="164"/>
    </w:p>
    <w:p w14:paraId="0EBFB9D7" w14:textId="5A8D8E5D" w:rsidR="006B6B55" w:rsidRDefault="006B6B55" w:rsidP="00443DCD">
      <w:pPr>
        <w:pStyle w:val="TOC3"/>
        <w:rPr>
          <w:rFonts w:ascii="Aptos" w:eastAsia="Aptos" w:hAnsi="Aptos" w:cs="Aptos"/>
          <w:color w:val="000000" w:themeColor="text1"/>
        </w:rPr>
      </w:pPr>
      <w:r w:rsidRPr="57A6BC37">
        <w:rPr>
          <w:rFonts w:ascii="Aptos" w:eastAsia="Aptos" w:hAnsi="Aptos" w:cs="Aptos"/>
          <w:color w:val="000000" w:themeColor="text1"/>
        </w:rPr>
        <w:t>Sprint 1</w:t>
      </w:r>
      <w:r w:rsidR="0018522A" w:rsidRPr="57A6BC37">
        <w:rPr>
          <w:rFonts w:ascii="Aptos" w:eastAsia="Aptos" w:hAnsi="Aptos" w:cs="Aptos"/>
          <w:color w:val="000000" w:themeColor="text1"/>
        </w:rPr>
        <w:t xml:space="preserve"> Risk Matrix</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486"/>
        <w:gridCol w:w="1507"/>
        <w:gridCol w:w="1427"/>
        <w:gridCol w:w="2274"/>
      </w:tblGrid>
      <w:tr w:rsidR="006A5341" w14:paraId="71E6351D" w14:textId="77777777" w:rsidTr="0013289A">
        <w:tc>
          <w:tcPr>
            <w:tcW w:w="2009" w:type="dxa"/>
          </w:tcPr>
          <w:p w14:paraId="67887C51" w14:textId="78664D86" w:rsidR="006A5341" w:rsidRPr="006A5341" w:rsidRDefault="006A5341" w:rsidP="006A5341">
            <w:pPr>
              <w:rPr>
                <w:rFonts w:eastAsia="Aptos"/>
                <w:b/>
                <w:bCs/>
              </w:rPr>
            </w:pPr>
            <w:r w:rsidRPr="006A5341">
              <w:rPr>
                <w:b/>
                <w:bCs/>
              </w:rPr>
              <w:t>Risk Name</w:t>
            </w:r>
          </w:p>
        </w:tc>
        <w:tc>
          <w:tcPr>
            <w:tcW w:w="2522" w:type="dxa"/>
          </w:tcPr>
          <w:p w14:paraId="7A1626EF" w14:textId="79560D15" w:rsidR="006A5341" w:rsidRPr="006A5341" w:rsidRDefault="0013289A" w:rsidP="006A5341">
            <w:pPr>
              <w:rPr>
                <w:rFonts w:eastAsia="Aptos"/>
                <w:b/>
                <w:bCs/>
              </w:rPr>
            </w:pPr>
            <w:r>
              <w:rPr>
                <w:b/>
                <w:bCs/>
              </w:rPr>
              <w:t>Description</w:t>
            </w:r>
          </w:p>
        </w:tc>
        <w:tc>
          <w:tcPr>
            <w:tcW w:w="1560" w:type="dxa"/>
          </w:tcPr>
          <w:p w14:paraId="3EE0942A" w14:textId="4AF9A1DB" w:rsidR="006A5341" w:rsidRPr="006A5341" w:rsidRDefault="0013289A" w:rsidP="006A5341">
            <w:pPr>
              <w:rPr>
                <w:rFonts w:eastAsia="Aptos"/>
                <w:b/>
                <w:bCs/>
              </w:rPr>
            </w:pPr>
            <w:r>
              <w:rPr>
                <w:rFonts w:eastAsia="Aptos"/>
                <w:b/>
                <w:bCs/>
              </w:rPr>
              <w:t>Probability</w:t>
            </w:r>
          </w:p>
        </w:tc>
        <w:tc>
          <w:tcPr>
            <w:tcW w:w="1559" w:type="dxa"/>
          </w:tcPr>
          <w:p w14:paraId="48A0D41E" w14:textId="07DDC9B2" w:rsidR="006A5341" w:rsidRPr="006A5341" w:rsidRDefault="0013289A" w:rsidP="006A5341">
            <w:pPr>
              <w:rPr>
                <w:rFonts w:eastAsia="Aptos"/>
                <w:b/>
                <w:bCs/>
              </w:rPr>
            </w:pPr>
            <w:r>
              <w:rPr>
                <w:b/>
                <w:bCs/>
              </w:rPr>
              <w:t>Impact</w:t>
            </w:r>
          </w:p>
        </w:tc>
        <w:tc>
          <w:tcPr>
            <w:tcW w:w="2420" w:type="dxa"/>
          </w:tcPr>
          <w:p w14:paraId="5CF659F7" w14:textId="26E7CE42" w:rsidR="006A5341" w:rsidRPr="006A5341" w:rsidRDefault="0013289A" w:rsidP="006A5341">
            <w:pPr>
              <w:rPr>
                <w:rFonts w:eastAsia="Aptos"/>
                <w:b/>
                <w:bCs/>
              </w:rPr>
            </w:pPr>
            <w:r>
              <w:rPr>
                <w:b/>
                <w:bCs/>
              </w:rPr>
              <w:t>Mitigation</w:t>
            </w:r>
          </w:p>
        </w:tc>
      </w:tr>
      <w:tr w:rsidR="006A5341" w14:paraId="278CF18A" w14:textId="77777777" w:rsidTr="0013289A">
        <w:trPr>
          <w:trHeight w:val="1335"/>
        </w:trPr>
        <w:tc>
          <w:tcPr>
            <w:tcW w:w="2009" w:type="dxa"/>
          </w:tcPr>
          <w:p w14:paraId="27909851" w14:textId="5767EE6A" w:rsidR="006A5341" w:rsidRPr="001076CE" w:rsidRDefault="006A5341" w:rsidP="006A5341">
            <w:pPr>
              <w:rPr>
                <w:rFonts w:eastAsia="Aptos"/>
                <w:b/>
                <w:bCs/>
                <w:sz w:val="20"/>
                <w:szCs w:val="22"/>
              </w:rPr>
            </w:pPr>
            <w:r w:rsidRPr="001076CE">
              <w:rPr>
                <w:sz w:val="20"/>
                <w:szCs w:val="22"/>
              </w:rPr>
              <w:t>Limited Prior Research Coverage</w:t>
            </w:r>
          </w:p>
        </w:tc>
        <w:tc>
          <w:tcPr>
            <w:tcW w:w="2522" w:type="dxa"/>
          </w:tcPr>
          <w:p w14:paraId="71301BC9" w14:textId="32B24C67" w:rsidR="006A5341" w:rsidRPr="001076CE" w:rsidRDefault="006A5341" w:rsidP="006A5341">
            <w:pPr>
              <w:rPr>
                <w:rFonts w:eastAsia="Aptos"/>
                <w:b/>
                <w:bCs/>
                <w:sz w:val="20"/>
                <w:szCs w:val="22"/>
              </w:rPr>
            </w:pPr>
            <w:r w:rsidRPr="001076CE">
              <w:rPr>
                <w:sz w:val="20"/>
                <w:szCs w:val="22"/>
              </w:rPr>
              <w:t xml:space="preserve">Research on climate-focused LLMs, such as ClimateGPT, is still in its infancy, </w:t>
            </w:r>
            <w:r w:rsidR="0013289A" w:rsidRPr="001076CE">
              <w:rPr>
                <w:sz w:val="20"/>
                <w:szCs w:val="22"/>
              </w:rPr>
              <w:t>w</w:t>
            </w:r>
            <w:r w:rsidRPr="001076CE">
              <w:rPr>
                <w:sz w:val="20"/>
                <w:szCs w:val="22"/>
              </w:rPr>
              <w:t>hich could restrict recommendations.</w:t>
            </w:r>
          </w:p>
        </w:tc>
        <w:tc>
          <w:tcPr>
            <w:tcW w:w="1560" w:type="dxa"/>
          </w:tcPr>
          <w:p w14:paraId="5DA6EF58" w14:textId="04BDD827" w:rsidR="006A5341" w:rsidRPr="001076CE" w:rsidRDefault="0013289A" w:rsidP="006A5341">
            <w:pPr>
              <w:rPr>
                <w:rFonts w:eastAsia="Aptos"/>
                <w:b/>
                <w:bCs/>
                <w:sz w:val="20"/>
                <w:szCs w:val="22"/>
              </w:rPr>
            </w:pPr>
            <w:r w:rsidRPr="006A5341">
              <w:rPr>
                <w:rFonts w:eastAsia="Aptos"/>
                <w:sz w:val="20"/>
                <w:szCs w:val="22"/>
              </w:rPr>
              <w:t>Medium</w:t>
            </w:r>
            <w:r w:rsidRPr="006A5341">
              <w:rPr>
                <w:rFonts w:ascii="Arial" w:eastAsia="Aptos" w:hAnsi="Arial" w:cs="Arial"/>
                <w:sz w:val="20"/>
                <w:szCs w:val="22"/>
              </w:rPr>
              <w:t>​</w:t>
            </w:r>
          </w:p>
        </w:tc>
        <w:tc>
          <w:tcPr>
            <w:tcW w:w="1559" w:type="dxa"/>
          </w:tcPr>
          <w:p w14:paraId="6838F096" w14:textId="42CCAEAD" w:rsidR="006A5341" w:rsidRPr="001076CE" w:rsidRDefault="0013289A" w:rsidP="006A5341">
            <w:pPr>
              <w:rPr>
                <w:rFonts w:eastAsia="Aptos"/>
                <w:b/>
                <w:bCs/>
                <w:sz w:val="20"/>
                <w:szCs w:val="22"/>
              </w:rPr>
            </w:pPr>
            <w:r w:rsidRPr="006A5341">
              <w:rPr>
                <w:rFonts w:eastAsia="Aptos"/>
                <w:sz w:val="20"/>
                <w:szCs w:val="22"/>
              </w:rPr>
              <w:t>Medium</w:t>
            </w:r>
            <w:r w:rsidRPr="006A5341">
              <w:rPr>
                <w:rFonts w:ascii="Arial" w:eastAsia="Aptos" w:hAnsi="Arial" w:cs="Arial"/>
                <w:sz w:val="20"/>
                <w:szCs w:val="22"/>
              </w:rPr>
              <w:t>​</w:t>
            </w:r>
          </w:p>
        </w:tc>
        <w:tc>
          <w:tcPr>
            <w:tcW w:w="2420" w:type="dxa"/>
          </w:tcPr>
          <w:p w14:paraId="6B72A0BA" w14:textId="3B4D9AF8" w:rsidR="006A5341" w:rsidRPr="001076CE" w:rsidRDefault="0013289A" w:rsidP="006A5341">
            <w:pPr>
              <w:rPr>
                <w:rFonts w:eastAsia="Aptos"/>
                <w:b/>
                <w:bCs/>
                <w:sz w:val="20"/>
                <w:szCs w:val="22"/>
              </w:rPr>
            </w:pPr>
            <w:r w:rsidRPr="006A5341">
              <w:rPr>
                <w:rFonts w:eastAsia="Aptos"/>
                <w:sz w:val="20"/>
                <w:szCs w:val="22"/>
              </w:rPr>
              <w:t xml:space="preserve">Conduct broad literature review across AI </w:t>
            </w:r>
            <w:r w:rsidRPr="001076CE">
              <w:rPr>
                <w:rFonts w:eastAsia="Aptos"/>
                <w:sz w:val="20"/>
                <w:szCs w:val="22"/>
              </w:rPr>
              <w:t>&amp; c</w:t>
            </w:r>
            <w:r w:rsidRPr="006A5341">
              <w:rPr>
                <w:rFonts w:eastAsia="Aptos"/>
                <w:sz w:val="20"/>
                <w:szCs w:val="22"/>
              </w:rPr>
              <w:t xml:space="preserve">limate domains, consult </w:t>
            </w:r>
            <w:r w:rsidRPr="001076CE">
              <w:rPr>
                <w:rFonts w:eastAsia="Aptos"/>
                <w:sz w:val="20"/>
                <w:szCs w:val="22"/>
              </w:rPr>
              <w:t>p</w:t>
            </w:r>
            <w:r w:rsidRPr="006A5341">
              <w:rPr>
                <w:rFonts w:eastAsia="Aptos"/>
                <w:sz w:val="20"/>
                <w:szCs w:val="22"/>
              </w:rPr>
              <w:t>artner experts.</w:t>
            </w:r>
            <w:r w:rsidRPr="006A5341">
              <w:rPr>
                <w:rFonts w:ascii="Arial" w:eastAsia="Aptos" w:hAnsi="Arial" w:cs="Arial"/>
                <w:sz w:val="20"/>
                <w:szCs w:val="22"/>
              </w:rPr>
              <w:t>​</w:t>
            </w:r>
          </w:p>
        </w:tc>
      </w:tr>
      <w:tr w:rsidR="006A5341" w14:paraId="31468824" w14:textId="77777777" w:rsidTr="0013289A">
        <w:tc>
          <w:tcPr>
            <w:tcW w:w="2009" w:type="dxa"/>
          </w:tcPr>
          <w:p w14:paraId="651AF93F" w14:textId="5E34495F" w:rsidR="006A5341" w:rsidRPr="001076CE" w:rsidRDefault="0013289A" w:rsidP="006A5341">
            <w:pPr>
              <w:rPr>
                <w:rFonts w:eastAsia="Aptos"/>
                <w:sz w:val="20"/>
                <w:szCs w:val="22"/>
              </w:rPr>
            </w:pPr>
            <w:r w:rsidRPr="006A5341">
              <w:rPr>
                <w:rFonts w:eastAsia="Aptos"/>
                <w:sz w:val="20"/>
                <w:szCs w:val="22"/>
              </w:rPr>
              <w:t>Knowledge Gaps in Research</w:t>
            </w:r>
          </w:p>
        </w:tc>
        <w:tc>
          <w:tcPr>
            <w:tcW w:w="2522" w:type="dxa"/>
          </w:tcPr>
          <w:p w14:paraId="56D8D5FA" w14:textId="442FBC4A" w:rsidR="006A5341" w:rsidRPr="001076CE" w:rsidRDefault="0013289A" w:rsidP="006A5341">
            <w:pPr>
              <w:rPr>
                <w:rFonts w:eastAsia="Aptos"/>
                <w:sz w:val="20"/>
                <w:szCs w:val="22"/>
              </w:rPr>
            </w:pPr>
            <w:r w:rsidRPr="006A5341">
              <w:rPr>
                <w:rFonts w:eastAsia="Aptos"/>
                <w:sz w:val="20"/>
                <w:szCs w:val="22"/>
              </w:rPr>
              <w:t>The team may not fully understand project requirements and partner expectations in the first weeks.</w:t>
            </w:r>
            <w:r w:rsidRPr="006A5341">
              <w:rPr>
                <w:rFonts w:ascii="Arial" w:eastAsia="Aptos" w:hAnsi="Arial" w:cs="Arial"/>
                <w:sz w:val="20"/>
                <w:szCs w:val="22"/>
              </w:rPr>
              <w:t>​</w:t>
            </w:r>
          </w:p>
        </w:tc>
        <w:tc>
          <w:tcPr>
            <w:tcW w:w="1560" w:type="dxa"/>
          </w:tcPr>
          <w:p w14:paraId="5795CDD5" w14:textId="7E8B1924" w:rsidR="006A5341" w:rsidRPr="001076CE" w:rsidRDefault="0013289A" w:rsidP="006A5341">
            <w:pPr>
              <w:rPr>
                <w:rFonts w:eastAsia="Aptos"/>
                <w:sz w:val="20"/>
                <w:szCs w:val="22"/>
              </w:rPr>
            </w:pPr>
            <w:r w:rsidRPr="001076CE">
              <w:rPr>
                <w:rFonts w:eastAsia="Aptos"/>
                <w:sz w:val="20"/>
                <w:szCs w:val="22"/>
              </w:rPr>
              <w:t>Low</w:t>
            </w:r>
          </w:p>
        </w:tc>
        <w:tc>
          <w:tcPr>
            <w:tcW w:w="1559" w:type="dxa"/>
          </w:tcPr>
          <w:p w14:paraId="29064171" w14:textId="2B04A0F9" w:rsidR="006A5341" w:rsidRPr="001076CE" w:rsidRDefault="0013289A" w:rsidP="006A5341">
            <w:pPr>
              <w:rPr>
                <w:rFonts w:eastAsia="Aptos"/>
                <w:sz w:val="20"/>
                <w:szCs w:val="22"/>
              </w:rPr>
            </w:pPr>
            <w:r w:rsidRPr="001076CE">
              <w:rPr>
                <w:rFonts w:eastAsia="Aptos"/>
                <w:sz w:val="20"/>
                <w:szCs w:val="22"/>
              </w:rPr>
              <w:t>Medium</w:t>
            </w:r>
          </w:p>
        </w:tc>
        <w:tc>
          <w:tcPr>
            <w:tcW w:w="2420" w:type="dxa"/>
          </w:tcPr>
          <w:p w14:paraId="70095674" w14:textId="7EE7D841" w:rsidR="006A5341" w:rsidRPr="001076CE" w:rsidRDefault="0013289A" w:rsidP="006A5341">
            <w:pPr>
              <w:rPr>
                <w:rFonts w:eastAsia="Aptos"/>
                <w:sz w:val="20"/>
                <w:szCs w:val="22"/>
              </w:rPr>
            </w:pPr>
            <w:r w:rsidRPr="006A5341">
              <w:rPr>
                <w:rFonts w:eastAsia="Aptos"/>
                <w:sz w:val="20"/>
                <w:szCs w:val="22"/>
              </w:rPr>
              <w:t>Clarify requirements in weekly partner meetings and keep scope flexible.</w:t>
            </w:r>
            <w:r w:rsidRPr="006A5341">
              <w:rPr>
                <w:rFonts w:ascii="Arial" w:eastAsia="Aptos" w:hAnsi="Arial" w:cs="Arial"/>
                <w:sz w:val="20"/>
                <w:szCs w:val="22"/>
              </w:rPr>
              <w:t>​</w:t>
            </w:r>
          </w:p>
        </w:tc>
      </w:tr>
      <w:tr w:rsidR="006A5341" w14:paraId="07225F5C" w14:textId="77777777" w:rsidTr="0013289A">
        <w:tc>
          <w:tcPr>
            <w:tcW w:w="2009" w:type="dxa"/>
          </w:tcPr>
          <w:p w14:paraId="79E1AB69" w14:textId="21E7A6ED" w:rsidR="006A5341" w:rsidRPr="001076CE" w:rsidRDefault="0013289A" w:rsidP="006A5341">
            <w:pPr>
              <w:rPr>
                <w:rFonts w:eastAsia="Aptos"/>
                <w:sz w:val="20"/>
                <w:szCs w:val="22"/>
              </w:rPr>
            </w:pPr>
            <w:r w:rsidRPr="006A5341">
              <w:rPr>
                <w:rFonts w:eastAsia="Aptos"/>
                <w:sz w:val="20"/>
                <w:szCs w:val="22"/>
              </w:rPr>
              <w:t>Dataset Identification Challenges</w:t>
            </w:r>
          </w:p>
        </w:tc>
        <w:tc>
          <w:tcPr>
            <w:tcW w:w="2522" w:type="dxa"/>
          </w:tcPr>
          <w:p w14:paraId="6179CF48" w14:textId="55AD8C66" w:rsidR="006A5341" w:rsidRPr="001076CE" w:rsidRDefault="0013289A" w:rsidP="0013289A">
            <w:pPr>
              <w:spacing w:after="160"/>
              <w:rPr>
                <w:rFonts w:eastAsia="Aptos"/>
                <w:sz w:val="20"/>
                <w:szCs w:val="22"/>
              </w:rPr>
            </w:pPr>
            <w:r w:rsidRPr="006A5341">
              <w:rPr>
                <w:rFonts w:eastAsia="Aptos"/>
                <w:sz w:val="20"/>
                <w:szCs w:val="22"/>
              </w:rPr>
              <w:t>Selecting the most useful datasets for ClimateGPT may take time.</w:t>
            </w:r>
            <w:r w:rsidRPr="006A5341">
              <w:rPr>
                <w:rFonts w:ascii="Arial" w:eastAsia="Aptos" w:hAnsi="Arial" w:cs="Arial"/>
                <w:sz w:val="20"/>
                <w:szCs w:val="22"/>
              </w:rPr>
              <w:t>​</w:t>
            </w:r>
          </w:p>
        </w:tc>
        <w:tc>
          <w:tcPr>
            <w:tcW w:w="1560" w:type="dxa"/>
          </w:tcPr>
          <w:p w14:paraId="1911EBFA" w14:textId="4B281A15" w:rsidR="006A5341" w:rsidRPr="001076CE" w:rsidRDefault="0013289A" w:rsidP="006A5341">
            <w:pPr>
              <w:rPr>
                <w:rFonts w:eastAsia="Aptos"/>
                <w:sz w:val="20"/>
                <w:szCs w:val="22"/>
              </w:rPr>
            </w:pPr>
            <w:r w:rsidRPr="001076CE">
              <w:rPr>
                <w:rFonts w:eastAsia="Aptos"/>
                <w:sz w:val="20"/>
                <w:szCs w:val="22"/>
              </w:rPr>
              <w:t>Medium</w:t>
            </w:r>
          </w:p>
        </w:tc>
        <w:tc>
          <w:tcPr>
            <w:tcW w:w="1559" w:type="dxa"/>
          </w:tcPr>
          <w:p w14:paraId="5F96A219" w14:textId="6D3C19A8" w:rsidR="006A5341" w:rsidRPr="001076CE" w:rsidRDefault="0013289A" w:rsidP="006A5341">
            <w:pPr>
              <w:rPr>
                <w:rFonts w:eastAsia="Aptos"/>
                <w:sz w:val="20"/>
                <w:szCs w:val="22"/>
              </w:rPr>
            </w:pPr>
            <w:r w:rsidRPr="001076CE">
              <w:rPr>
                <w:rFonts w:eastAsia="Aptos"/>
                <w:sz w:val="20"/>
                <w:szCs w:val="22"/>
              </w:rPr>
              <w:t>High</w:t>
            </w:r>
          </w:p>
        </w:tc>
        <w:tc>
          <w:tcPr>
            <w:tcW w:w="2420" w:type="dxa"/>
          </w:tcPr>
          <w:p w14:paraId="30D56F7A" w14:textId="68DCF0DB" w:rsidR="006A5341" w:rsidRPr="001076CE" w:rsidRDefault="0013289A" w:rsidP="006A5341">
            <w:pPr>
              <w:rPr>
                <w:rFonts w:eastAsia="Aptos"/>
                <w:sz w:val="20"/>
                <w:szCs w:val="22"/>
              </w:rPr>
            </w:pPr>
            <w:r w:rsidRPr="006A5341">
              <w:rPr>
                <w:rFonts w:eastAsia="Aptos"/>
                <w:sz w:val="20"/>
                <w:szCs w:val="22"/>
              </w:rPr>
              <w:t>Begin with candidate datasets, refine the list after Sprint 2 with partner input.</w:t>
            </w:r>
            <w:r w:rsidRPr="006A5341">
              <w:rPr>
                <w:rFonts w:ascii="Arial" w:eastAsia="Aptos" w:hAnsi="Arial" w:cs="Arial"/>
                <w:sz w:val="20"/>
                <w:szCs w:val="22"/>
              </w:rPr>
              <w:t>​</w:t>
            </w:r>
          </w:p>
        </w:tc>
      </w:tr>
    </w:tbl>
    <w:p w14:paraId="5A5CD886" w14:textId="56DCF25A" w:rsidR="28615D92" w:rsidRPr="00162B47" w:rsidRDefault="28615D92" w:rsidP="00DD635E">
      <w:pPr>
        <w:pStyle w:val="Caption"/>
        <w:jc w:val="center"/>
        <w:rPr>
          <w:rFonts w:ascii="Aptos" w:eastAsia="Aptos" w:hAnsi="Aptos" w:cs="Aptos"/>
          <w:b/>
          <w:bCs/>
        </w:rPr>
      </w:pPr>
      <w:bookmarkStart w:id="165" w:name="_Toc214754422"/>
      <w:r w:rsidRPr="00162B47">
        <w:rPr>
          <w:b/>
          <w:bCs/>
        </w:rPr>
        <w:t xml:space="preserve">Table </w:t>
      </w:r>
      <w:r w:rsidR="00F304DD" w:rsidRPr="00162B47">
        <w:rPr>
          <w:b/>
          <w:bCs/>
        </w:rPr>
        <w:fldChar w:fldCharType="begin"/>
      </w:r>
      <w:r w:rsidR="00F304DD" w:rsidRPr="00162B47">
        <w:rPr>
          <w:b/>
          <w:bCs/>
        </w:rPr>
        <w:instrText xml:space="preserve"> SEQ Table \* ARABIC </w:instrText>
      </w:r>
      <w:r w:rsidR="00F304DD" w:rsidRPr="00162B47">
        <w:rPr>
          <w:b/>
          <w:bCs/>
        </w:rPr>
        <w:fldChar w:fldCharType="separate"/>
      </w:r>
      <w:r w:rsidR="00143072">
        <w:rPr>
          <w:b/>
          <w:bCs/>
          <w:noProof/>
        </w:rPr>
        <w:t>9</w:t>
      </w:r>
      <w:r w:rsidR="00F304DD" w:rsidRPr="00162B47">
        <w:rPr>
          <w:b/>
          <w:bCs/>
        </w:rPr>
        <w:fldChar w:fldCharType="end"/>
      </w:r>
      <w:r w:rsidR="00162B47" w:rsidRPr="00162B47">
        <w:rPr>
          <w:b/>
          <w:bCs/>
        </w:rPr>
        <w:t>:</w:t>
      </w:r>
      <w:r w:rsidRPr="00162B47">
        <w:rPr>
          <w:rFonts w:ascii="Aptos" w:eastAsia="Aptos" w:hAnsi="Aptos" w:cs="Aptos"/>
          <w:b/>
          <w:bCs/>
        </w:rPr>
        <w:t xml:space="preserve"> Sprint 1 Risk Matrix</w:t>
      </w:r>
      <w:bookmarkEnd w:id="165"/>
    </w:p>
    <w:p w14:paraId="4EDF0133" w14:textId="6EAB7193" w:rsidR="0087155F" w:rsidRDefault="007F657D" w:rsidP="00443DCD">
      <w:pPr>
        <w:pStyle w:val="TOC3"/>
        <w:rPr>
          <w:rFonts w:ascii="Aptos" w:eastAsia="Aptos" w:hAnsi="Aptos" w:cs="Aptos"/>
          <w:color w:val="000000" w:themeColor="text1"/>
        </w:rPr>
      </w:pPr>
      <w:r w:rsidRPr="57A6BC37">
        <w:rPr>
          <w:rFonts w:ascii="Aptos" w:eastAsia="Aptos" w:hAnsi="Aptos" w:cs="Aptos"/>
          <w:color w:val="000000" w:themeColor="text1"/>
        </w:rPr>
        <w:t xml:space="preserve">Sprint 1 Risk </w:t>
      </w:r>
      <w:r w:rsidR="00E27C56" w:rsidRPr="57A6BC37">
        <w:rPr>
          <w:rFonts w:ascii="Aptos" w:eastAsia="Aptos" w:hAnsi="Aptos" w:cs="Aptos"/>
          <w:color w:val="000000" w:themeColor="text1"/>
        </w:rPr>
        <w:t xml:space="preserve">Narrative </w:t>
      </w:r>
      <w:r w:rsidRPr="57A6BC37">
        <w:rPr>
          <w:rFonts w:ascii="Aptos" w:eastAsia="Aptos" w:hAnsi="Aptos" w:cs="Aptos"/>
          <w:color w:val="000000" w:themeColor="text1"/>
        </w:rPr>
        <w:t>Analysis</w:t>
      </w:r>
    </w:p>
    <w:p w14:paraId="7190695F" w14:textId="73900363" w:rsidR="007F657D" w:rsidRPr="00DD635E" w:rsidRDefault="0005521C" w:rsidP="00DD635E">
      <w:pPr>
        <w:jc w:val="both"/>
        <w:rPr>
          <w:rFonts w:eastAsia="Aptos"/>
        </w:rPr>
      </w:pPr>
      <w:r w:rsidRPr="0005521C">
        <w:rPr>
          <w:rFonts w:eastAsia="Aptos"/>
        </w:rPr>
        <w:t xml:space="preserve">During Sprint 1, the </w:t>
      </w:r>
      <w:proofErr w:type="gramStart"/>
      <w:r w:rsidRPr="0005521C">
        <w:rPr>
          <w:rFonts w:eastAsia="Aptos"/>
        </w:rPr>
        <w:t>main focus</w:t>
      </w:r>
      <w:proofErr w:type="gramEnd"/>
      <w:r w:rsidRPr="0005521C">
        <w:rPr>
          <w:rFonts w:eastAsia="Aptos"/>
        </w:rPr>
        <w:t xml:space="preserve"> of the project was establishing background knowledge and clearly defining the problem scope with the project partners. The most significant risks during this sprint were limited prior research on climate-focused LLMs, insufficient clarity on partner expectations, and potential challenges in identifying relevant datasets. Since ClimateGPT-style systems are still emerging, there was concern that the scarcity of existing work could restrict the team’s direction and innovation, which the team assessed as having a medium probability and impact. Additionally, because the project requirements were still being interpreted, misunderstandings could have occurred early on; however, weekly meetings with partners helped mitigate this risk. The process of locating and selecting datasets with appropriate climate relevance and accessibility also represented a notable uncertainty given the time required for exploration and evaluation. To reduce the likelihood of these issues impacting early progress, the team expanded the literature review beyond climate-specific LLMs and engaged in continuous communication with the partners to validate research directions. These mitigations proved effective, as they supported clearer project definition and informed early dataset exploration. The main lesson learned in Sprint 1 was that early research and stakeholder alignment are crucial for setting a sustainable development plan for the remainder of the project.</w:t>
      </w:r>
    </w:p>
    <w:p w14:paraId="67DE1E3D" w14:textId="29DE253B" w:rsidR="00947A01" w:rsidRDefault="00947A01" w:rsidP="00443DCD">
      <w:pPr>
        <w:pStyle w:val="TOC3"/>
        <w:rPr>
          <w:rFonts w:ascii="Aptos" w:eastAsia="Aptos" w:hAnsi="Aptos" w:cs="Aptos"/>
          <w:color w:val="000000" w:themeColor="text1"/>
        </w:rPr>
      </w:pPr>
      <w:r w:rsidRPr="57A6BC37">
        <w:rPr>
          <w:rFonts w:ascii="Aptos" w:eastAsia="Aptos" w:hAnsi="Aptos" w:cs="Aptos"/>
          <w:color w:val="000000" w:themeColor="text1"/>
        </w:rPr>
        <w:t>Sprint 2</w:t>
      </w:r>
      <w:r w:rsidR="002B677C" w:rsidRPr="57A6BC37">
        <w:rPr>
          <w:rFonts w:ascii="Aptos" w:eastAsia="Aptos" w:hAnsi="Aptos" w:cs="Aptos"/>
          <w:color w:val="000000" w:themeColor="text1"/>
        </w:rPr>
        <w:t xml:space="preserve"> Risk Matrix</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486"/>
        <w:gridCol w:w="1507"/>
        <w:gridCol w:w="1427"/>
        <w:gridCol w:w="2274"/>
      </w:tblGrid>
      <w:tr w:rsidR="00E951C4" w14:paraId="6C10F015" w14:textId="77777777">
        <w:tc>
          <w:tcPr>
            <w:tcW w:w="2009" w:type="dxa"/>
          </w:tcPr>
          <w:p w14:paraId="516BA532" w14:textId="77777777" w:rsidR="00E951C4" w:rsidRPr="006A5341" w:rsidRDefault="00E951C4">
            <w:pPr>
              <w:rPr>
                <w:rFonts w:eastAsia="Aptos"/>
                <w:b/>
                <w:bCs/>
              </w:rPr>
            </w:pPr>
            <w:r w:rsidRPr="006A5341">
              <w:rPr>
                <w:b/>
                <w:bCs/>
              </w:rPr>
              <w:t>Risk Name</w:t>
            </w:r>
          </w:p>
        </w:tc>
        <w:tc>
          <w:tcPr>
            <w:tcW w:w="2522" w:type="dxa"/>
          </w:tcPr>
          <w:p w14:paraId="29AD628E" w14:textId="77777777" w:rsidR="00E951C4" w:rsidRPr="006A5341" w:rsidRDefault="00E951C4">
            <w:pPr>
              <w:rPr>
                <w:rFonts w:eastAsia="Aptos"/>
                <w:b/>
                <w:bCs/>
              </w:rPr>
            </w:pPr>
            <w:r>
              <w:rPr>
                <w:b/>
                <w:bCs/>
              </w:rPr>
              <w:t>Description</w:t>
            </w:r>
          </w:p>
        </w:tc>
        <w:tc>
          <w:tcPr>
            <w:tcW w:w="1560" w:type="dxa"/>
          </w:tcPr>
          <w:p w14:paraId="7BAAB0EF" w14:textId="77777777" w:rsidR="00E951C4" w:rsidRPr="006A5341" w:rsidRDefault="00E951C4">
            <w:pPr>
              <w:rPr>
                <w:rFonts w:eastAsia="Aptos"/>
                <w:b/>
                <w:bCs/>
              </w:rPr>
            </w:pPr>
            <w:r>
              <w:rPr>
                <w:rFonts w:eastAsia="Aptos"/>
                <w:b/>
                <w:bCs/>
              </w:rPr>
              <w:t>Probability</w:t>
            </w:r>
          </w:p>
        </w:tc>
        <w:tc>
          <w:tcPr>
            <w:tcW w:w="1559" w:type="dxa"/>
          </w:tcPr>
          <w:p w14:paraId="5E52A860" w14:textId="77777777" w:rsidR="00E951C4" w:rsidRPr="006A5341" w:rsidRDefault="00E951C4">
            <w:pPr>
              <w:rPr>
                <w:rFonts w:eastAsia="Aptos"/>
                <w:b/>
                <w:bCs/>
              </w:rPr>
            </w:pPr>
            <w:r>
              <w:rPr>
                <w:b/>
                <w:bCs/>
              </w:rPr>
              <w:t>Impact</w:t>
            </w:r>
          </w:p>
        </w:tc>
        <w:tc>
          <w:tcPr>
            <w:tcW w:w="2420" w:type="dxa"/>
          </w:tcPr>
          <w:p w14:paraId="241245EA" w14:textId="77777777" w:rsidR="00E951C4" w:rsidRPr="006A5341" w:rsidRDefault="00E951C4">
            <w:pPr>
              <w:rPr>
                <w:rFonts w:eastAsia="Aptos"/>
                <w:b/>
                <w:bCs/>
              </w:rPr>
            </w:pPr>
            <w:r>
              <w:rPr>
                <w:b/>
                <w:bCs/>
              </w:rPr>
              <w:t>Mitigation</w:t>
            </w:r>
          </w:p>
        </w:tc>
      </w:tr>
      <w:tr w:rsidR="00E951C4" w14:paraId="54C2CF6D" w14:textId="77777777">
        <w:trPr>
          <w:trHeight w:val="1335"/>
        </w:trPr>
        <w:tc>
          <w:tcPr>
            <w:tcW w:w="2009" w:type="dxa"/>
          </w:tcPr>
          <w:p w14:paraId="60D739CE" w14:textId="77777777" w:rsidR="00E951C4" w:rsidRPr="001076CE" w:rsidRDefault="00E951C4">
            <w:pPr>
              <w:rPr>
                <w:rFonts w:eastAsia="Aptos"/>
                <w:b/>
                <w:bCs/>
                <w:sz w:val="20"/>
                <w:szCs w:val="22"/>
              </w:rPr>
            </w:pPr>
            <w:r w:rsidRPr="001076CE">
              <w:rPr>
                <w:sz w:val="20"/>
                <w:szCs w:val="22"/>
              </w:rPr>
              <w:t>Limited Prior Research Coverage</w:t>
            </w:r>
          </w:p>
        </w:tc>
        <w:tc>
          <w:tcPr>
            <w:tcW w:w="2522" w:type="dxa"/>
          </w:tcPr>
          <w:p w14:paraId="3BD18E7E" w14:textId="77777777" w:rsidR="00E951C4" w:rsidRPr="001076CE" w:rsidRDefault="00E951C4">
            <w:pPr>
              <w:rPr>
                <w:rFonts w:eastAsia="Aptos"/>
                <w:b/>
                <w:bCs/>
                <w:sz w:val="20"/>
                <w:szCs w:val="22"/>
              </w:rPr>
            </w:pPr>
            <w:r w:rsidRPr="001076CE">
              <w:rPr>
                <w:sz w:val="20"/>
                <w:szCs w:val="22"/>
              </w:rPr>
              <w:t>Research on climate-focused LLMs, such as ClimateGPT, is still in its infancy, which could restrict recommendations.</w:t>
            </w:r>
          </w:p>
        </w:tc>
        <w:tc>
          <w:tcPr>
            <w:tcW w:w="1560" w:type="dxa"/>
          </w:tcPr>
          <w:p w14:paraId="71545EDF" w14:textId="77777777" w:rsidR="00E951C4" w:rsidRPr="001076CE" w:rsidRDefault="00E951C4">
            <w:pPr>
              <w:rPr>
                <w:rFonts w:eastAsia="Aptos"/>
                <w:b/>
                <w:bCs/>
                <w:sz w:val="20"/>
                <w:szCs w:val="22"/>
              </w:rPr>
            </w:pPr>
            <w:r w:rsidRPr="006A5341">
              <w:rPr>
                <w:rFonts w:eastAsia="Aptos"/>
                <w:sz w:val="20"/>
                <w:szCs w:val="22"/>
              </w:rPr>
              <w:t>Medium</w:t>
            </w:r>
            <w:r w:rsidRPr="006A5341">
              <w:rPr>
                <w:rFonts w:ascii="Arial" w:eastAsia="Aptos" w:hAnsi="Arial" w:cs="Arial"/>
                <w:sz w:val="20"/>
                <w:szCs w:val="22"/>
              </w:rPr>
              <w:t>​</w:t>
            </w:r>
          </w:p>
        </w:tc>
        <w:tc>
          <w:tcPr>
            <w:tcW w:w="1559" w:type="dxa"/>
          </w:tcPr>
          <w:p w14:paraId="4CC88ED1" w14:textId="77777777" w:rsidR="00E951C4" w:rsidRPr="001076CE" w:rsidRDefault="00E951C4">
            <w:pPr>
              <w:rPr>
                <w:rFonts w:eastAsia="Aptos"/>
                <w:b/>
                <w:bCs/>
                <w:sz w:val="20"/>
                <w:szCs w:val="22"/>
              </w:rPr>
            </w:pPr>
            <w:r w:rsidRPr="006A5341">
              <w:rPr>
                <w:rFonts w:eastAsia="Aptos"/>
                <w:sz w:val="20"/>
                <w:szCs w:val="22"/>
              </w:rPr>
              <w:t>Medium</w:t>
            </w:r>
            <w:r w:rsidRPr="006A5341">
              <w:rPr>
                <w:rFonts w:ascii="Arial" w:eastAsia="Aptos" w:hAnsi="Arial" w:cs="Arial"/>
                <w:sz w:val="20"/>
                <w:szCs w:val="22"/>
              </w:rPr>
              <w:t>​</w:t>
            </w:r>
          </w:p>
        </w:tc>
        <w:tc>
          <w:tcPr>
            <w:tcW w:w="2420" w:type="dxa"/>
          </w:tcPr>
          <w:p w14:paraId="451BC0DE" w14:textId="77777777" w:rsidR="00E951C4" w:rsidRPr="001076CE" w:rsidRDefault="00E951C4">
            <w:pPr>
              <w:rPr>
                <w:rFonts w:eastAsia="Aptos"/>
                <w:b/>
                <w:bCs/>
                <w:sz w:val="20"/>
                <w:szCs w:val="22"/>
              </w:rPr>
            </w:pPr>
            <w:r w:rsidRPr="006A5341">
              <w:rPr>
                <w:rFonts w:eastAsia="Aptos"/>
                <w:sz w:val="20"/>
                <w:szCs w:val="22"/>
              </w:rPr>
              <w:t xml:space="preserve">Conduct broad literature review across AI </w:t>
            </w:r>
            <w:r w:rsidRPr="001076CE">
              <w:rPr>
                <w:rFonts w:eastAsia="Aptos"/>
                <w:sz w:val="20"/>
                <w:szCs w:val="22"/>
              </w:rPr>
              <w:t>&amp; c</w:t>
            </w:r>
            <w:r w:rsidRPr="006A5341">
              <w:rPr>
                <w:rFonts w:eastAsia="Aptos"/>
                <w:sz w:val="20"/>
                <w:szCs w:val="22"/>
              </w:rPr>
              <w:t xml:space="preserve">limate domains, consult </w:t>
            </w:r>
            <w:r w:rsidRPr="001076CE">
              <w:rPr>
                <w:rFonts w:eastAsia="Aptos"/>
                <w:sz w:val="20"/>
                <w:szCs w:val="22"/>
              </w:rPr>
              <w:t>p</w:t>
            </w:r>
            <w:r w:rsidRPr="006A5341">
              <w:rPr>
                <w:rFonts w:eastAsia="Aptos"/>
                <w:sz w:val="20"/>
                <w:szCs w:val="22"/>
              </w:rPr>
              <w:t>artner experts.</w:t>
            </w:r>
            <w:r w:rsidRPr="006A5341">
              <w:rPr>
                <w:rFonts w:ascii="Arial" w:eastAsia="Aptos" w:hAnsi="Arial" w:cs="Arial"/>
                <w:sz w:val="20"/>
                <w:szCs w:val="22"/>
              </w:rPr>
              <w:t>​</w:t>
            </w:r>
          </w:p>
        </w:tc>
      </w:tr>
      <w:tr w:rsidR="00E951C4" w14:paraId="57467368" w14:textId="77777777">
        <w:tc>
          <w:tcPr>
            <w:tcW w:w="2009" w:type="dxa"/>
          </w:tcPr>
          <w:p w14:paraId="509C6D13" w14:textId="77777777" w:rsidR="00E951C4" w:rsidRPr="001076CE" w:rsidRDefault="00E951C4">
            <w:pPr>
              <w:rPr>
                <w:rFonts w:eastAsia="Aptos"/>
                <w:sz w:val="20"/>
                <w:szCs w:val="22"/>
              </w:rPr>
            </w:pPr>
            <w:r w:rsidRPr="006A5341">
              <w:rPr>
                <w:rFonts w:eastAsia="Aptos"/>
                <w:sz w:val="20"/>
                <w:szCs w:val="22"/>
              </w:rPr>
              <w:t>Knowledge Gaps in Research</w:t>
            </w:r>
          </w:p>
        </w:tc>
        <w:tc>
          <w:tcPr>
            <w:tcW w:w="2522" w:type="dxa"/>
          </w:tcPr>
          <w:p w14:paraId="1C1161FF" w14:textId="434860AC" w:rsidR="00E951C4" w:rsidRPr="001076CE" w:rsidRDefault="00E951C4">
            <w:pPr>
              <w:rPr>
                <w:rFonts w:eastAsia="Aptos"/>
                <w:sz w:val="20"/>
                <w:szCs w:val="22"/>
              </w:rPr>
            </w:pPr>
            <w:r w:rsidRPr="006A5341">
              <w:rPr>
                <w:rFonts w:eastAsia="Aptos"/>
                <w:sz w:val="20"/>
                <w:szCs w:val="22"/>
              </w:rPr>
              <w:t>The team may not</w:t>
            </w:r>
            <w:r w:rsidR="00614B28">
              <w:rPr>
                <w:rFonts w:eastAsia="Aptos"/>
                <w:sz w:val="20"/>
                <w:szCs w:val="22"/>
              </w:rPr>
              <w:t xml:space="preserve"> </w:t>
            </w:r>
            <w:r w:rsidRPr="006A5341">
              <w:rPr>
                <w:rFonts w:eastAsia="Aptos"/>
                <w:sz w:val="20"/>
                <w:szCs w:val="22"/>
              </w:rPr>
              <w:t xml:space="preserve">fully understand project requirements and </w:t>
            </w:r>
            <w:r w:rsidRPr="006A5341">
              <w:rPr>
                <w:rFonts w:eastAsia="Aptos"/>
                <w:sz w:val="20"/>
                <w:szCs w:val="22"/>
              </w:rPr>
              <w:lastRenderedPageBreak/>
              <w:t>partner expectations in the first weeks.</w:t>
            </w:r>
            <w:r w:rsidRPr="006A5341">
              <w:rPr>
                <w:rFonts w:ascii="Arial" w:eastAsia="Aptos" w:hAnsi="Arial" w:cs="Arial"/>
                <w:sz w:val="20"/>
                <w:szCs w:val="22"/>
              </w:rPr>
              <w:t>​</w:t>
            </w:r>
          </w:p>
        </w:tc>
        <w:tc>
          <w:tcPr>
            <w:tcW w:w="1560" w:type="dxa"/>
          </w:tcPr>
          <w:p w14:paraId="61E94349" w14:textId="77777777" w:rsidR="00E951C4" w:rsidRPr="001076CE" w:rsidRDefault="00E951C4">
            <w:pPr>
              <w:rPr>
                <w:rFonts w:eastAsia="Aptos"/>
                <w:sz w:val="20"/>
                <w:szCs w:val="22"/>
              </w:rPr>
            </w:pPr>
            <w:r w:rsidRPr="001076CE">
              <w:rPr>
                <w:rFonts w:eastAsia="Aptos"/>
                <w:sz w:val="20"/>
                <w:szCs w:val="22"/>
              </w:rPr>
              <w:lastRenderedPageBreak/>
              <w:t>Low</w:t>
            </w:r>
          </w:p>
        </w:tc>
        <w:tc>
          <w:tcPr>
            <w:tcW w:w="1559" w:type="dxa"/>
          </w:tcPr>
          <w:p w14:paraId="4CC72494" w14:textId="77777777" w:rsidR="00E951C4" w:rsidRPr="001076CE" w:rsidRDefault="00E951C4">
            <w:pPr>
              <w:rPr>
                <w:rFonts w:eastAsia="Aptos"/>
                <w:sz w:val="20"/>
                <w:szCs w:val="22"/>
              </w:rPr>
            </w:pPr>
            <w:r w:rsidRPr="001076CE">
              <w:rPr>
                <w:rFonts w:eastAsia="Aptos"/>
                <w:sz w:val="20"/>
                <w:szCs w:val="22"/>
              </w:rPr>
              <w:t>Medium</w:t>
            </w:r>
          </w:p>
        </w:tc>
        <w:tc>
          <w:tcPr>
            <w:tcW w:w="2420" w:type="dxa"/>
          </w:tcPr>
          <w:p w14:paraId="0ED33289" w14:textId="77777777" w:rsidR="00E951C4" w:rsidRPr="001076CE" w:rsidRDefault="00E951C4">
            <w:pPr>
              <w:rPr>
                <w:rFonts w:eastAsia="Aptos"/>
                <w:sz w:val="20"/>
                <w:szCs w:val="22"/>
              </w:rPr>
            </w:pPr>
            <w:r w:rsidRPr="006A5341">
              <w:rPr>
                <w:rFonts w:eastAsia="Aptos"/>
                <w:sz w:val="20"/>
                <w:szCs w:val="22"/>
              </w:rPr>
              <w:t>Clarify requirements in weekly partner meetings and keep scope flexible.</w:t>
            </w:r>
            <w:r w:rsidRPr="006A5341">
              <w:rPr>
                <w:rFonts w:ascii="Arial" w:eastAsia="Aptos" w:hAnsi="Arial" w:cs="Arial"/>
                <w:sz w:val="20"/>
                <w:szCs w:val="22"/>
              </w:rPr>
              <w:t>​</w:t>
            </w:r>
          </w:p>
        </w:tc>
      </w:tr>
      <w:tr w:rsidR="00E951C4" w14:paraId="1002F898" w14:textId="77777777">
        <w:tc>
          <w:tcPr>
            <w:tcW w:w="2009" w:type="dxa"/>
          </w:tcPr>
          <w:p w14:paraId="44C63B1E" w14:textId="77777777" w:rsidR="00E951C4" w:rsidRPr="001076CE" w:rsidRDefault="00E951C4">
            <w:pPr>
              <w:rPr>
                <w:rFonts w:eastAsia="Aptos"/>
                <w:sz w:val="20"/>
                <w:szCs w:val="22"/>
              </w:rPr>
            </w:pPr>
            <w:r w:rsidRPr="006A5341">
              <w:rPr>
                <w:rFonts w:eastAsia="Aptos"/>
                <w:sz w:val="20"/>
                <w:szCs w:val="22"/>
              </w:rPr>
              <w:t>Dataset Identification Challenges</w:t>
            </w:r>
          </w:p>
        </w:tc>
        <w:tc>
          <w:tcPr>
            <w:tcW w:w="2522" w:type="dxa"/>
          </w:tcPr>
          <w:p w14:paraId="03D6BBAE" w14:textId="77777777" w:rsidR="00E951C4" w:rsidRPr="001076CE" w:rsidRDefault="00E951C4">
            <w:pPr>
              <w:spacing w:after="160"/>
              <w:rPr>
                <w:rFonts w:eastAsia="Aptos"/>
                <w:sz w:val="20"/>
                <w:szCs w:val="22"/>
              </w:rPr>
            </w:pPr>
            <w:r w:rsidRPr="006A5341">
              <w:rPr>
                <w:rFonts w:eastAsia="Aptos"/>
                <w:sz w:val="20"/>
                <w:szCs w:val="22"/>
              </w:rPr>
              <w:t>Selecting the most useful datasets for ClimateGPT may take time.</w:t>
            </w:r>
            <w:r w:rsidRPr="006A5341">
              <w:rPr>
                <w:rFonts w:ascii="Arial" w:eastAsia="Aptos" w:hAnsi="Arial" w:cs="Arial"/>
                <w:sz w:val="20"/>
                <w:szCs w:val="22"/>
              </w:rPr>
              <w:t>​</w:t>
            </w:r>
          </w:p>
        </w:tc>
        <w:tc>
          <w:tcPr>
            <w:tcW w:w="1560" w:type="dxa"/>
          </w:tcPr>
          <w:p w14:paraId="5FEAA427" w14:textId="77777777" w:rsidR="00E951C4" w:rsidRPr="001076CE" w:rsidRDefault="00E951C4">
            <w:pPr>
              <w:rPr>
                <w:rFonts w:eastAsia="Aptos"/>
                <w:sz w:val="20"/>
                <w:szCs w:val="22"/>
              </w:rPr>
            </w:pPr>
            <w:r w:rsidRPr="001076CE">
              <w:rPr>
                <w:rFonts w:eastAsia="Aptos"/>
                <w:sz w:val="20"/>
                <w:szCs w:val="22"/>
              </w:rPr>
              <w:t>Medium</w:t>
            </w:r>
          </w:p>
        </w:tc>
        <w:tc>
          <w:tcPr>
            <w:tcW w:w="1559" w:type="dxa"/>
          </w:tcPr>
          <w:p w14:paraId="47A850DF" w14:textId="77777777" w:rsidR="00E951C4" w:rsidRPr="001076CE" w:rsidRDefault="00E951C4">
            <w:pPr>
              <w:rPr>
                <w:rFonts w:eastAsia="Aptos"/>
                <w:sz w:val="20"/>
                <w:szCs w:val="22"/>
              </w:rPr>
            </w:pPr>
            <w:r w:rsidRPr="001076CE">
              <w:rPr>
                <w:rFonts w:eastAsia="Aptos"/>
                <w:sz w:val="20"/>
                <w:szCs w:val="22"/>
              </w:rPr>
              <w:t>High</w:t>
            </w:r>
          </w:p>
        </w:tc>
        <w:tc>
          <w:tcPr>
            <w:tcW w:w="2420" w:type="dxa"/>
          </w:tcPr>
          <w:p w14:paraId="1F3359A6" w14:textId="77777777" w:rsidR="00E951C4" w:rsidRPr="001076CE" w:rsidRDefault="00E951C4">
            <w:pPr>
              <w:rPr>
                <w:rFonts w:eastAsia="Aptos"/>
                <w:sz w:val="20"/>
                <w:szCs w:val="22"/>
              </w:rPr>
            </w:pPr>
            <w:r w:rsidRPr="006A5341">
              <w:rPr>
                <w:rFonts w:eastAsia="Aptos"/>
                <w:sz w:val="20"/>
                <w:szCs w:val="22"/>
              </w:rPr>
              <w:t>Begin with candidate datasets, refine the list after Sprint 2 with partner input.</w:t>
            </w:r>
            <w:r w:rsidRPr="006A5341">
              <w:rPr>
                <w:rFonts w:ascii="Arial" w:eastAsia="Aptos" w:hAnsi="Arial" w:cs="Arial"/>
                <w:sz w:val="20"/>
                <w:szCs w:val="22"/>
              </w:rPr>
              <w:t>​</w:t>
            </w:r>
          </w:p>
        </w:tc>
      </w:tr>
    </w:tbl>
    <w:p w14:paraId="4C8281C1" w14:textId="31FCB4C4" w:rsidR="28615D92" w:rsidRPr="00162B47" w:rsidRDefault="28615D92" w:rsidP="00162B47">
      <w:pPr>
        <w:pStyle w:val="Caption"/>
        <w:jc w:val="center"/>
        <w:rPr>
          <w:rFonts w:ascii="Aptos" w:eastAsia="Aptos" w:hAnsi="Aptos" w:cs="Aptos"/>
          <w:b/>
          <w:bCs/>
        </w:rPr>
      </w:pPr>
      <w:bookmarkStart w:id="166" w:name="_Toc214754423"/>
      <w:r w:rsidRPr="00162B47">
        <w:rPr>
          <w:b/>
          <w:bCs/>
        </w:rPr>
        <w:t xml:space="preserve">Table </w:t>
      </w:r>
      <w:r w:rsidR="00162B47" w:rsidRPr="00162B47">
        <w:rPr>
          <w:b/>
          <w:bCs/>
        </w:rPr>
        <w:fldChar w:fldCharType="begin"/>
      </w:r>
      <w:r w:rsidR="00162B47" w:rsidRPr="00162B47">
        <w:rPr>
          <w:b/>
          <w:bCs/>
        </w:rPr>
        <w:instrText xml:space="preserve"> SEQ Table \* ARABIC </w:instrText>
      </w:r>
      <w:r w:rsidR="00162B47" w:rsidRPr="00162B47">
        <w:rPr>
          <w:b/>
          <w:bCs/>
        </w:rPr>
        <w:fldChar w:fldCharType="separate"/>
      </w:r>
      <w:r w:rsidR="00143072">
        <w:rPr>
          <w:b/>
          <w:bCs/>
          <w:noProof/>
        </w:rPr>
        <w:t>10</w:t>
      </w:r>
      <w:r w:rsidR="00162B47" w:rsidRPr="00162B47">
        <w:rPr>
          <w:b/>
          <w:bCs/>
        </w:rPr>
        <w:fldChar w:fldCharType="end"/>
      </w:r>
      <w:r w:rsidRPr="00162B47">
        <w:rPr>
          <w:rFonts w:ascii="Aptos" w:eastAsia="Aptos" w:hAnsi="Aptos" w:cs="Aptos"/>
          <w:b/>
          <w:bCs/>
        </w:rPr>
        <w:t>: Sprint 2 Risk Matrix</w:t>
      </w:r>
      <w:bookmarkEnd w:id="166"/>
    </w:p>
    <w:p w14:paraId="37686816" w14:textId="0AD84525" w:rsidR="007F657D" w:rsidRDefault="007F657D" w:rsidP="00443DCD">
      <w:pPr>
        <w:pStyle w:val="TOC3"/>
        <w:rPr>
          <w:rFonts w:ascii="Aptos" w:eastAsia="Aptos" w:hAnsi="Aptos" w:cs="Aptos"/>
          <w:color w:val="000000" w:themeColor="text1"/>
        </w:rPr>
      </w:pPr>
      <w:r w:rsidRPr="57A6BC37">
        <w:rPr>
          <w:rFonts w:ascii="Aptos" w:eastAsia="Aptos" w:hAnsi="Aptos" w:cs="Aptos"/>
          <w:color w:val="000000" w:themeColor="text1"/>
        </w:rPr>
        <w:t xml:space="preserve">Sprint 2 Risk </w:t>
      </w:r>
      <w:r w:rsidR="00E27C56" w:rsidRPr="57A6BC37">
        <w:rPr>
          <w:rFonts w:ascii="Aptos" w:eastAsia="Aptos" w:hAnsi="Aptos" w:cs="Aptos"/>
          <w:color w:val="000000" w:themeColor="text1"/>
        </w:rPr>
        <w:t xml:space="preserve">Narrative </w:t>
      </w:r>
      <w:r w:rsidRPr="57A6BC37">
        <w:rPr>
          <w:rFonts w:ascii="Aptos" w:eastAsia="Aptos" w:hAnsi="Aptos" w:cs="Aptos"/>
          <w:color w:val="000000" w:themeColor="text1"/>
        </w:rPr>
        <w:t>Analysis</w:t>
      </w:r>
    </w:p>
    <w:p w14:paraId="4E125362" w14:textId="77B00078" w:rsidR="009C6641" w:rsidRDefault="00DD635E" w:rsidP="00DD635E">
      <w:pPr>
        <w:jc w:val="both"/>
        <w:rPr>
          <w:rFonts w:ascii="Aptos" w:eastAsia="Aptos" w:hAnsi="Aptos" w:cs="Aptos"/>
          <w:color w:val="000000" w:themeColor="text1"/>
          <w:szCs w:val="22"/>
        </w:rPr>
      </w:pPr>
      <w:r w:rsidRPr="00DD635E">
        <w:rPr>
          <w:rFonts w:ascii="Aptos" w:eastAsia="Aptos" w:hAnsi="Aptos" w:cs="Aptos"/>
          <w:color w:val="000000" w:themeColor="text1"/>
          <w:szCs w:val="22"/>
        </w:rPr>
        <w:t xml:space="preserve">Sprint 2 concentrated on deepening the research foundation and beginning the dataset selection process while continuing collaboration with project partners. Risks identified in Sprint 1 persisted into this sprint but evolved as the team gained more understanding. The limited availability of climate-focused LLM research continued to present a challenge, but broader exploration across climate analytics and general LLM applications helped expand potential solution paths. Knowledge gaps </w:t>
      </w:r>
      <w:proofErr w:type="gramStart"/>
      <w:r w:rsidRPr="00DD635E">
        <w:rPr>
          <w:rFonts w:ascii="Aptos" w:eastAsia="Aptos" w:hAnsi="Aptos" w:cs="Aptos"/>
          <w:color w:val="000000" w:themeColor="text1"/>
          <w:szCs w:val="22"/>
        </w:rPr>
        <w:t>still remained</w:t>
      </w:r>
      <w:proofErr w:type="gramEnd"/>
      <w:r w:rsidRPr="00DD635E">
        <w:rPr>
          <w:rFonts w:ascii="Aptos" w:eastAsia="Aptos" w:hAnsi="Aptos" w:cs="Aptos"/>
          <w:color w:val="000000" w:themeColor="text1"/>
          <w:szCs w:val="22"/>
        </w:rPr>
        <w:t xml:space="preserve"> as requirements became more detailed; however, ongoing partner discussions ensured better clarity and reduced the likelihood of major scope revisions later. Dataset identification risks increased in importance because the team needed to evaluate multiple options based on usability, coverage, and compatibility with the intended system architecture. Mitigation actions included developing a clear evaluation structure and beginning preliminary discussions about how the selected datasets would integrate with the system in future sprints. Overall, these strategies helped prevent delays and ensured that the dataset list was nearly finalized by the sprint’s end. Key lessons learned in Sprint 2 included the benefits of iterative communication and early validation of technical feasibility. Looking forward, new risks have emerged regarding implementation and integration challenges, which will be tracked and addressed in the next sprint as development work ramps up.</w:t>
      </w:r>
    </w:p>
    <w:p w14:paraId="2DDE7AD4" w14:textId="643DDC71" w:rsidR="00947A01" w:rsidRDefault="00947A01" w:rsidP="00443DCD">
      <w:pPr>
        <w:pStyle w:val="TOC3"/>
        <w:rPr>
          <w:rFonts w:ascii="Aptos" w:eastAsia="Aptos" w:hAnsi="Aptos" w:cs="Aptos"/>
          <w:color w:val="000000" w:themeColor="text1"/>
        </w:rPr>
      </w:pPr>
      <w:r w:rsidRPr="57A6BC37">
        <w:rPr>
          <w:rFonts w:ascii="Aptos" w:eastAsia="Aptos" w:hAnsi="Aptos" w:cs="Aptos"/>
          <w:color w:val="000000" w:themeColor="text1"/>
        </w:rPr>
        <w:t>Sprint 3</w:t>
      </w:r>
      <w:r w:rsidR="002B677C" w:rsidRPr="57A6BC37">
        <w:rPr>
          <w:rFonts w:ascii="Aptos" w:eastAsia="Aptos" w:hAnsi="Aptos" w:cs="Aptos"/>
          <w:color w:val="000000" w:themeColor="text1"/>
        </w:rPr>
        <w:t xml:space="preserve"> Risk Matrix </w:t>
      </w:r>
    </w:p>
    <w:tbl>
      <w:tblPr>
        <w:tblStyle w:val="TableGrid"/>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268"/>
        <w:gridCol w:w="1577"/>
        <w:gridCol w:w="975"/>
        <w:gridCol w:w="3554"/>
      </w:tblGrid>
      <w:tr w:rsidR="009C6641" w14:paraId="30EFF629" w14:textId="77777777" w:rsidTr="00FE4288">
        <w:trPr>
          <w:jc w:val="right"/>
        </w:trPr>
        <w:tc>
          <w:tcPr>
            <w:tcW w:w="1696" w:type="dxa"/>
          </w:tcPr>
          <w:p w14:paraId="750A0B13" w14:textId="77777777" w:rsidR="0084395A" w:rsidRPr="006A5341" w:rsidRDefault="0084395A">
            <w:pPr>
              <w:rPr>
                <w:rFonts w:eastAsia="Aptos"/>
                <w:b/>
                <w:bCs/>
              </w:rPr>
            </w:pPr>
            <w:r w:rsidRPr="006A5341">
              <w:rPr>
                <w:b/>
                <w:bCs/>
              </w:rPr>
              <w:t>Risk Name</w:t>
            </w:r>
          </w:p>
        </w:tc>
        <w:tc>
          <w:tcPr>
            <w:tcW w:w="2268" w:type="dxa"/>
          </w:tcPr>
          <w:p w14:paraId="1D57D88F" w14:textId="77777777" w:rsidR="0084395A" w:rsidRPr="006A5341" w:rsidRDefault="0084395A">
            <w:pPr>
              <w:rPr>
                <w:rFonts w:eastAsia="Aptos"/>
                <w:b/>
                <w:bCs/>
              </w:rPr>
            </w:pPr>
            <w:r>
              <w:rPr>
                <w:b/>
                <w:bCs/>
              </w:rPr>
              <w:t>Description</w:t>
            </w:r>
          </w:p>
        </w:tc>
        <w:tc>
          <w:tcPr>
            <w:tcW w:w="1577" w:type="dxa"/>
          </w:tcPr>
          <w:p w14:paraId="4E1B94C7" w14:textId="77777777" w:rsidR="0084395A" w:rsidRPr="006A5341" w:rsidRDefault="0084395A">
            <w:pPr>
              <w:rPr>
                <w:rFonts w:eastAsia="Aptos"/>
                <w:b/>
                <w:bCs/>
              </w:rPr>
            </w:pPr>
            <w:r>
              <w:rPr>
                <w:rFonts w:eastAsia="Aptos"/>
                <w:b/>
                <w:bCs/>
              </w:rPr>
              <w:t>Probability</w:t>
            </w:r>
          </w:p>
        </w:tc>
        <w:tc>
          <w:tcPr>
            <w:tcW w:w="975" w:type="dxa"/>
          </w:tcPr>
          <w:p w14:paraId="1327844A" w14:textId="77777777" w:rsidR="0084395A" w:rsidRPr="006A5341" w:rsidRDefault="0084395A">
            <w:pPr>
              <w:rPr>
                <w:rFonts w:eastAsia="Aptos"/>
                <w:b/>
                <w:bCs/>
              </w:rPr>
            </w:pPr>
            <w:r>
              <w:rPr>
                <w:b/>
                <w:bCs/>
              </w:rPr>
              <w:t>Impact</w:t>
            </w:r>
          </w:p>
        </w:tc>
        <w:tc>
          <w:tcPr>
            <w:tcW w:w="3554" w:type="dxa"/>
          </w:tcPr>
          <w:p w14:paraId="6E0AD73B" w14:textId="77777777" w:rsidR="0084395A" w:rsidRPr="006A5341" w:rsidRDefault="0084395A">
            <w:pPr>
              <w:rPr>
                <w:rFonts w:eastAsia="Aptos"/>
                <w:b/>
                <w:bCs/>
              </w:rPr>
            </w:pPr>
            <w:r>
              <w:rPr>
                <w:b/>
                <w:bCs/>
              </w:rPr>
              <w:t>Mitigation</w:t>
            </w:r>
          </w:p>
        </w:tc>
      </w:tr>
      <w:tr w:rsidR="009C6641" w14:paraId="6CC64081" w14:textId="77777777" w:rsidTr="00FE4288">
        <w:trPr>
          <w:trHeight w:val="1335"/>
          <w:jc w:val="right"/>
        </w:trPr>
        <w:tc>
          <w:tcPr>
            <w:tcW w:w="1696" w:type="dxa"/>
          </w:tcPr>
          <w:p w14:paraId="00C342F6" w14:textId="2C86A3D5" w:rsidR="0084395A" w:rsidRPr="001076CE" w:rsidRDefault="000751E4">
            <w:pPr>
              <w:rPr>
                <w:rFonts w:eastAsia="Aptos"/>
                <w:b/>
                <w:bCs/>
                <w:sz w:val="20"/>
                <w:szCs w:val="22"/>
              </w:rPr>
            </w:pPr>
            <w:r w:rsidRPr="000751E4">
              <w:rPr>
                <w:sz w:val="20"/>
                <w:szCs w:val="22"/>
              </w:rPr>
              <w:t>Performance Issues</w:t>
            </w:r>
          </w:p>
        </w:tc>
        <w:tc>
          <w:tcPr>
            <w:tcW w:w="2268" w:type="dxa"/>
          </w:tcPr>
          <w:p w14:paraId="5DEC9675" w14:textId="6640DE36" w:rsidR="0084395A" w:rsidRPr="001076CE" w:rsidRDefault="00A46EFF">
            <w:pPr>
              <w:rPr>
                <w:rFonts w:eastAsia="Aptos"/>
                <w:b/>
                <w:bCs/>
                <w:sz w:val="20"/>
                <w:szCs w:val="22"/>
              </w:rPr>
            </w:pPr>
            <w:r w:rsidRPr="00A46EFF">
              <w:rPr>
                <w:sz w:val="20"/>
                <w:szCs w:val="22"/>
              </w:rPr>
              <w:t>The system or model may</w:t>
            </w:r>
            <w:r w:rsidRPr="00A46EFF">
              <w:rPr>
                <w:sz w:val="20"/>
                <w:szCs w:val="22"/>
              </w:rPr>
              <w:br/>
              <w:t>experience slow response times or</w:t>
            </w:r>
            <w:r w:rsidR="009C6641">
              <w:rPr>
                <w:sz w:val="20"/>
                <w:szCs w:val="22"/>
              </w:rPr>
              <w:t xml:space="preserve"> </w:t>
            </w:r>
            <w:r w:rsidRPr="00A46EFF">
              <w:rPr>
                <w:sz w:val="20"/>
                <w:szCs w:val="22"/>
              </w:rPr>
              <w:t>inefficient data processing due to</w:t>
            </w:r>
            <w:r w:rsidR="009C6641">
              <w:rPr>
                <w:sz w:val="20"/>
                <w:szCs w:val="22"/>
              </w:rPr>
              <w:t xml:space="preserve"> </w:t>
            </w:r>
            <w:r w:rsidRPr="00A46EFF">
              <w:rPr>
                <w:sz w:val="20"/>
                <w:szCs w:val="22"/>
              </w:rPr>
              <w:t>large dataset size or complex</w:t>
            </w:r>
            <w:r w:rsidR="009C6641">
              <w:rPr>
                <w:sz w:val="20"/>
                <w:szCs w:val="22"/>
              </w:rPr>
              <w:t xml:space="preserve"> </w:t>
            </w:r>
            <w:r w:rsidRPr="00A46EFF">
              <w:rPr>
                <w:sz w:val="20"/>
                <w:szCs w:val="22"/>
              </w:rPr>
              <w:t>computations.</w:t>
            </w:r>
          </w:p>
        </w:tc>
        <w:tc>
          <w:tcPr>
            <w:tcW w:w="1577" w:type="dxa"/>
          </w:tcPr>
          <w:p w14:paraId="5854DE18" w14:textId="77777777" w:rsidR="0084395A" w:rsidRPr="001076CE" w:rsidRDefault="0084395A">
            <w:pPr>
              <w:rPr>
                <w:rFonts w:eastAsia="Aptos"/>
                <w:b/>
                <w:bCs/>
                <w:sz w:val="20"/>
                <w:szCs w:val="22"/>
              </w:rPr>
            </w:pPr>
            <w:r w:rsidRPr="006A5341">
              <w:rPr>
                <w:rFonts w:eastAsia="Aptos"/>
                <w:sz w:val="20"/>
                <w:szCs w:val="22"/>
              </w:rPr>
              <w:t>Medium</w:t>
            </w:r>
            <w:r w:rsidRPr="006A5341">
              <w:rPr>
                <w:rFonts w:ascii="Arial" w:eastAsia="Aptos" w:hAnsi="Arial" w:cs="Arial"/>
                <w:sz w:val="20"/>
                <w:szCs w:val="22"/>
              </w:rPr>
              <w:t>​</w:t>
            </w:r>
          </w:p>
        </w:tc>
        <w:tc>
          <w:tcPr>
            <w:tcW w:w="975" w:type="dxa"/>
          </w:tcPr>
          <w:p w14:paraId="4AD930FC" w14:textId="76E2A481" w:rsidR="0084395A" w:rsidRPr="001076CE" w:rsidRDefault="00A46EFF">
            <w:pPr>
              <w:rPr>
                <w:rFonts w:eastAsia="Aptos"/>
                <w:b/>
                <w:bCs/>
                <w:sz w:val="20"/>
                <w:szCs w:val="22"/>
              </w:rPr>
            </w:pPr>
            <w:r>
              <w:rPr>
                <w:rFonts w:eastAsia="Aptos"/>
                <w:sz w:val="20"/>
                <w:szCs w:val="22"/>
              </w:rPr>
              <w:t>High</w:t>
            </w:r>
          </w:p>
        </w:tc>
        <w:tc>
          <w:tcPr>
            <w:tcW w:w="3554" w:type="dxa"/>
          </w:tcPr>
          <w:p w14:paraId="09390D77" w14:textId="28034730" w:rsidR="0084395A" w:rsidRPr="001076CE" w:rsidRDefault="00A46EFF">
            <w:pPr>
              <w:rPr>
                <w:rFonts w:eastAsia="Aptos"/>
                <w:b/>
                <w:bCs/>
                <w:sz w:val="20"/>
                <w:szCs w:val="22"/>
              </w:rPr>
            </w:pPr>
            <w:r w:rsidRPr="00A46EFF">
              <w:rPr>
                <w:rFonts w:eastAsia="Aptos"/>
                <w:sz w:val="20"/>
                <w:szCs w:val="22"/>
              </w:rPr>
              <w:t>Optimize code efficiency, use</w:t>
            </w:r>
            <w:r w:rsidRPr="00A46EFF">
              <w:rPr>
                <w:rFonts w:eastAsia="Aptos"/>
                <w:sz w:val="20"/>
                <w:szCs w:val="22"/>
              </w:rPr>
              <w:br/>
              <w:t>parallel processing, and test</w:t>
            </w:r>
            <w:r w:rsidRPr="00A46EFF">
              <w:rPr>
                <w:rFonts w:eastAsia="Aptos"/>
                <w:sz w:val="20"/>
                <w:szCs w:val="22"/>
              </w:rPr>
              <w:br/>
              <w:t>performance incrementally before</w:t>
            </w:r>
            <w:r w:rsidR="009C6641">
              <w:rPr>
                <w:rFonts w:eastAsia="Aptos"/>
                <w:sz w:val="20"/>
                <w:szCs w:val="22"/>
              </w:rPr>
              <w:t xml:space="preserve"> </w:t>
            </w:r>
            <w:r w:rsidRPr="00A46EFF">
              <w:rPr>
                <w:rFonts w:eastAsia="Aptos"/>
                <w:sz w:val="20"/>
                <w:szCs w:val="22"/>
              </w:rPr>
              <w:t>deployment</w:t>
            </w:r>
          </w:p>
        </w:tc>
      </w:tr>
      <w:tr w:rsidR="009C6641" w14:paraId="1B912F31" w14:textId="77777777" w:rsidTr="00FE4288">
        <w:trPr>
          <w:jc w:val="right"/>
        </w:trPr>
        <w:tc>
          <w:tcPr>
            <w:tcW w:w="1696" w:type="dxa"/>
          </w:tcPr>
          <w:p w14:paraId="0CA59080" w14:textId="578DA579" w:rsidR="0084395A" w:rsidRPr="001076CE" w:rsidRDefault="009C6641">
            <w:pPr>
              <w:rPr>
                <w:rFonts w:eastAsia="Aptos"/>
                <w:sz w:val="20"/>
                <w:szCs w:val="22"/>
              </w:rPr>
            </w:pPr>
            <w:r>
              <w:rPr>
                <w:rFonts w:eastAsia="Aptos"/>
                <w:sz w:val="20"/>
                <w:szCs w:val="22"/>
              </w:rPr>
              <w:t>MCP Server-side Issues</w:t>
            </w:r>
          </w:p>
        </w:tc>
        <w:tc>
          <w:tcPr>
            <w:tcW w:w="2268" w:type="dxa"/>
          </w:tcPr>
          <w:p w14:paraId="46A526E3" w14:textId="13D34293" w:rsidR="0084395A" w:rsidRPr="001076CE" w:rsidRDefault="009C6641">
            <w:pPr>
              <w:rPr>
                <w:rFonts w:eastAsia="Aptos"/>
                <w:sz w:val="20"/>
                <w:szCs w:val="22"/>
              </w:rPr>
            </w:pPr>
            <w:r w:rsidRPr="009C6641">
              <w:rPr>
                <w:rFonts w:eastAsia="Aptos"/>
                <w:sz w:val="20"/>
                <w:szCs w:val="22"/>
              </w:rPr>
              <w:t>Unexpected downtime, latency, or</w:t>
            </w:r>
            <w:r>
              <w:rPr>
                <w:rFonts w:eastAsia="Aptos"/>
                <w:sz w:val="20"/>
                <w:szCs w:val="22"/>
              </w:rPr>
              <w:t xml:space="preserve"> </w:t>
            </w:r>
            <w:r w:rsidRPr="009C6641">
              <w:rPr>
                <w:rFonts w:eastAsia="Aptos"/>
                <w:sz w:val="20"/>
                <w:szCs w:val="22"/>
              </w:rPr>
              <w:t>integration issues with the MCP</w:t>
            </w:r>
            <w:r>
              <w:rPr>
                <w:rFonts w:eastAsia="Aptos"/>
                <w:sz w:val="20"/>
                <w:szCs w:val="22"/>
              </w:rPr>
              <w:t xml:space="preserve"> </w:t>
            </w:r>
            <w:r w:rsidRPr="009C6641">
              <w:rPr>
                <w:rFonts w:eastAsia="Aptos"/>
                <w:sz w:val="20"/>
                <w:szCs w:val="22"/>
              </w:rPr>
              <w:t>server may disrupt data access or</w:t>
            </w:r>
            <w:r>
              <w:rPr>
                <w:rFonts w:eastAsia="Aptos"/>
                <w:sz w:val="20"/>
                <w:szCs w:val="22"/>
              </w:rPr>
              <w:t xml:space="preserve"> </w:t>
            </w:r>
            <w:r w:rsidRPr="009C6641">
              <w:rPr>
                <w:rFonts w:eastAsia="Aptos"/>
                <w:sz w:val="20"/>
                <w:szCs w:val="22"/>
              </w:rPr>
              <w:t>processing pipelines.</w:t>
            </w:r>
          </w:p>
        </w:tc>
        <w:tc>
          <w:tcPr>
            <w:tcW w:w="1577" w:type="dxa"/>
          </w:tcPr>
          <w:p w14:paraId="48D1A8A2" w14:textId="79D6C15F" w:rsidR="0084395A" w:rsidRPr="001076CE" w:rsidRDefault="0059251B">
            <w:pPr>
              <w:rPr>
                <w:rFonts w:eastAsia="Aptos"/>
                <w:sz w:val="20"/>
                <w:szCs w:val="22"/>
              </w:rPr>
            </w:pPr>
            <w:r>
              <w:rPr>
                <w:rFonts w:eastAsia="Aptos"/>
                <w:sz w:val="20"/>
                <w:szCs w:val="22"/>
              </w:rPr>
              <w:t>Medium</w:t>
            </w:r>
          </w:p>
        </w:tc>
        <w:tc>
          <w:tcPr>
            <w:tcW w:w="975" w:type="dxa"/>
          </w:tcPr>
          <w:p w14:paraId="2E3F2459" w14:textId="5FAAC299" w:rsidR="0084395A" w:rsidRPr="001076CE" w:rsidRDefault="0059251B">
            <w:pPr>
              <w:rPr>
                <w:rFonts w:eastAsia="Aptos"/>
                <w:sz w:val="20"/>
                <w:szCs w:val="22"/>
              </w:rPr>
            </w:pPr>
            <w:r>
              <w:rPr>
                <w:rFonts w:eastAsia="Aptos"/>
                <w:sz w:val="20"/>
                <w:szCs w:val="22"/>
              </w:rPr>
              <w:t>High</w:t>
            </w:r>
          </w:p>
        </w:tc>
        <w:tc>
          <w:tcPr>
            <w:tcW w:w="3554" w:type="dxa"/>
          </w:tcPr>
          <w:p w14:paraId="47622779" w14:textId="45FA30FE" w:rsidR="0084395A" w:rsidRPr="001076CE" w:rsidRDefault="0059251B">
            <w:pPr>
              <w:rPr>
                <w:rFonts w:eastAsia="Aptos"/>
                <w:sz w:val="20"/>
                <w:szCs w:val="22"/>
              </w:rPr>
            </w:pPr>
            <w:r w:rsidRPr="0059251B">
              <w:rPr>
                <w:rFonts w:eastAsia="Aptos"/>
                <w:sz w:val="20"/>
                <w:szCs w:val="22"/>
              </w:rPr>
              <w:t>Coordinate with the MCP team for</w:t>
            </w:r>
            <w:r w:rsidR="009C6641">
              <w:rPr>
                <w:rFonts w:eastAsia="Aptos"/>
                <w:sz w:val="20"/>
                <w:szCs w:val="22"/>
              </w:rPr>
              <w:t xml:space="preserve"> </w:t>
            </w:r>
            <w:r w:rsidRPr="0059251B">
              <w:rPr>
                <w:rFonts w:eastAsia="Aptos"/>
                <w:sz w:val="20"/>
                <w:szCs w:val="22"/>
              </w:rPr>
              <w:t>support, monitor server status,</w:t>
            </w:r>
            <w:r w:rsidR="009C6641">
              <w:rPr>
                <w:rFonts w:eastAsia="Aptos"/>
                <w:sz w:val="20"/>
                <w:szCs w:val="22"/>
              </w:rPr>
              <w:t xml:space="preserve"> </w:t>
            </w:r>
            <w:r w:rsidRPr="0059251B">
              <w:rPr>
                <w:rFonts w:eastAsia="Aptos"/>
                <w:sz w:val="20"/>
                <w:szCs w:val="22"/>
              </w:rPr>
              <w:t>and maintain local backups of</w:t>
            </w:r>
            <w:r w:rsidR="009C6641">
              <w:rPr>
                <w:rFonts w:eastAsia="Aptos"/>
                <w:sz w:val="20"/>
                <w:szCs w:val="22"/>
              </w:rPr>
              <w:t xml:space="preserve"> </w:t>
            </w:r>
            <w:r w:rsidRPr="0059251B">
              <w:rPr>
                <w:rFonts w:eastAsia="Aptos"/>
                <w:sz w:val="20"/>
                <w:szCs w:val="22"/>
              </w:rPr>
              <w:t>essential data</w:t>
            </w:r>
          </w:p>
        </w:tc>
      </w:tr>
      <w:tr w:rsidR="009C6641" w14:paraId="5D95A377" w14:textId="77777777" w:rsidTr="00FE4288">
        <w:trPr>
          <w:jc w:val="right"/>
        </w:trPr>
        <w:tc>
          <w:tcPr>
            <w:tcW w:w="1696" w:type="dxa"/>
          </w:tcPr>
          <w:p w14:paraId="2BCC234C" w14:textId="43D395FC" w:rsidR="0084395A" w:rsidRPr="001076CE" w:rsidRDefault="009C6641">
            <w:pPr>
              <w:rPr>
                <w:rFonts w:eastAsia="Aptos"/>
                <w:sz w:val="20"/>
                <w:szCs w:val="22"/>
              </w:rPr>
            </w:pPr>
            <w:r>
              <w:rPr>
                <w:rFonts w:eastAsia="Aptos"/>
                <w:sz w:val="20"/>
                <w:szCs w:val="22"/>
              </w:rPr>
              <w:t>Integration Delays</w:t>
            </w:r>
          </w:p>
        </w:tc>
        <w:tc>
          <w:tcPr>
            <w:tcW w:w="2268" w:type="dxa"/>
          </w:tcPr>
          <w:p w14:paraId="5172F2CD" w14:textId="1B98315D" w:rsidR="0084395A" w:rsidRPr="001076CE" w:rsidRDefault="009C6641">
            <w:pPr>
              <w:spacing w:after="160"/>
              <w:rPr>
                <w:rFonts w:eastAsia="Aptos"/>
                <w:sz w:val="20"/>
                <w:szCs w:val="22"/>
              </w:rPr>
            </w:pPr>
            <w:r w:rsidRPr="009C6641">
              <w:rPr>
                <w:rFonts w:eastAsia="Aptos"/>
                <w:sz w:val="20"/>
                <w:szCs w:val="22"/>
              </w:rPr>
              <w:t>Delays in integrating new modules</w:t>
            </w:r>
            <w:r>
              <w:rPr>
                <w:rFonts w:eastAsia="Aptos"/>
                <w:sz w:val="20"/>
                <w:szCs w:val="22"/>
              </w:rPr>
              <w:t xml:space="preserve"> </w:t>
            </w:r>
            <w:r w:rsidRPr="009C6641">
              <w:rPr>
                <w:rFonts w:eastAsia="Aptos"/>
                <w:sz w:val="20"/>
                <w:szCs w:val="22"/>
              </w:rPr>
              <w:t>or connecting APIs may impact</w:t>
            </w:r>
            <w:r>
              <w:rPr>
                <w:rFonts w:eastAsia="Aptos"/>
                <w:sz w:val="20"/>
                <w:szCs w:val="22"/>
              </w:rPr>
              <w:t xml:space="preserve"> </w:t>
            </w:r>
            <w:r w:rsidRPr="009C6641">
              <w:rPr>
                <w:rFonts w:eastAsia="Aptos"/>
                <w:sz w:val="20"/>
                <w:szCs w:val="22"/>
              </w:rPr>
              <w:t xml:space="preserve">testing </w:t>
            </w:r>
            <w:r w:rsidR="00DD635E">
              <w:rPr>
                <w:rFonts w:eastAsia="Aptos"/>
                <w:sz w:val="20"/>
                <w:szCs w:val="22"/>
              </w:rPr>
              <w:t>t</w:t>
            </w:r>
            <w:r w:rsidRPr="009C6641">
              <w:rPr>
                <w:rFonts w:eastAsia="Aptos"/>
                <w:sz w:val="20"/>
                <w:szCs w:val="22"/>
              </w:rPr>
              <w:t>imelines and sprint</w:t>
            </w:r>
            <w:r>
              <w:rPr>
                <w:rFonts w:eastAsia="Aptos"/>
                <w:sz w:val="20"/>
                <w:szCs w:val="22"/>
              </w:rPr>
              <w:t xml:space="preserve"> </w:t>
            </w:r>
            <w:r w:rsidRPr="009C6641">
              <w:rPr>
                <w:rFonts w:eastAsia="Aptos"/>
                <w:sz w:val="20"/>
                <w:szCs w:val="22"/>
              </w:rPr>
              <w:t>deliverables.</w:t>
            </w:r>
          </w:p>
        </w:tc>
        <w:tc>
          <w:tcPr>
            <w:tcW w:w="1577" w:type="dxa"/>
          </w:tcPr>
          <w:p w14:paraId="41D9744B" w14:textId="33BC287B" w:rsidR="0084395A" w:rsidRPr="001076CE" w:rsidRDefault="0059251B">
            <w:pPr>
              <w:rPr>
                <w:rFonts w:eastAsia="Aptos"/>
                <w:sz w:val="20"/>
                <w:szCs w:val="22"/>
              </w:rPr>
            </w:pPr>
            <w:r>
              <w:rPr>
                <w:rFonts w:eastAsia="Aptos"/>
                <w:sz w:val="20"/>
                <w:szCs w:val="22"/>
              </w:rPr>
              <w:t>Low</w:t>
            </w:r>
          </w:p>
        </w:tc>
        <w:tc>
          <w:tcPr>
            <w:tcW w:w="975" w:type="dxa"/>
          </w:tcPr>
          <w:p w14:paraId="4E4F4892" w14:textId="70A526EA" w:rsidR="0084395A" w:rsidRPr="001076CE" w:rsidRDefault="0059251B">
            <w:pPr>
              <w:rPr>
                <w:rFonts w:eastAsia="Aptos"/>
                <w:sz w:val="20"/>
                <w:szCs w:val="22"/>
              </w:rPr>
            </w:pPr>
            <w:r>
              <w:rPr>
                <w:rFonts w:eastAsia="Aptos"/>
                <w:sz w:val="20"/>
                <w:szCs w:val="22"/>
              </w:rPr>
              <w:t>Medium</w:t>
            </w:r>
          </w:p>
        </w:tc>
        <w:tc>
          <w:tcPr>
            <w:tcW w:w="3554" w:type="dxa"/>
          </w:tcPr>
          <w:p w14:paraId="529FF562" w14:textId="378B23F8" w:rsidR="0084395A" w:rsidRPr="001076CE" w:rsidRDefault="0059251B">
            <w:pPr>
              <w:rPr>
                <w:rFonts w:eastAsia="Aptos"/>
                <w:sz w:val="20"/>
                <w:szCs w:val="22"/>
              </w:rPr>
            </w:pPr>
            <w:r w:rsidRPr="0059251B">
              <w:rPr>
                <w:rFonts w:eastAsia="Aptos"/>
                <w:sz w:val="20"/>
                <w:szCs w:val="22"/>
              </w:rPr>
              <w:t>Establish early integration</w:t>
            </w:r>
            <w:r w:rsidRPr="0059251B">
              <w:rPr>
                <w:rFonts w:eastAsia="Aptos"/>
                <w:sz w:val="20"/>
                <w:szCs w:val="22"/>
              </w:rPr>
              <w:br/>
              <w:t>checkpoints and conduct regular</w:t>
            </w:r>
            <w:r w:rsidRPr="0059251B">
              <w:rPr>
                <w:rFonts w:eastAsia="Aptos"/>
                <w:sz w:val="20"/>
                <w:szCs w:val="22"/>
              </w:rPr>
              <w:br/>
              <w:t>sync-ups with all developers.</w:t>
            </w:r>
          </w:p>
        </w:tc>
      </w:tr>
      <w:tr w:rsidR="00DD635E" w14:paraId="7D1BEF1A" w14:textId="77777777" w:rsidTr="00FE4288">
        <w:trPr>
          <w:trHeight w:val="2414"/>
          <w:jc w:val="right"/>
        </w:trPr>
        <w:tc>
          <w:tcPr>
            <w:tcW w:w="1696" w:type="dxa"/>
          </w:tcPr>
          <w:p w14:paraId="3665C507" w14:textId="1BAED1FA" w:rsidR="0059251B" w:rsidRPr="006A5341" w:rsidRDefault="009C6641">
            <w:pPr>
              <w:rPr>
                <w:rFonts w:eastAsia="Aptos"/>
                <w:sz w:val="20"/>
                <w:szCs w:val="22"/>
              </w:rPr>
            </w:pPr>
            <w:r>
              <w:rPr>
                <w:rFonts w:eastAsia="Aptos"/>
                <w:sz w:val="20"/>
                <w:szCs w:val="22"/>
              </w:rPr>
              <w:lastRenderedPageBreak/>
              <w:t>Insufficient Testing</w:t>
            </w:r>
          </w:p>
        </w:tc>
        <w:tc>
          <w:tcPr>
            <w:tcW w:w="2268" w:type="dxa"/>
          </w:tcPr>
          <w:p w14:paraId="394BB6A0" w14:textId="7D61220D" w:rsidR="0059251B" w:rsidRDefault="009C6641">
            <w:pPr>
              <w:rPr>
                <w:rFonts w:eastAsia="Aptos"/>
                <w:sz w:val="20"/>
                <w:szCs w:val="22"/>
              </w:rPr>
            </w:pPr>
            <w:r w:rsidRPr="009C6641">
              <w:rPr>
                <w:rFonts w:eastAsia="Aptos"/>
                <w:sz w:val="20"/>
                <w:szCs w:val="22"/>
              </w:rPr>
              <w:t>Limited test coverage or</w:t>
            </w:r>
            <w:r w:rsidRPr="009C6641">
              <w:rPr>
                <w:rFonts w:eastAsia="Aptos"/>
                <w:sz w:val="20"/>
                <w:szCs w:val="22"/>
              </w:rPr>
              <w:br/>
              <w:t>inadequate validation of data</w:t>
            </w:r>
            <w:r>
              <w:rPr>
                <w:rFonts w:eastAsia="Aptos"/>
                <w:sz w:val="20"/>
                <w:szCs w:val="22"/>
              </w:rPr>
              <w:t xml:space="preserve"> </w:t>
            </w:r>
            <w:r w:rsidRPr="009C6641">
              <w:rPr>
                <w:rFonts w:eastAsia="Aptos"/>
                <w:sz w:val="20"/>
                <w:szCs w:val="22"/>
              </w:rPr>
              <w:t>processing and model</w:t>
            </w:r>
            <w:r w:rsidRPr="009C6641">
              <w:rPr>
                <w:rFonts w:eastAsia="Aptos"/>
                <w:sz w:val="20"/>
                <w:szCs w:val="22"/>
              </w:rPr>
              <w:br/>
              <w:t>components may lead to</w:t>
            </w:r>
            <w:r w:rsidRPr="009C6641">
              <w:rPr>
                <w:rFonts w:eastAsia="Aptos"/>
                <w:sz w:val="20"/>
                <w:szCs w:val="22"/>
              </w:rPr>
              <w:br/>
              <w:t>undetected errors, reduced system</w:t>
            </w:r>
            <w:r>
              <w:rPr>
                <w:rFonts w:eastAsia="Aptos"/>
                <w:sz w:val="20"/>
                <w:szCs w:val="22"/>
              </w:rPr>
              <w:t xml:space="preserve"> </w:t>
            </w:r>
            <w:r w:rsidRPr="009C6641">
              <w:rPr>
                <w:rFonts w:eastAsia="Aptos"/>
                <w:sz w:val="20"/>
                <w:szCs w:val="22"/>
              </w:rPr>
              <w:t>reliability, or biased predictions.</w:t>
            </w:r>
          </w:p>
          <w:p w14:paraId="17338AC1" w14:textId="77777777" w:rsidR="009C6641" w:rsidRDefault="009C6641" w:rsidP="009C6641">
            <w:pPr>
              <w:rPr>
                <w:rFonts w:eastAsia="Aptos"/>
                <w:sz w:val="20"/>
                <w:szCs w:val="22"/>
              </w:rPr>
            </w:pPr>
          </w:p>
          <w:p w14:paraId="79447BF3" w14:textId="77777777" w:rsidR="009C6641" w:rsidRPr="009C6641" w:rsidRDefault="009C6641" w:rsidP="009C6641">
            <w:pPr>
              <w:jc w:val="right"/>
              <w:rPr>
                <w:rFonts w:eastAsia="Aptos"/>
                <w:sz w:val="20"/>
                <w:szCs w:val="22"/>
              </w:rPr>
            </w:pPr>
          </w:p>
        </w:tc>
        <w:tc>
          <w:tcPr>
            <w:tcW w:w="1577" w:type="dxa"/>
          </w:tcPr>
          <w:p w14:paraId="53541462" w14:textId="4F91D957" w:rsidR="0059251B" w:rsidRPr="001076CE" w:rsidRDefault="0059251B">
            <w:pPr>
              <w:rPr>
                <w:rFonts w:eastAsia="Aptos"/>
                <w:sz w:val="20"/>
                <w:szCs w:val="22"/>
              </w:rPr>
            </w:pPr>
            <w:r>
              <w:rPr>
                <w:rFonts w:eastAsia="Aptos"/>
                <w:sz w:val="20"/>
                <w:szCs w:val="22"/>
              </w:rPr>
              <w:t>Medium</w:t>
            </w:r>
          </w:p>
        </w:tc>
        <w:tc>
          <w:tcPr>
            <w:tcW w:w="975" w:type="dxa"/>
          </w:tcPr>
          <w:p w14:paraId="5B9EDE39" w14:textId="02CC1E97" w:rsidR="0059251B" w:rsidRPr="001076CE" w:rsidRDefault="0059251B">
            <w:pPr>
              <w:rPr>
                <w:rFonts w:eastAsia="Aptos"/>
                <w:sz w:val="20"/>
                <w:szCs w:val="22"/>
              </w:rPr>
            </w:pPr>
            <w:r>
              <w:rPr>
                <w:rFonts w:eastAsia="Aptos"/>
                <w:sz w:val="20"/>
                <w:szCs w:val="22"/>
              </w:rPr>
              <w:t>High</w:t>
            </w:r>
          </w:p>
        </w:tc>
        <w:tc>
          <w:tcPr>
            <w:tcW w:w="3554" w:type="dxa"/>
          </w:tcPr>
          <w:p w14:paraId="2C1B2C02" w14:textId="2E3CD78D" w:rsidR="0059251B" w:rsidRPr="0059251B" w:rsidRDefault="0059251B" w:rsidP="0059251B">
            <w:pPr>
              <w:rPr>
                <w:rFonts w:eastAsia="Aptos"/>
                <w:sz w:val="20"/>
                <w:szCs w:val="22"/>
              </w:rPr>
            </w:pPr>
            <w:r w:rsidRPr="0059251B">
              <w:rPr>
                <w:rFonts w:eastAsia="Aptos"/>
                <w:sz w:val="20"/>
                <w:szCs w:val="22"/>
              </w:rPr>
              <w:t>Develop a comprehensive testing</w:t>
            </w:r>
            <w:r w:rsidRPr="0059251B">
              <w:rPr>
                <w:rFonts w:eastAsia="Aptos"/>
                <w:sz w:val="20"/>
                <w:szCs w:val="22"/>
              </w:rPr>
              <w:br/>
              <w:t>framework covering unit,</w:t>
            </w:r>
            <w:r w:rsidR="009C6641">
              <w:rPr>
                <w:rFonts w:eastAsia="Aptos"/>
                <w:sz w:val="20"/>
                <w:szCs w:val="22"/>
              </w:rPr>
              <w:t xml:space="preserve"> </w:t>
            </w:r>
            <w:r w:rsidRPr="0059251B">
              <w:rPr>
                <w:rFonts w:eastAsia="Aptos"/>
                <w:sz w:val="20"/>
                <w:szCs w:val="22"/>
              </w:rPr>
              <w:t>integration, and end-to-end tests;</w:t>
            </w:r>
            <w:r w:rsidR="009C6641">
              <w:rPr>
                <w:rFonts w:eastAsia="Aptos"/>
                <w:sz w:val="20"/>
                <w:szCs w:val="22"/>
              </w:rPr>
              <w:t xml:space="preserve"> </w:t>
            </w:r>
            <w:r w:rsidRPr="0059251B">
              <w:rPr>
                <w:rFonts w:eastAsia="Aptos"/>
                <w:sz w:val="20"/>
                <w:szCs w:val="22"/>
              </w:rPr>
              <w:t>include automated test pipelines;</w:t>
            </w:r>
            <w:r w:rsidR="009C6641">
              <w:rPr>
                <w:rFonts w:eastAsia="Aptos"/>
                <w:sz w:val="20"/>
                <w:szCs w:val="22"/>
              </w:rPr>
              <w:t xml:space="preserve"> </w:t>
            </w:r>
            <w:r w:rsidRPr="0059251B">
              <w:rPr>
                <w:rFonts w:eastAsia="Aptos"/>
                <w:sz w:val="20"/>
                <w:szCs w:val="22"/>
              </w:rPr>
              <w:t>incorporate real-world and edge-</w:t>
            </w:r>
            <w:r w:rsidR="009C6641">
              <w:rPr>
                <w:rFonts w:eastAsia="Aptos"/>
                <w:sz w:val="20"/>
                <w:szCs w:val="22"/>
              </w:rPr>
              <w:t xml:space="preserve"> </w:t>
            </w:r>
            <w:r w:rsidRPr="0059251B">
              <w:rPr>
                <w:rFonts w:eastAsia="Aptos"/>
                <w:sz w:val="20"/>
                <w:szCs w:val="22"/>
              </w:rPr>
              <w:t>case scenarios in test datasets;</w:t>
            </w:r>
            <w:r w:rsidR="009C6641">
              <w:rPr>
                <w:rFonts w:eastAsia="Aptos"/>
                <w:sz w:val="20"/>
                <w:szCs w:val="22"/>
              </w:rPr>
              <w:t xml:space="preserve"> </w:t>
            </w:r>
            <w:r w:rsidRPr="0059251B">
              <w:rPr>
                <w:rFonts w:eastAsia="Aptos"/>
                <w:sz w:val="20"/>
                <w:szCs w:val="22"/>
              </w:rPr>
              <w:t>conduct regular performance and</w:t>
            </w:r>
            <w:r w:rsidR="009C6641">
              <w:rPr>
                <w:rFonts w:eastAsia="Aptos"/>
                <w:sz w:val="20"/>
                <w:szCs w:val="22"/>
              </w:rPr>
              <w:t xml:space="preserve"> </w:t>
            </w:r>
            <w:r w:rsidRPr="0059251B">
              <w:rPr>
                <w:rFonts w:eastAsia="Aptos"/>
                <w:sz w:val="20"/>
                <w:szCs w:val="22"/>
              </w:rPr>
              <w:t>bias evaluations; and implement</w:t>
            </w:r>
            <w:r w:rsidR="009C6641">
              <w:rPr>
                <w:rFonts w:eastAsia="Aptos"/>
                <w:sz w:val="20"/>
                <w:szCs w:val="22"/>
              </w:rPr>
              <w:t xml:space="preserve"> </w:t>
            </w:r>
            <w:r w:rsidRPr="0059251B">
              <w:rPr>
                <w:rFonts w:eastAsia="Aptos"/>
                <w:sz w:val="20"/>
                <w:szCs w:val="22"/>
              </w:rPr>
              <w:t>peer code reviews before</w:t>
            </w:r>
            <w:r w:rsidR="009C6641">
              <w:rPr>
                <w:rFonts w:eastAsia="Aptos"/>
                <w:sz w:val="20"/>
                <w:szCs w:val="22"/>
              </w:rPr>
              <w:t xml:space="preserve"> </w:t>
            </w:r>
            <w:r w:rsidRPr="0059251B">
              <w:rPr>
                <w:rFonts w:eastAsia="Aptos"/>
                <w:sz w:val="20"/>
                <w:szCs w:val="22"/>
              </w:rPr>
              <w:t>deployment.</w:t>
            </w:r>
          </w:p>
          <w:p w14:paraId="78C01CC0" w14:textId="77777777" w:rsidR="0059251B" w:rsidRPr="0059251B" w:rsidRDefault="0059251B">
            <w:pPr>
              <w:rPr>
                <w:rFonts w:eastAsia="Aptos"/>
                <w:sz w:val="20"/>
                <w:szCs w:val="22"/>
              </w:rPr>
            </w:pPr>
          </w:p>
        </w:tc>
      </w:tr>
    </w:tbl>
    <w:p w14:paraId="659C6B2C" w14:textId="271701F1" w:rsidR="28615D92" w:rsidRPr="00143072" w:rsidRDefault="28615D92" w:rsidP="00FE4288">
      <w:pPr>
        <w:pStyle w:val="Caption"/>
        <w:jc w:val="center"/>
        <w:rPr>
          <w:rFonts w:ascii="Aptos" w:eastAsia="Aptos" w:hAnsi="Aptos" w:cs="Aptos"/>
          <w:b/>
          <w:bCs/>
        </w:rPr>
      </w:pPr>
      <w:bookmarkStart w:id="167" w:name="_Toc214754424"/>
      <w:r w:rsidRPr="00143072">
        <w:rPr>
          <w:b/>
          <w:bCs/>
        </w:rPr>
        <w:t xml:space="preserve">Table </w:t>
      </w:r>
      <w:r w:rsidR="00143072" w:rsidRPr="00143072">
        <w:rPr>
          <w:b/>
          <w:bCs/>
        </w:rPr>
        <w:fldChar w:fldCharType="begin"/>
      </w:r>
      <w:r w:rsidR="00143072" w:rsidRPr="00143072">
        <w:rPr>
          <w:b/>
          <w:bCs/>
        </w:rPr>
        <w:instrText xml:space="preserve"> SEQ Table \* ARABIC </w:instrText>
      </w:r>
      <w:r w:rsidR="00143072" w:rsidRPr="00143072">
        <w:rPr>
          <w:b/>
          <w:bCs/>
        </w:rPr>
        <w:fldChar w:fldCharType="separate"/>
      </w:r>
      <w:r w:rsidR="00143072">
        <w:rPr>
          <w:b/>
          <w:bCs/>
          <w:noProof/>
        </w:rPr>
        <w:t>11</w:t>
      </w:r>
      <w:r w:rsidR="00143072" w:rsidRPr="00143072">
        <w:rPr>
          <w:b/>
          <w:bCs/>
        </w:rPr>
        <w:fldChar w:fldCharType="end"/>
      </w:r>
      <w:r w:rsidRPr="00143072">
        <w:rPr>
          <w:rFonts w:ascii="Aptos" w:eastAsia="Aptos" w:hAnsi="Aptos" w:cs="Aptos"/>
          <w:b/>
          <w:bCs/>
        </w:rPr>
        <w:t>: Sprint 3 Risk Matrix</w:t>
      </w:r>
      <w:bookmarkEnd w:id="167"/>
    </w:p>
    <w:p w14:paraId="627D456B" w14:textId="62E89D82" w:rsidR="007F657D" w:rsidRDefault="007F657D" w:rsidP="00443DCD">
      <w:pPr>
        <w:pStyle w:val="TOC3"/>
        <w:rPr>
          <w:rFonts w:ascii="Aptos" w:eastAsia="Aptos" w:hAnsi="Aptos" w:cs="Aptos"/>
          <w:color w:val="000000" w:themeColor="text1"/>
        </w:rPr>
      </w:pPr>
      <w:r w:rsidRPr="57A6BC37">
        <w:rPr>
          <w:rFonts w:ascii="Aptos" w:eastAsia="Aptos" w:hAnsi="Aptos" w:cs="Aptos"/>
          <w:color w:val="000000" w:themeColor="text1"/>
        </w:rPr>
        <w:t xml:space="preserve">Sprint 3 Risk </w:t>
      </w:r>
      <w:r w:rsidR="00E27C56" w:rsidRPr="57A6BC37">
        <w:rPr>
          <w:rFonts w:ascii="Aptos" w:eastAsia="Aptos" w:hAnsi="Aptos" w:cs="Aptos"/>
          <w:color w:val="000000" w:themeColor="text1"/>
        </w:rPr>
        <w:t xml:space="preserve">Narrative </w:t>
      </w:r>
      <w:r w:rsidRPr="57A6BC37">
        <w:rPr>
          <w:rFonts w:ascii="Aptos" w:eastAsia="Aptos" w:hAnsi="Aptos" w:cs="Aptos"/>
          <w:color w:val="000000" w:themeColor="text1"/>
        </w:rPr>
        <w:t>Analysis</w:t>
      </w:r>
    </w:p>
    <w:p w14:paraId="138B9287" w14:textId="14FB8564" w:rsidR="00E36A29" w:rsidRDefault="00443767" w:rsidP="00AE29A3">
      <w:pPr>
        <w:jc w:val="both"/>
        <w:rPr>
          <w:rFonts w:ascii="Aptos" w:eastAsia="Aptos" w:hAnsi="Aptos" w:cs="Aptos"/>
          <w:color w:val="000000" w:themeColor="text1"/>
          <w:szCs w:val="22"/>
        </w:rPr>
      </w:pPr>
      <w:r w:rsidRPr="00443767">
        <w:rPr>
          <w:rFonts w:eastAsia="Aptos"/>
        </w:rPr>
        <w:t>During Sprint 3, the team shifted from research and dataset selection into active system development and integration work. This transition introduced performance-related and technical integration risks as the components of the Climate Data Platform began to interact for the first time. One major concern was system performance issues, particularly around slow model responses and heavy data processing loads. Since datasets in the climate domain tend to be large and complex, there was a realistic possibility that inefficient computation could impact testing and progress. To address this, the team began incremental performance testing and optimized early code modules wherever possible. MCP server-side issues were also identified as a critical risk because backend downtime or latency could directly disrupt progress. The team stayed proactive by coordinating closely with the MCP team and maintaining backup data access pathways. Additionally, integration delays were recognized as a risk, especially with dependencies across multiple development components. This was controlled through early integration checkpoints and frequent developer sync-ups to avoid surprises late in the sprint. Finally, insufficient testing posed a high-impact risk, given that rushed or incomplete testing could introduce hidden defects affecting later sprints. The team reduced this risk by initiating a structured testing plan and peer review system earlier in the build process. Overall, mitigation actions helped maintain progress with minimal blockers, and the sprint highlighted the importance of iterative testing and performance monitoring from the outset of development.</w:t>
      </w:r>
    </w:p>
    <w:p w14:paraId="20F5941A" w14:textId="0E0A6F09" w:rsidR="00947A01" w:rsidRDefault="00947A01" w:rsidP="00443DCD">
      <w:pPr>
        <w:pStyle w:val="TOC3"/>
        <w:rPr>
          <w:rFonts w:ascii="Aptos" w:eastAsia="Aptos" w:hAnsi="Aptos" w:cs="Aptos"/>
          <w:color w:val="000000" w:themeColor="text1"/>
        </w:rPr>
      </w:pPr>
      <w:r w:rsidRPr="57A6BC37">
        <w:rPr>
          <w:rFonts w:ascii="Aptos" w:eastAsia="Aptos" w:hAnsi="Aptos" w:cs="Aptos"/>
          <w:color w:val="000000" w:themeColor="text1"/>
        </w:rPr>
        <w:t>Sprint 4</w:t>
      </w:r>
      <w:r w:rsidR="002B677C" w:rsidRPr="57A6BC37">
        <w:rPr>
          <w:rFonts w:ascii="Aptos" w:eastAsia="Aptos" w:hAnsi="Aptos" w:cs="Aptos"/>
          <w:color w:val="000000" w:themeColor="text1"/>
        </w:rPr>
        <w:t xml:space="preserve"> Risk Matri</w:t>
      </w:r>
      <w:r w:rsidR="003C602F" w:rsidRPr="57A6BC37">
        <w:rPr>
          <w:rFonts w:ascii="Aptos" w:eastAsia="Aptos" w:hAnsi="Aptos" w:cs="Aptos"/>
          <w:color w:val="000000" w:themeColor="text1"/>
        </w:rPr>
        <w:t>x</w:t>
      </w:r>
    </w:p>
    <w:tbl>
      <w:tblPr>
        <w:tblStyle w:val="TableGrid"/>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2"/>
        <w:gridCol w:w="2683"/>
        <w:gridCol w:w="1306"/>
        <w:gridCol w:w="975"/>
        <w:gridCol w:w="3554"/>
      </w:tblGrid>
      <w:tr w:rsidR="008C1714" w14:paraId="60370934" w14:textId="77777777">
        <w:trPr>
          <w:jc w:val="right"/>
        </w:trPr>
        <w:tc>
          <w:tcPr>
            <w:tcW w:w="1552" w:type="dxa"/>
          </w:tcPr>
          <w:p w14:paraId="27E5BF8A" w14:textId="77777777" w:rsidR="008C1714" w:rsidRPr="006A5341" w:rsidRDefault="008C1714">
            <w:pPr>
              <w:rPr>
                <w:rFonts w:eastAsia="Aptos"/>
                <w:b/>
                <w:bCs/>
              </w:rPr>
            </w:pPr>
            <w:r w:rsidRPr="006A5341">
              <w:rPr>
                <w:b/>
                <w:bCs/>
              </w:rPr>
              <w:t>Risk Name</w:t>
            </w:r>
          </w:p>
        </w:tc>
        <w:tc>
          <w:tcPr>
            <w:tcW w:w="2683" w:type="dxa"/>
          </w:tcPr>
          <w:p w14:paraId="33F1DED6" w14:textId="77777777" w:rsidR="008C1714" w:rsidRPr="006A5341" w:rsidRDefault="008C1714">
            <w:pPr>
              <w:rPr>
                <w:rFonts w:eastAsia="Aptos"/>
                <w:b/>
                <w:bCs/>
              </w:rPr>
            </w:pPr>
            <w:r>
              <w:rPr>
                <w:b/>
                <w:bCs/>
              </w:rPr>
              <w:t>Description</w:t>
            </w:r>
          </w:p>
        </w:tc>
        <w:tc>
          <w:tcPr>
            <w:tcW w:w="1306" w:type="dxa"/>
          </w:tcPr>
          <w:p w14:paraId="60FE7914" w14:textId="77777777" w:rsidR="008C1714" w:rsidRPr="006A5341" w:rsidRDefault="008C1714">
            <w:pPr>
              <w:rPr>
                <w:rFonts w:eastAsia="Aptos"/>
                <w:b/>
                <w:bCs/>
              </w:rPr>
            </w:pPr>
            <w:r>
              <w:rPr>
                <w:rFonts w:eastAsia="Aptos"/>
                <w:b/>
                <w:bCs/>
              </w:rPr>
              <w:t>Probability</w:t>
            </w:r>
          </w:p>
        </w:tc>
        <w:tc>
          <w:tcPr>
            <w:tcW w:w="975" w:type="dxa"/>
          </w:tcPr>
          <w:p w14:paraId="1D77DD18" w14:textId="77777777" w:rsidR="008C1714" w:rsidRPr="006A5341" w:rsidRDefault="008C1714">
            <w:pPr>
              <w:rPr>
                <w:rFonts w:eastAsia="Aptos"/>
                <w:b/>
                <w:bCs/>
              </w:rPr>
            </w:pPr>
            <w:r>
              <w:rPr>
                <w:b/>
                <w:bCs/>
              </w:rPr>
              <w:t>Impact</w:t>
            </w:r>
          </w:p>
        </w:tc>
        <w:tc>
          <w:tcPr>
            <w:tcW w:w="3554" w:type="dxa"/>
          </w:tcPr>
          <w:p w14:paraId="1A69999E" w14:textId="77777777" w:rsidR="008C1714" w:rsidRPr="006A5341" w:rsidRDefault="008C1714">
            <w:pPr>
              <w:rPr>
                <w:rFonts w:eastAsia="Aptos"/>
                <w:b/>
                <w:bCs/>
              </w:rPr>
            </w:pPr>
            <w:r>
              <w:rPr>
                <w:b/>
                <w:bCs/>
              </w:rPr>
              <w:t>Mitigation</w:t>
            </w:r>
          </w:p>
        </w:tc>
      </w:tr>
      <w:tr w:rsidR="008C1714" w14:paraId="0140B2FA" w14:textId="77777777">
        <w:trPr>
          <w:trHeight w:val="1335"/>
          <w:jc w:val="right"/>
        </w:trPr>
        <w:tc>
          <w:tcPr>
            <w:tcW w:w="1552" w:type="dxa"/>
          </w:tcPr>
          <w:p w14:paraId="3A6902AE" w14:textId="77777777" w:rsidR="008C1714" w:rsidRPr="001076CE" w:rsidRDefault="008C1714">
            <w:pPr>
              <w:rPr>
                <w:rFonts w:eastAsia="Aptos"/>
                <w:b/>
                <w:bCs/>
                <w:sz w:val="20"/>
                <w:szCs w:val="22"/>
              </w:rPr>
            </w:pPr>
            <w:r w:rsidRPr="000751E4">
              <w:rPr>
                <w:sz w:val="20"/>
                <w:szCs w:val="22"/>
              </w:rPr>
              <w:t>Performance Issues</w:t>
            </w:r>
          </w:p>
        </w:tc>
        <w:tc>
          <w:tcPr>
            <w:tcW w:w="2683" w:type="dxa"/>
          </w:tcPr>
          <w:p w14:paraId="6998B18A" w14:textId="77777777" w:rsidR="008C1714" w:rsidRPr="001076CE" w:rsidRDefault="008C1714">
            <w:pPr>
              <w:rPr>
                <w:rFonts w:eastAsia="Aptos"/>
                <w:b/>
                <w:bCs/>
                <w:sz w:val="20"/>
                <w:szCs w:val="22"/>
              </w:rPr>
            </w:pPr>
            <w:r w:rsidRPr="00A46EFF">
              <w:rPr>
                <w:sz w:val="20"/>
                <w:szCs w:val="22"/>
              </w:rPr>
              <w:t>The system or model may</w:t>
            </w:r>
            <w:r w:rsidRPr="00A46EFF">
              <w:rPr>
                <w:sz w:val="20"/>
                <w:szCs w:val="22"/>
              </w:rPr>
              <w:br/>
              <w:t>experience slow response times or</w:t>
            </w:r>
            <w:r>
              <w:rPr>
                <w:sz w:val="20"/>
                <w:szCs w:val="22"/>
              </w:rPr>
              <w:t xml:space="preserve"> </w:t>
            </w:r>
            <w:r w:rsidRPr="00A46EFF">
              <w:rPr>
                <w:sz w:val="20"/>
                <w:szCs w:val="22"/>
              </w:rPr>
              <w:t>inefficient data processing due to</w:t>
            </w:r>
            <w:r>
              <w:rPr>
                <w:sz w:val="20"/>
                <w:szCs w:val="22"/>
              </w:rPr>
              <w:t xml:space="preserve"> </w:t>
            </w:r>
            <w:r w:rsidRPr="00A46EFF">
              <w:rPr>
                <w:sz w:val="20"/>
                <w:szCs w:val="22"/>
              </w:rPr>
              <w:t>large dataset size or complex</w:t>
            </w:r>
            <w:r>
              <w:rPr>
                <w:sz w:val="20"/>
                <w:szCs w:val="22"/>
              </w:rPr>
              <w:t xml:space="preserve"> </w:t>
            </w:r>
            <w:r w:rsidRPr="00A46EFF">
              <w:rPr>
                <w:sz w:val="20"/>
                <w:szCs w:val="22"/>
              </w:rPr>
              <w:t>computations.</w:t>
            </w:r>
          </w:p>
        </w:tc>
        <w:tc>
          <w:tcPr>
            <w:tcW w:w="1306" w:type="dxa"/>
          </w:tcPr>
          <w:p w14:paraId="21DFDD4B" w14:textId="77777777" w:rsidR="008C1714" w:rsidRPr="001076CE" w:rsidRDefault="008C1714">
            <w:pPr>
              <w:rPr>
                <w:rFonts w:eastAsia="Aptos"/>
                <w:b/>
                <w:bCs/>
                <w:sz w:val="20"/>
                <w:szCs w:val="22"/>
              </w:rPr>
            </w:pPr>
            <w:r w:rsidRPr="006A5341">
              <w:rPr>
                <w:rFonts w:eastAsia="Aptos"/>
                <w:sz w:val="20"/>
                <w:szCs w:val="22"/>
              </w:rPr>
              <w:t>Medium</w:t>
            </w:r>
            <w:r w:rsidRPr="006A5341">
              <w:rPr>
                <w:rFonts w:ascii="Arial" w:eastAsia="Aptos" w:hAnsi="Arial" w:cs="Arial"/>
                <w:sz w:val="20"/>
                <w:szCs w:val="22"/>
              </w:rPr>
              <w:t>​</w:t>
            </w:r>
          </w:p>
        </w:tc>
        <w:tc>
          <w:tcPr>
            <w:tcW w:w="975" w:type="dxa"/>
          </w:tcPr>
          <w:p w14:paraId="243937C7" w14:textId="77777777" w:rsidR="008C1714" w:rsidRPr="001076CE" w:rsidRDefault="008C1714">
            <w:pPr>
              <w:rPr>
                <w:rFonts w:eastAsia="Aptos"/>
                <w:b/>
                <w:bCs/>
                <w:sz w:val="20"/>
                <w:szCs w:val="22"/>
              </w:rPr>
            </w:pPr>
            <w:r>
              <w:rPr>
                <w:rFonts w:eastAsia="Aptos"/>
                <w:sz w:val="20"/>
                <w:szCs w:val="22"/>
              </w:rPr>
              <w:t>High</w:t>
            </w:r>
          </w:p>
        </w:tc>
        <w:tc>
          <w:tcPr>
            <w:tcW w:w="3554" w:type="dxa"/>
          </w:tcPr>
          <w:p w14:paraId="421D833E" w14:textId="51D84A1D" w:rsidR="008C1714" w:rsidRPr="001076CE" w:rsidRDefault="008C1714">
            <w:pPr>
              <w:rPr>
                <w:rFonts w:eastAsia="Aptos"/>
                <w:b/>
                <w:bCs/>
                <w:sz w:val="20"/>
                <w:szCs w:val="22"/>
              </w:rPr>
            </w:pPr>
            <w:r w:rsidRPr="00A46EFF">
              <w:rPr>
                <w:rFonts w:eastAsia="Aptos"/>
                <w:sz w:val="20"/>
                <w:szCs w:val="22"/>
              </w:rPr>
              <w:t>Optimize code efficiency, use</w:t>
            </w:r>
            <w:r w:rsidRPr="00A46EFF">
              <w:rPr>
                <w:rFonts w:eastAsia="Aptos"/>
                <w:sz w:val="20"/>
                <w:szCs w:val="22"/>
              </w:rPr>
              <w:br/>
              <w:t>parallel processing, and test</w:t>
            </w:r>
            <w:r w:rsidRPr="00A46EFF">
              <w:rPr>
                <w:rFonts w:eastAsia="Aptos"/>
                <w:sz w:val="20"/>
                <w:szCs w:val="22"/>
              </w:rPr>
              <w:br/>
              <w:t>performance incrementally before</w:t>
            </w:r>
            <w:r>
              <w:rPr>
                <w:rFonts w:eastAsia="Aptos"/>
                <w:sz w:val="20"/>
                <w:szCs w:val="22"/>
              </w:rPr>
              <w:t xml:space="preserve"> </w:t>
            </w:r>
            <w:r w:rsidRPr="00A46EFF">
              <w:rPr>
                <w:rFonts w:eastAsia="Aptos"/>
                <w:sz w:val="20"/>
                <w:szCs w:val="22"/>
              </w:rPr>
              <w:t>deployment</w:t>
            </w:r>
            <w:r w:rsidR="00D16180">
              <w:rPr>
                <w:rFonts w:eastAsia="Aptos"/>
                <w:sz w:val="20"/>
                <w:szCs w:val="22"/>
              </w:rPr>
              <w:t>.</w:t>
            </w:r>
          </w:p>
        </w:tc>
      </w:tr>
      <w:tr w:rsidR="008C1714" w14:paraId="6F031F19" w14:textId="77777777">
        <w:trPr>
          <w:jc w:val="right"/>
        </w:trPr>
        <w:tc>
          <w:tcPr>
            <w:tcW w:w="1552" w:type="dxa"/>
          </w:tcPr>
          <w:p w14:paraId="2A1EBEF1" w14:textId="6EB3C236" w:rsidR="008C1714" w:rsidRPr="001076CE" w:rsidRDefault="00DF355A">
            <w:pPr>
              <w:rPr>
                <w:rFonts w:eastAsia="Aptos"/>
                <w:sz w:val="20"/>
                <w:szCs w:val="22"/>
              </w:rPr>
            </w:pPr>
            <w:r w:rsidRPr="00DF355A">
              <w:rPr>
                <w:rFonts w:eastAsia="Aptos"/>
                <w:sz w:val="20"/>
                <w:szCs w:val="22"/>
              </w:rPr>
              <w:t>Model Integration Delay</w:t>
            </w:r>
          </w:p>
        </w:tc>
        <w:tc>
          <w:tcPr>
            <w:tcW w:w="2683" w:type="dxa"/>
          </w:tcPr>
          <w:p w14:paraId="788FFE23" w14:textId="347A24FD" w:rsidR="008C1714" w:rsidRPr="001076CE" w:rsidRDefault="00D16180">
            <w:pPr>
              <w:rPr>
                <w:rFonts w:eastAsia="Aptos"/>
                <w:sz w:val="20"/>
                <w:szCs w:val="22"/>
              </w:rPr>
            </w:pPr>
            <w:r w:rsidRPr="00D16180">
              <w:rPr>
                <w:rFonts w:eastAsia="Aptos"/>
                <w:sz w:val="20"/>
                <w:szCs w:val="22"/>
              </w:rPr>
              <w:t>Integration of Meta Llama model</w:t>
            </w:r>
            <w:r>
              <w:rPr>
                <w:rFonts w:eastAsia="Aptos"/>
                <w:sz w:val="20"/>
                <w:szCs w:val="22"/>
              </w:rPr>
              <w:t xml:space="preserve"> </w:t>
            </w:r>
            <w:r w:rsidRPr="00D16180">
              <w:rPr>
                <w:rFonts w:eastAsia="Aptos"/>
                <w:sz w:val="20"/>
                <w:szCs w:val="22"/>
              </w:rPr>
              <w:t>with MCP server may take longer</w:t>
            </w:r>
            <w:r>
              <w:rPr>
                <w:rFonts w:eastAsia="Aptos"/>
                <w:sz w:val="20"/>
                <w:szCs w:val="22"/>
              </w:rPr>
              <w:t xml:space="preserve"> </w:t>
            </w:r>
            <w:r w:rsidRPr="00D16180">
              <w:rPr>
                <w:rFonts w:eastAsia="Aptos"/>
                <w:sz w:val="20"/>
                <w:szCs w:val="22"/>
              </w:rPr>
              <w:t>than expected due to API</w:t>
            </w:r>
            <w:r>
              <w:rPr>
                <w:rFonts w:eastAsia="Aptos"/>
                <w:sz w:val="20"/>
                <w:szCs w:val="22"/>
              </w:rPr>
              <w:t xml:space="preserve"> </w:t>
            </w:r>
            <w:r w:rsidRPr="00D16180">
              <w:rPr>
                <w:rFonts w:eastAsia="Aptos"/>
                <w:sz w:val="20"/>
                <w:szCs w:val="22"/>
              </w:rPr>
              <w:t>authentication or schema</w:t>
            </w:r>
            <w:r>
              <w:rPr>
                <w:rFonts w:eastAsia="Aptos"/>
                <w:sz w:val="20"/>
                <w:szCs w:val="22"/>
              </w:rPr>
              <w:t xml:space="preserve"> </w:t>
            </w:r>
            <w:r w:rsidRPr="00D16180">
              <w:rPr>
                <w:rFonts w:eastAsia="Aptos"/>
                <w:sz w:val="20"/>
                <w:szCs w:val="22"/>
              </w:rPr>
              <w:t>mismatch issues</w:t>
            </w:r>
          </w:p>
        </w:tc>
        <w:tc>
          <w:tcPr>
            <w:tcW w:w="1306" w:type="dxa"/>
          </w:tcPr>
          <w:p w14:paraId="47158135" w14:textId="77777777" w:rsidR="008C1714" w:rsidRPr="001076CE" w:rsidRDefault="008C1714">
            <w:pPr>
              <w:rPr>
                <w:rFonts w:eastAsia="Aptos"/>
                <w:sz w:val="20"/>
                <w:szCs w:val="22"/>
              </w:rPr>
            </w:pPr>
            <w:r>
              <w:rPr>
                <w:rFonts w:eastAsia="Aptos"/>
                <w:sz w:val="20"/>
                <w:szCs w:val="22"/>
              </w:rPr>
              <w:t>Medium</w:t>
            </w:r>
          </w:p>
        </w:tc>
        <w:tc>
          <w:tcPr>
            <w:tcW w:w="975" w:type="dxa"/>
          </w:tcPr>
          <w:p w14:paraId="1F0AB37C" w14:textId="77777777" w:rsidR="008C1714" w:rsidRPr="001076CE" w:rsidRDefault="008C1714">
            <w:pPr>
              <w:rPr>
                <w:rFonts w:eastAsia="Aptos"/>
                <w:sz w:val="20"/>
                <w:szCs w:val="22"/>
              </w:rPr>
            </w:pPr>
            <w:r>
              <w:rPr>
                <w:rFonts w:eastAsia="Aptos"/>
                <w:sz w:val="20"/>
                <w:szCs w:val="22"/>
              </w:rPr>
              <w:t>High</w:t>
            </w:r>
          </w:p>
        </w:tc>
        <w:tc>
          <w:tcPr>
            <w:tcW w:w="3554" w:type="dxa"/>
          </w:tcPr>
          <w:p w14:paraId="78945EBB" w14:textId="53EC8D3B" w:rsidR="008C1714" w:rsidRPr="001076CE" w:rsidRDefault="00D16180">
            <w:pPr>
              <w:rPr>
                <w:rFonts w:eastAsia="Aptos"/>
                <w:sz w:val="20"/>
                <w:szCs w:val="22"/>
              </w:rPr>
            </w:pPr>
            <w:r w:rsidRPr="00D16180">
              <w:rPr>
                <w:rFonts w:eastAsia="Aptos"/>
                <w:sz w:val="20"/>
                <w:szCs w:val="22"/>
              </w:rPr>
              <w:t>Begin integration testing early in</w:t>
            </w:r>
            <w:r w:rsidRPr="00D16180">
              <w:rPr>
                <w:rFonts w:eastAsia="Aptos"/>
                <w:sz w:val="20"/>
                <w:szCs w:val="22"/>
              </w:rPr>
              <w:br/>
              <w:t>sprint; use mock API endpoints;</w:t>
            </w:r>
            <w:r w:rsidRPr="00D16180">
              <w:rPr>
                <w:rFonts w:eastAsia="Aptos"/>
                <w:sz w:val="20"/>
                <w:szCs w:val="22"/>
              </w:rPr>
              <w:br/>
              <w:t>schedule dedicated debugging</w:t>
            </w:r>
            <w:r w:rsidRPr="00D16180">
              <w:rPr>
                <w:rFonts w:eastAsia="Aptos"/>
                <w:sz w:val="20"/>
                <w:szCs w:val="22"/>
              </w:rPr>
              <w:br/>
              <w:t>sessions with partner.</w:t>
            </w:r>
          </w:p>
        </w:tc>
      </w:tr>
      <w:tr w:rsidR="008C1714" w14:paraId="12422E3C" w14:textId="77777777">
        <w:trPr>
          <w:jc w:val="right"/>
        </w:trPr>
        <w:tc>
          <w:tcPr>
            <w:tcW w:w="1552" w:type="dxa"/>
          </w:tcPr>
          <w:p w14:paraId="65CCE2F6" w14:textId="192E1E5D" w:rsidR="008C1714" w:rsidRPr="001076CE" w:rsidRDefault="00D16180">
            <w:pPr>
              <w:rPr>
                <w:rFonts w:eastAsia="Aptos"/>
                <w:sz w:val="20"/>
                <w:szCs w:val="22"/>
              </w:rPr>
            </w:pPr>
            <w:r>
              <w:rPr>
                <w:rFonts w:eastAsia="Aptos"/>
                <w:sz w:val="20"/>
                <w:szCs w:val="22"/>
              </w:rPr>
              <w:t>LLM Performance Degradation</w:t>
            </w:r>
          </w:p>
        </w:tc>
        <w:tc>
          <w:tcPr>
            <w:tcW w:w="2683" w:type="dxa"/>
          </w:tcPr>
          <w:p w14:paraId="002BF254" w14:textId="127C2781" w:rsidR="008C1714" w:rsidRPr="001076CE" w:rsidRDefault="00E36A29">
            <w:pPr>
              <w:spacing w:after="160"/>
              <w:rPr>
                <w:rFonts w:eastAsia="Aptos"/>
                <w:sz w:val="20"/>
                <w:szCs w:val="22"/>
              </w:rPr>
            </w:pPr>
            <w:r w:rsidRPr="00E36A29">
              <w:rPr>
                <w:rFonts w:eastAsia="Aptos"/>
                <w:sz w:val="20"/>
                <w:szCs w:val="22"/>
              </w:rPr>
              <w:t>LLM may produce slower</w:t>
            </w:r>
            <w:r w:rsidRPr="00E36A29">
              <w:rPr>
                <w:rFonts w:eastAsia="Aptos"/>
                <w:sz w:val="20"/>
                <w:szCs w:val="22"/>
              </w:rPr>
              <w:br/>
              <w:t>responses or higher JSON error</w:t>
            </w:r>
            <w:r>
              <w:rPr>
                <w:rFonts w:eastAsia="Aptos"/>
                <w:sz w:val="20"/>
                <w:szCs w:val="22"/>
              </w:rPr>
              <w:t xml:space="preserve"> </w:t>
            </w:r>
            <w:r w:rsidRPr="00E36A29">
              <w:rPr>
                <w:rFonts w:eastAsia="Aptos"/>
                <w:sz w:val="20"/>
                <w:szCs w:val="22"/>
              </w:rPr>
              <w:t xml:space="preserve">rates under heavy load </w:t>
            </w:r>
            <w:r w:rsidRPr="00E36A29">
              <w:rPr>
                <w:rFonts w:eastAsia="Aptos"/>
                <w:sz w:val="20"/>
                <w:szCs w:val="22"/>
              </w:rPr>
              <w:lastRenderedPageBreak/>
              <w:t>during</w:t>
            </w:r>
            <w:r>
              <w:rPr>
                <w:rFonts w:eastAsia="Aptos"/>
                <w:sz w:val="20"/>
                <w:szCs w:val="22"/>
              </w:rPr>
              <w:t xml:space="preserve"> </w:t>
            </w:r>
            <w:r w:rsidRPr="00E36A29">
              <w:rPr>
                <w:rFonts w:eastAsia="Aptos"/>
                <w:sz w:val="20"/>
                <w:szCs w:val="22"/>
              </w:rPr>
              <w:t>testing</w:t>
            </w:r>
            <w:r>
              <w:rPr>
                <w:rFonts w:eastAsia="Aptos"/>
                <w:sz w:val="20"/>
                <w:szCs w:val="22"/>
              </w:rPr>
              <w:t xml:space="preserve"> </w:t>
            </w:r>
            <w:r w:rsidR="008C1714" w:rsidRPr="009C6641">
              <w:rPr>
                <w:rFonts w:eastAsia="Aptos"/>
                <w:sz w:val="20"/>
                <w:szCs w:val="22"/>
              </w:rPr>
              <w:t>timelines and sprint</w:t>
            </w:r>
            <w:r w:rsidR="008C1714">
              <w:rPr>
                <w:rFonts w:eastAsia="Aptos"/>
                <w:sz w:val="20"/>
                <w:szCs w:val="22"/>
              </w:rPr>
              <w:t xml:space="preserve"> </w:t>
            </w:r>
            <w:r w:rsidR="008C1714" w:rsidRPr="009C6641">
              <w:rPr>
                <w:rFonts w:eastAsia="Aptos"/>
                <w:sz w:val="20"/>
                <w:szCs w:val="22"/>
              </w:rPr>
              <w:t>deliverables.</w:t>
            </w:r>
          </w:p>
        </w:tc>
        <w:tc>
          <w:tcPr>
            <w:tcW w:w="1306" w:type="dxa"/>
          </w:tcPr>
          <w:p w14:paraId="30FC36C4" w14:textId="63640FB9" w:rsidR="008C1714" w:rsidRPr="001076CE" w:rsidRDefault="00E36A29">
            <w:pPr>
              <w:rPr>
                <w:rFonts w:eastAsia="Aptos"/>
                <w:sz w:val="20"/>
                <w:szCs w:val="22"/>
              </w:rPr>
            </w:pPr>
            <w:r>
              <w:rPr>
                <w:rFonts w:eastAsia="Aptos"/>
                <w:sz w:val="20"/>
                <w:szCs w:val="22"/>
              </w:rPr>
              <w:lastRenderedPageBreak/>
              <w:t>Medium</w:t>
            </w:r>
          </w:p>
        </w:tc>
        <w:tc>
          <w:tcPr>
            <w:tcW w:w="975" w:type="dxa"/>
          </w:tcPr>
          <w:p w14:paraId="56CDC429" w14:textId="77777777" w:rsidR="008C1714" w:rsidRPr="001076CE" w:rsidRDefault="008C1714">
            <w:pPr>
              <w:rPr>
                <w:rFonts w:eastAsia="Aptos"/>
                <w:sz w:val="20"/>
                <w:szCs w:val="22"/>
              </w:rPr>
            </w:pPr>
            <w:r>
              <w:rPr>
                <w:rFonts w:eastAsia="Aptos"/>
                <w:sz w:val="20"/>
                <w:szCs w:val="22"/>
              </w:rPr>
              <w:t>Medium</w:t>
            </w:r>
          </w:p>
        </w:tc>
        <w:tc>
          <w:tcPr>
            <w:tcW w:w="3554" w:type="dxa"/>
          </w:tcPr>
          <w:p w14:paraId="2EEB41A5" w14:textId="7F70E309" w:rsidR="008C1714" w:rsidRPr="001076CE" w:rsidRDefault="00E36A29">
            <w:pPr>
              <w:rPr>
                <w:rFonts w:eastAsia="Aptos"/>
                <w:sz w:val="20"/>
                <w:szCs w:val="22"/>
              </w:rPr>
            </w:pPr>
            <w:r w:rsidRPr="00E36A29">
              <w:rPr>
                <w:rFonts w:eastAsia="Aptos"/>
                <w:sz w:val="20"/>
                <w:szCs w:val="22"/>
              </w:rPr>
              <w:t>Optimize prompt length and batch</w:t>
            </w:r>
            <w:r w:rsidRPr="00E36A29">
              <w:rPr>
                <w:rFonts w:eastAsia="Aptos"/>
                <w:sz w:val="20"/>
                <w:szCs w:val="22"/>
              </w:rPr>
              <w:br/>
              <w:t>processing; monitor latency</w:t>
            </w:r>
            <w:r w:rsidRPr="00E36A29">
              <w:rPr>
                <w:rFonts w:eastAsia="Aptos"/>
                <w:sz w:val="20"/>
                <w:szCs w:val="22"/>
              </w:rPr>
              <w:br/>
              <w:t>metrics; rollback to last stable</w:t>
            </w:r>
            <w:r w:rsidRPr="00E36A29">
              <w:rPr>
                <w:rFonts w:eastAsia="Aptos"/>
                <w:sz w:val="20"/>
                <w:szCs w:val="22"/>
              </w:rPr>
              <w:br/>
              <w:t>checkpoint if needed.</w:t>
            </w:r>
          </w:p>
        </w:tc>
      </w:tr>
      <w:tr w:rsidR="008C1714" w14:paraId="58CDBE2B" w14:textId="77777777">
        <w:trPr>
          <w:trHeight w:val="2414"/>
          <w:jc w:val="right"/>
        </w:trPr>
        <w:tc>
          <w:tcPr>
            <w:tcW w:w="1552" w:type="dxa"/>
          </w:tcPr>
          <w:p w14:paraId="0FF47EBA" w14:textId="77777777" w:rsidR="008C1714" w:rsidRPr="006A5341" w:rsidRDefault="008C1714">
            <w:pPr>
              <w:rPr>
                <w:rFonts w:eastAsia="Aptos"/>
                <w:sz w:val="20"/>
                <w:szCs w:val="22"/>
              </w:rPr>
            </w:pPr>
            <w:r>
              <w:rPr>
                <w:rFonts w:eastAsia="Aptos"/>
                <w:sz w:val="20"/>
                <w:szCs w:val="22"/>
              </w:rPr>
              <w:t>Insufficient Testing</w:t>
            </w:r>
          </w:p>
        </w:tc>
        <w:tc>
          <w:tcPr>
            <w:tcW w:w="2683" w:type="dxa"/>
          </w:tcPr>
          <w:p w14:paraId="31AE71A0" w14:textId="77777777" w:rsidR="008C1714" w:rsidRDefault="008C1714">
            <w:pPr>
              <w:rPr>
                <w:rFonts w:eastAsia="Aptos"/>
                <w:sz w:val="20"/>
                <w:szCs w:val="22"/>
              </w:rPr>
            </w:pPr>
            <w:r w:rsidRPr="009C6641">
              <w:rPr>
                <w:rFonts w:eastAsia="Aptos"/>
                <w:sz w:val="20"/>
                <w:szCs w:val="22"/>
              </w:rPr>
              <w:t>Limited test coverage or</w:t>
            </w:r>
            <w:r w:rsidRPr="009C6641">
              <w:rPr>
                <w:rFonts w:eastAsia="Aptos"/>
                <w:sz w:val="20"/>
                <w:szCs w:val="22"/>
              </w:rPr>
              <w:br/>
              <w:t>inadequate validation of data</w:t>
            </w:r>
            <w:r>
              <w:rPr>
                <w:rFonts w:eastAsia="Aptos"/>
                <w:sz w:val="20"/>
                <w:szCs w:val="22"/>
              </w:rPr>
              <w:t xml:space="preserve"> </w:t>
            </w:r>
            <w:r w:rsidRPr="009C6641">
              <w:rPr>
                <w:rFonts w:eastAsia="Aptos"/>
                <w:sz w:val="20"/>
                <w:szCs w:val="22"/>
              </w:rPr>
              <w:t>processing and model</w:t>
            </w:r>
            <w:r w:rsidRPr="009C6641">
              <w:rPr>
                <w:rFonts w:eastAsia="Aptos"/>
                <w:sz w:val="20"/>
                <w:szCs w:val="22"/>
              </w:rPr>
              <w:br/>
              <w:t>components may lead to</w:t>
            </w:r>
            <w:r w:rsidRPr="009C6641">
              <w:rPr>
                <w:rFonts w:eastAsia="Aptos"/>
                <w:sz w:val="20"/>
                <w:szCs w:val="22"/>
              </w:rPr>
              <w:br/>
              <w:t>undetected errors, reduced system</w:t>
            </w:r>
            <w:r>
              <w:rPr>
                <w:rFonts w:eastAsia="Aptos"/>
                <w:sz w:val="20"/>
                <w:szCs w:val="22"/>
              </w:rPr>
              <w:t xml:space="preserve"> </w:t>
            </w:r>
            <w:r w:rsidRPr="009C6641">
              <w:rPr>
                <w:rFonts w:eastAsia="Aptos"/>
                <w:sz w:val="20"/>
                <w:szCs w:val="22"/>
              </w:rPr>
              <w:t>reliability, or biased predictions.</w:t>
            </w:r>
          </w:p>
          <w:p w14:paraId="0C49C89E" w14:textId="77777777" w:rsidR="008C1714" w:rsidRDefault="008C1714">
            <w:pPr>
              <w:rPr>
                <w:rFonts w:eastAsia="Aptos"/>
                <w:sz w:val="20"/>
                <w:szCs w:val="22"/>
              </w:rPr>
            </w:pPr>
          </w:p>
          <w:p w14:paraId="05A1FF70" w14:textId="77777777" w:rsidR="008C1714" w:rsidRPr="009C6641" w:rsidRDefault="008C1714">
            <w:pPr>
              <w:jc w:val="right"/>
              <w:rPr>
                <w:rFonts w:eastAsia="Aptos"/>
                <w:sz w:val="20"/>
                <w:szCs w:val="22"/>
              </w:rPr>
            </w:pPr>
          </w:p>
        </w:tc>
        <w:tc>
          <w:tcPr>
            <w:tcW w:w="1306" w:type="dxa"/>
          </w:tcPr>
          <w:p w14:paraId="32D11B58" w14:textId="77777777" w:rsidR="008C1714" w:rsidRPr="001076CE" w:rsidRDefault="008C1714">
            <w:pPr>
              <w:rPr>
                <w:rFonts w:eastAsia="Aptos"/>
                <w:sz w:val="20"/>
                <w:szCs w:val="22"/>
              </w:rPr>
            </w:pPr>
            <w:r>
              <w:rPr>
                <w:rFonts w:eastAsia="Aptos"/>
                <w:sz w:val="20"/>
                <w:szCs w:val="22"/>
              </w:rPr>
              <w:t>Medium</w:t>
            </w:r>
          </w:p>
        </w:tc>
        <w:tc>
          <w:tcPr>
            <w:tcW w:w="975" w:type="dxa"/>
          </w:tcPr>
          <w:p w14:paraId="1B12C687" w14:textId="77777777" w:rsidR="008C1714" w:rsidRPr="001076CE" w:rsidRDefault="008C1714">
            <w:pPr>
              <w:rPr>
                <w:rFonts w:eastAsia="Aptos"/>
                <w:sz w:val="20"/>
                <w:szCs w:val="22"/>
              </w:rPr>
            </w:pPr>
            <w:r>
              <w:rPr>
                <w:rFonts w:eastAsia="Aptos"/>
                <w:sz w:val="20"/>
                <w:szCs w:val="22"/>
              </w:rPr>
              <w:t>High</w:t>
            </w:r>
          </w:p>
        </w:tc>
        <w:tc>
          <w:tcPr>
            <w:tcW w:w="3554" w:type="dxa"/>
          </w:tcPr>
          <w:p w14:paraId="3A56EE6D" w14:textId="77777777" w:rsidR="008C1714" w:rsidRPr="0059251B" w:rsidRDefault="008C1714">
            <w:pPr>
              <w:rPr>
                <w:rFonts w:eastAsia="Aptos"/>
                <w:sz w:val="20"/>
                <w:szCs w:val="22"/>
              </w:rPr>
            </w:pPr>
            <w:r w:rsidRPr="0059251B">
              <w:rPr>
                <w:rFonts w:eastAsia="Aptos"/>
                <w:sz w:val="20"/>
                <w:szCs w:val="22"/>
              </w:rPr>
              <w:t>Develop a comprehensive testing</w:t>
            </w:r>
            <w:r w:rsidRPr="0059251B">
              <w:rPr>
                <w:rFonts w:eastAsia="Aptos"/>
                <w:sz w:val="20"/>
                <w:szCs w:val="22"/>
              </w:rPr>
              <w:br/>
              <w:t>framework covering unit,</w:t>
            </w:r>
            <w:r>
              <w:rPr>
                <w:rFonts w:eastAsia="Aptos"/>
                <w:sz w:val="20"/>
                <w:szCs w:val="22"/>
              </w:rPr>
              <w:t xml:space="preserve"> </w:t>
            </w:r>
            <w:r w:rsidRPr="0059251B">
              <w:rPr>
                <w:rFonts w:eastAsia="Aptos"/>
                <w:sz w:val="20"/>
                <w:szCs w:val="22"/>
              </w:rPr>
              <w:t>integration, and end-to-end tests;</w:t>
            </w:r>
            <w:r>
              <w:rPr>
                <w:rFonts w:eastAsia="Aptos"/>
                <w:sz w:val="20"/>
                <w:szCs w:val="22"/>
              </w:rPr>
              <w:t xml:space="preserve"> </w:t>
            </w:r>
            <w:r w:rsidRPr="0059251B">
              <w:rPr>
                <w:rFonts w:eastAsia="Aptos"/>
                <w:sz w:val="20"/>
                <w:szCs w:val="22"/>
              </w:rPr>
              <w:t>include automated test pipelines;</w:t>
            </w:r>
            <w:r>
              <w:rPr>
                <w:rFonts w:eastAsia="Aptos"/>
                <w:sz w:val="20"/>
                <w:szCs w:val="22"/>
              </w:rPr>
              <w:t xml:space="preserve"> </w:t>
            </w:r>
            <w:r w:rsidRPr="0059251B">
              <w:rPr>
                <w:rFonts w:eastAsia="Aptos"/>
                <w:sz w:val="20"/>
                <w:szCs w:val="22"/>
              </w:rPr>
              <w:t>incorporate real-world and edge-</w:t>
            </w:r>
            <w:r>
              <w:rPr>
                <w:rFonts w:eastAsia="Aptos"/>
                <w:sz w:val="20"/>
                <w:szCs w:val="22"/>
              </w:rPr>
              <w:t xml:space="preserve"> </w:t>
            </w:r>
            <w:r w:rsidRPr="0059251B">
              <w:rPr>
                <w:rFonts w:eastAsia="Aptos"/>
                <w:sz w:val="20"/>
                <w:szCs w:val="22"/>
              </w:rPr>
              <w:t>case scenarios in test datasets;</w:t>
            </w:r>
            <w:r>
              <w:rPr>
                <w:rFonts w:eastAsia="Aptos"/>
                <w:sz w:val="20"/>
                <w:szCs w:val="22"/>
              </w:rPr>
              <w:t xml:space="preserve"> </w:t>
            </w:r>
            <w:r w:rsidRPr="0059251B">
              <w:rPr>
                <w:rFonts w:eastAsia="Aptos"/>
                <w:sz w:val="20"/>
                <w:szCs w:val="22"/>
              </w:rPr>
              <w:t>conduct regular performance and</w:t>
            </w:r>
            <w:r>
              <w:rPr>
                <w:rFonts w:eastAsia="Aptos"/>
                <w:sz w:val="20"/>
                <w:szCs w:val="22"/>
              </w:rPr>
              <w:t xml:space="preserve"> </w:t>
            </w:r>
            <w:r w:rsidRPr="0059251B">
              <w:rPr>
                <w:rFonts w:eastAsia="Aptos"/>
                <w:sz w:val="20"/>
                <w:szCs w:val="22"/>
              </w:rPr>
              <w:t>bias evaluations; and implement</w:t>
            </w:r>
            <w:r>
              <w:rPr>
                <w:rFonts w:eastAsia="Aptos"/>
                <w:sz w:val="20"/>
                <w:szCs w:val="22"/>
              </w:rPr>
              <w:t xml:space="preserve"> </w:t>
            </w:r>
            <w:r w:rsidRPr="0059251B">
              <w:rPr>
                <w:rFonts w:eastAsia="Aptos"/>
                <w:sz w:val="20"/>
                <w:szCs w:val="22"/>
              </w:rPr>
              <w:t>peer code reviews before</w:t>
            </w:r>
            <w:r>
              <w:rPr>
                <w:rFonts w:eastAsia="Aptos"/>
                <w:sz w:val="20"/>
                <w:szCs w:val="22"/>
              </w:rPr>
              <w:t xml:space="preserve"> </w:t>
            </w:r>
            <w:r w:rsidRPr="0059251B">
              <w:rPr>
                <w:rFonts w:eastAsia="Aptos"/>
                <w:sz w:val="20"/>
                <w:szCs w:val="22"/>
              </w:rPr>
              <w:t>deployment.</w:t>
            </w:r>
          </w:p>
          <w:p w14:paraId="3405AD15" w14:textId="77777777" w:rsidR="008C1714" w:rsidRPr="0059251B" w:rsidRDefault="008C1714">
            <w:pPr>
              <w:rPr>
                <w:rFonts w:eastAsia="Aptos"/>
                <w:sz w:val="20"/>
                <w:szCs w:val="22"/>
              </w:rPr>
            </w:pPr>
          </w:p>
        </w:tc>
      </w:tr>
    </w:tbl>
    <w:p w14:paraId="1F32B024" w14:textId="27E6C9E8" w:rsidR="28615D92" w:rsidRPr="00143072" w:rsidRDefault="28615D92" w:rsidP="00143072">
      <w:pPr>
        <w:pStyle w:val="Caption"/>
        <w:jc w:val="center"/>
        <w:rPr>
          <w:rFonts w:ascii="Aptos" w:eastAsia="Aptos" w:hAnsi="Aptos" w:cs="Aptos"/>
          <w:b/>
          <w:bCs/>
        </w:rPr>
      </w:pPr>
      <w:bookmarkStart w:id="168" w:name="_Toc214754425"/>
      <w:r w:rsidRPr="00143072">
        <w:rPr>
          <w:b/>
          <w:bCs/>
        </w:rPr>
        <w:t xml:space="preserve">Table </w:t>
      </w:r>
      <w:r w:rsidR="00143072" w:rsidRPr="00143072">
        <w:rPr>
          <w:b/>
          <w:bCs/>
        </w:rPr>
        <w:fldChar w:fldCharType="begin"/>
      </w:r>
      <w:r w:rsidR="00143072" w:rsidRPr="00143072">
        <w:rPr>
          <w:b/>
          <w:bCs/>
        </w:rPr>
        <w:instrText xml:space="preserve"> SEQ Table \* ARABIC </w:instrText>
      </w:r>
      <w:r w:rsidR="00143072" w:rsidRPr="00143072">
        <w:rPr>
          <w:b/>
          <w:bCs/>
        </w:rPr>
        <w:fldChar w:fldCharType="separate"/>
      </w:r>
      <w:r w:rsidR="00143072" w:rsidRPr="00143072">
        <w:rPr>
          <w:b/>
          <w:bCs/>
          <w:noProof/>
        </w:rPr>
        <w:t>12</w:t>
      </w:r>
      <w:r w:rsidR="00143072" w:rsidRPr="00143072">
        <w:rPr>
          <w:b/>
          <w:bCs/>
        </w:rPr>
        <w:fldChar w:fldCharType="end"/>
      </w:r>
      <w:r w:rsidRPr="00143072">
        <w:rPr>
          <w:rFonts w:ascii="Aptos" w:eastAsia="Aptos" w:hAnsi="Aptos" w:cs="Aptos"/>
          <w:b/>
          <w:bCs/>
        </w:rPr>
        <w:t>: Sprint 4 Risk Matrix</w:t>
      </w:r>
      <w:bookmarkEnd w:id="168"/>
    </w:p>
    <w:p w14:paraId="69E8AD80" w14:textId="4464EC82" w:rsidR="007F657D" w:rsidRDefault="007F657D" w:rsidP="00443DCD">
      <w:pPr>
        <w:pStyle w:val="TOC3"/>
        <w:rPr>
          <w:rFonts w:ascii="Aptos" w:eastAsia="Aptos" w:hAnsi="Aptos" w:cs="Aptos"/>
          <w:color w:val="000000" w:themeColor="text1"/>
        </w:rPr>
      </w:pPr>
      <w:r w:rsidRPr="57A6BC37">
        <w:rPr>
          <w:rFonts w:ascii="Aptos" w:eastAsia="Aptos" w:hAnsi="Aptos" w:cs="Aptos"/>
          <w:color w:val="000000" w:themeColor="text1"/>
        </w:rPr>
        <w:t xml:space="preserve">Sprint 4 Risk </w:t>
      </w:r>
      <w:r w:rsidR="00E27C56" w:rsidRPr="57A6BC37">
        <w:rPr>
          <w:rFonts w:ascii="Aptos" w:eastAsia="Aptos" w:hAnsi="Aptos" w:cs="Aptos"/>
          <w:color w:val="000000" w:themeColor="text1"/>
        </w:rPr>
        <w:t xml:space="preserve">Narrative </w:t>
      </w:r>
      <w:r w:rsidRPr="57A6BC37">
        <w:rPr>
          <w:rFonts w:ascii="Aptos" w:eastAsia="Aptos" w:hAnsi="Aptos" w:cs="Aptos"/>
          <w:color w:val="000000" w:themeColor="text1"/>
        </w:rPr>
        <w:t>Analysis</w:t>
      </w:r>
    </w:p>
    <w:p w14:paraId="7E694F4C" w14:textId="08491841" w:rsidR="00947A01" w:rsidRPr="00F84E26" w:rsidRDefault="00F84E26" w:rsidP="00F84E26">
      <w:pPr>
        <w:jc w:val="both"/>
        <w:rPr>
          <w:rFonts w:ascii="Aptos" w:eastAsia="Aptos" w:hAnsi="Aptos" w:cs="Aptos"/>
          <w:color w:val="000000" w:themeColor="text1"/>
          <w:szCs w:val="22"/>
        </w:rPr>
      </w:pPr>
      <w:r w:rsidRPr="00F84E26">
        <w:rPr>
          <w:rFonts w:ascii="Aptos" w:eastAsia="Aptos" w:hAnsi="Aptos" w:cs="Aptos"/>
          <w:color w:val="000000" w:themeColor="text1"/>
          <w:szCs w:val="22"/>
        </w:rPr>
        <w:t xml:space="preserve">Sprint 4 focused on deeper integration of the Meta-Llama model and refining interaction through the MCP-backed architecture, which introduced new ML-related performance and testing risks. The continued risk of performance degradation became more pronounced as the LLM began handling real queries, increasing latency and JSON parsing errors during stress testing. The team responded by optimizing prompt engineering, controlling batch sizes, and implementing rollback points to retain a known stable version. The model integration delay risk also escalated due to complexities in API authentication and schema mismatches between expected and returned data formats. To mitigate this, earlier integration testing and dedicated debugging sessions with partners were scheduled, which reduced uncertainty and prevented bottlenecks near the sprint deadline. </w:t>
      </w:r>
      <w:proofErr w:type="gramStart"/>
      <w:r w:rsidRPr="00F84E26">
        <w:rPr>
          <w:rFonts w:ascii="Aptos" w:eastAsia="Aptos" w:hAnsi="Aptos" w:cs="Aptos"/>
          <w:color w:val="000000" w:themeColor="text1"/>
          <w:szCs w:val="22"/>
        </w:rPr>
        <w:t>Similar to</w:t>
      </w:r>
      <w:proofErr w:type="gramEnd"/>
      <w:r w:rsidRPr="00F84E26">
        <w:rPr>
          <w:rFonts w:ascii="Aptos" w:eastAsia="Aptos" w:hAnsi="Aptos" w:cs="Aptos"/>
          <w:color w:val="000000" w:themeColor="text1"/>
          <w:szCs w:val="22"/>
        </w:rPr>
        <w:t xml:space="preserve"> Sprint 3, system-wide insufficient testing remained a high-severity risk due to rapid feature evolution; therefore, the team expanded the test-coverage plan to include bias evaluation, edge-case testing, and progress toward automated test pipelines. Performance issues persisted as a recurring concern, but early detection allowed the team to adjust and keep development on track. Overall, Sprint 4 demonstrated that integration phases require strong communication and proactive monitoring. The key lesson learned was that technical and performance validation must progress in parallel with feature development to ensure system scalability and reliability as deployment moves closer.</w:t>
      </w:r>
    </w:p>
    <w:p w14:paraId="4A3E9BF7" w14:textId="7FCD7BA7" w:rsidR="0018522A" w:rsidRDefault="0018522A" w:rsidP="00443DCD">
      <w:pPr>
        <w:pStyle w:val="TOC3"/>
        <w:rPr>
          <w:rFonts w:ascii="Aptos" w:eastAsia="Aptos" w:hAnsi="Aptos" w:cs="Aptos"/>
          <w:color w:val="000000" w:themeColor="text1"/>
        </w:rPr>
      </w:pPr>
      <w:r w:rsidRPr="57A6BC37">
        <w:rPr>
          <w:rFonts w:ascii="Aptos" w:eastAsia="Aptos" w:hAnsi="Aptos" w:cs="Aptos"/>
          <w:color w:val="000000" w:themeColor="text1"/>
        </w:rPr>
        <w:t>Sprint 5</w:t>
      </w:r>
      <w:r w:rsidR="003C602F" w:rsidRPr="57A6BC37">
        <w:rPr>
          <w:rFonts w:ascii="Aptos" w:eastAsia="Aptos" w:hAnsi="Aptos" w:cs="Aptos"/>
          <w:color w:val="000000" w:themeColor="text1"/>
        </w:rPr>
        <w:t xml:space="preserve"> Risk </w:t>
      </w:r>
      <w:r w:rsidR="00E27C56" w:rsidRPr="57A6BC37">
        <w:rPr>
          <w:rFonts w:ascii="Aptos" w:eastAsia="Aptos" w:hAnsi="Aptos" w:cs="Aptos"/>
          <w:color w:val="000000" w:themeColor="text1"/>
        </w:rPr>
        <w:t xml:space="preserve">Narrative </w:t>
      </w:r>
      <w:r w:rsidR="003C602F" w:rsidRPr="57A6BC37">
        <w:rPr>
          <w:rFonts w:ascii="Aptos" w:eastAsia="Aptos" w:hAnsi="Aptos" w:cs="Aptos"/>
          <w:color w:val="000000" w:themeColor="text1"/>
        </w:rPr>
        <w:t>Matrix</w:t>
      </w:r>
    </w:p>
    <w:p w14:paraId="205BE273" w14:textId="77777777" w:rsidR="00FB131F" w:rsidRPr="00FB131F" w:rsidRDefault="00FB131F" w:rsidP="00FB131F">
      <w:pPr>
        <w:rPr>
          <w:rFonts w:eastAsia="Aptos"/>
        </w:rPr>
      </w:pPr>
    </w:p>
    <w:p w14:paraId="41FAB20D" w14:textId="625F7420" w:rsidR="28615D92" w:rsidRDefault="28615D92" w:rsidP="57A6BC37">
      <w:pPr>
        <w:pStyle w:val="Caption"/>
        <w:rPr>
          <w:rFonts w:ascii="Aptos" w:eastAsia="Aptos" w:hAnsi="Aptos" w:cs="Aptos"/>
          <w:i w:val="0"/>
          <w:iCs w:val="0"/>
          <w:smallCaps/>
          <w:color w:val="000000" w:themeColor="text1"/>
          <w:sz w:val="22"/>
          <w:szCs w:val="22"/>
        </w:rPr>
      </w:pPr>
      <w:r w:rsidRPr="57A6BC37">
        <w:rPr>
          <w:rFonts w:ascii="Aptos" w:eastAsia="Aptos" w:hAnsi="Aptos" w:cs="Aptos"/>
        </w:rPr>
        <w:t xml:space="preserve">Table </w:t>
      </w:r>
      <w:r w:rsidRPr="57A6BC37">
        <w:rPr>
          <w:rFonts w:ascii="Aptos" w:eastAsia="Aptos" w:hAnsi="Aptos" w:cs="Aptos"/>
          <w:color w:val="F5F5F5"/>
        </w:rPr>
        <w:t>6</w:t>
      </w:r>
      <w:r w:rsidRPr="57A6BC37">
        <w:rPr>
          <w:rFonts w:ascii="Aptos" w:eastAsia="Aptos" w:hAnsi="Aptos" w:cs="Aptos"/>
        </w:rPr>
        <w:t>: Sprint 5 Risk Matrix</w:t>
      </w:r>
    </w:p>
    <w:p w14:paraId="2363329B" w14:textId="33FBDB4D" w:rsidR="007F657D" w:rsidRDefault="007F657D" w:rsidP="57A6BC37">
      <w:pPr>
        <w:pStyle w:val="Caption"/>
        <w:rPr>
          <w:rFonts w:ascii="Aptos" w:eastAsia="Aptos" w:hAnsi="Aptos" w:cs="Aptos"/>
          <w:i w:val="0"/>
          <w:smallCaps/>
          <w:color w:val="000000" w:themeColor="text1"/>
          <w:sz w:val="22"/>
          <w:szCs w:val="22"/>
        </w:rPr>
      </w:pPr>
      <w:r w:rsidRPr="57A6BC37">
        <w:rPr>
          <w:rFonts w:ascii="Aptos" w:eastAsia="Aptos" w:hAnsi="Aptos" w:cs="Aptos"/>
          <w:i w:val="0"/>
          <w:smallCaps/>
          <w:color w:val="000000" w:themeColor="text1"/>
          <w:sz w:val="22"/>
          <w:szCs w:val="22"/>
        </w:rPr>
        <w:t xml:space="preserve">Sprint 5 Risk </w:t>
      </w:r>
      <w:r w:rsidR="005D262C" w:rsidRPr="57A6BC37">
        <w:rPr>
          <w:rFonts w:ascii="Aptos" w:eastAsia="Aptos" w:hAnsi="Aptos" w:cs="Aptos"/>
          <w:i w:val="0"/>
          <w:smallCaps/>
          <w:color w:val="000000" w:themeColor="text1"/>
          <w:sz w:val="22"/>
          <w:szCs w:val="22"/>
        </w:rPr>
        <w:t xml:space="preserve">Narrative </w:t>
      </w:r>
      <w:r w:rsidRPr="57A6BC37">
        <w:rPr>
          <w:rFonts w:ascii="Aptos" w:eastAsia="Aptos" w:hAnsi="Aptos" w:cs="Aptos"/>
          <w:i w:val="0"/>
          <w:smallCaps/>
          <w:color w:val="000000" w:themeColor="text1"/>
          <w:sz w:val="22"/>
          <w:szCs w:val="22"/>
        </w:rPr>
        <w:t>Analysis</w:t>
      </w:r>
    </w:p>
    <w:p w14:paraId="0B67E92C" w14:textId="0873DCCD" w:rsidR="0018522A" w:rsidRPr="0087155F" w:rsidRDefault="0018522A" w:rsidP="57A6BC37">
      <w:pPr>
        <w:keepNext/>
      </w:pPr>
    </w:p>
    <w:p w14:paraId="73D266CC" w14:textId="77777777" w:rsidR="00810168" w:rsidRDefault="00810168" w:rsidP="57A6BC37">
      <w:pPr>
        <w:keepNext/>
      </w:pPr>
    </w:p>
    <w:p w14:paraId="1927A74C" w14:textId="77777777" w:rsidR="00810168" w:rsidRDefault="00810168" w:rsidP="57A6BC37">
      <w:pPr>
        <w:keepNext/>
      </w:pPr>
    </w:p>
    <w:p w14:paraId="06603BC4" w14:textId="77777777" w:rsidR="00810168" w:rsidRDefault="00810168" w:rsidP="57A6BC37">
      <w:pPr>
        <w:keepNext/>
      </w:pPr>
    </w:p>
    <w:p w14:paraId="4BFC0D94" w14:textId="77777777" w:rsidR="00810168" w:rsidRDefault="00810168" w:rsidP="57A6BC37">
      <w:pPr>
        <w:keepNext/>
      </w:pPr>
    </w:p>
    <w:p w14:paraId="1C1BE3D6" w14:textId="77777777" w:rsidR="00810168" w:rsidRDefault="00810168" w:rsidP="57A6BC37">
      <w:pPr>
        <w:keepNext/>
      </w:pPr>
    </w:p>
    <w:p w14:paraId="2657D367" w14:textId="77777777" w:rsidR="00810168" w:rsidRDefault="00810168" w:rsidP="57A6BC37">
      <w:pPr>
        <w:keepNext/>
      </w:pPr>
    </w:p>
    <w:p w14:paraId="5DDB11A6" w14:textId="77777777" w:rsidR="00810168" w:rsidRDefault="00810168" w:rsidP="57A6BC37">
      <w:pPr>
        <w:keepNext/>
      </w:pPr>
    </w:p>
    <w:p w14:paraId="00531756" w14:textId="77777777" w:rsidR="004D6DCA" w:rsidRDefault="004D6DCA" w:rsidP="57A6BC37">
      <w:pPr>
        <w:keepNext/>
      </w:pPr>
    </w:p>
    <w:p w14:paraId="7F40F06C" w14:textId="77777777" w:rsidR="004D6DCA" w:rsidRDefault="004D6DCA" w:rsidP="57A6BC37">
      <w:pPr>
        <w:keepNext/>
      </w:pPr>
    </w:p>
    <w:p w14:paraId="35140307" w14:textId="77777777" w:rsidR="004D6DCA" w:rsidRDefault="004D6DCA" w:rsidP="57A6BC37">
      <w:pPr>
        <w:keepNext/>
      </w:pPr>
    </w:p>
    <w:p w14:paraId="30645CD3" w14:textId="77777777" w:rsidR="004D6DCA" w:rsidRDefault="004D6DCA" w:rsidP="57A6BC37">
      <w:pPr>
        <w:keepNext/>
      </w:pPr>
    </w:p>
    <w:p w14:paraId="4DC1539A" w14:textId="77777777" w:rsidR="004D6DCA" w:rsidRDefault="004D6DCA" w:rsidP="57A6BC37">
      <w:pPr>
        <w:keepNext/>
      </w:pPr>
    </w:p>
    <w:p w14:paraId="00F5AF01" w14:textId="77777777" w:rsidR="004D6DCA" w:rsidRDefault="004D6DCA" w:rsidP="57A6BC37">
      <w:pPr>
        <w:keepNext/>
      </w:pPr>
    </w:p>
    <w:p w14:paraId="0CA87474" w14:textId="77777777" w:rsidR="004D6DCA" w:rsidRDefault="004D6DCA" w:rsidP="57A6BC37">
      <w:pPr>
        <w:keepNext/>
      </w:pPr>
    </w:p>
    <w:p w14:paraId="457BFB0E" w14:textId="77777777" w:rsidR="004D6DCA" w:rsidRDefault="004D6DCA" w:rsidP="57A6BC37">
      <w:pPr>
        <w:keepNext/>
      </w:pPr>
    </w:p>
    <w:p w14:paraId="01FAE0BE" w14:textId="77777777" w:rsidR="004D6DCA" w:rsidRDefault="004D6DCA" w:rsidP="57A6BC37">
      <w:pPr>
        <w:keepNext/>
      </w:pPr>
    </w:p>
    <w:p w14:paraId="789B3754" w14:textId="77777777" w:rsidR="004D6DCA" w:rsidRDefault="004D6DCA" w:rsidP="57A6BC37">
      <w:pPr>
        <w:keepNext/>
      </w:pPr>
    </w:p>
    <w:p w14:paraId="1308A7F8" w14:textId="77777777" w:rsidR="004D6DCA" w:rsidRDefault="004D6DCA" w:rsidP="57A6BC37">
      <w:pPr>
        <w:keepNext/>
      </w:pPr>
    </w:p>
    <w:p w14:paraId="30CD1BA0" w14:textId="77777777" w:rsidR="00810168" w:rsidRDefault="00810168" w:rsidP="57A6BC37">
      <w:pPr>
        <w:keepNext/>
      </w:pPr>
    </w:p>
    <w:p w14:paraId="52116D13" w14:textId="77777777" w:rsidR="00810168" w:rsidRDefault="00810168" w:rsidP="57A6BC37">
      <w:pPr>
        <w:keepNext/>
      </w:pPr>
    </w:p>
    <w:p w14:paraId="65C5E6CD" w14:textId="77777777" w:rsidR="00F84E26" w:rsidRDefault="00F84E26" w:rsidP="57A6BC37">
      <w:pPr>
        <w:keepNext/>
      </w:pPr>
    </w:p>
    <w:p w14:paraId="12ED1F04" w14:textId="77777777" w:rsidR="00F84E26" w:rsidRDefault="00F84E26" w:rsidP="57A6BC37">
      <w:pPr>
        <w:keepNext/>
      </w:pPr>
    </w:p>
    <w:p w14:paraId="7762D7DA" w14:textId="77777777" w:rsidR="00F84E26" w:rsidRDefault="00F84E26" w:rsidP="57A6BC37">
      <w:pPr>
        <w:keepNext/>
      </w:pPr>
    </w:p>
    <w:p w14:paraId="5E6B5FD2" w14:textId="77777777" w:rsidR="00F84E26" w:rsidRDefault="00F84E26" w:rsidP="57A6BC37">
      <w:pPr>
        <w:keepNext/>
      </w:pPr>
    </w:p>
    <w:p w14:paraId="58747164" w14:textId="77777777" w:rsidR="00F84E26" w:rsidRDefault="00F84E26" w:rsidP="57A6BC37">
      <w:pPr>
        <w:keepNext/>
      </w:pPr>
    </w:p>
    <w:p w14:paraId="4FB3DB75" w14:textId="77777777" w:rsidR="00F84E26" w:rsidRDefault="00F84E26" w:rsidP="57A6BC37">
      <w:pPr>
        <w:keepNext/>
      </w:pPr>
    </w:p>
    <w:p w14:paraId="64C10612" w14:textId="77777777" w:rsidR="00810168" w:rsidRDefault="00810168" w:rsidP="57A6BC37">
      <w:pPr>
        <w:keepNext/>
      </w:pPr>
    </w:p>
    <w:p w14:paraId="67B33EAF" w14:textId="6ED80A08" w:rsidR="57A6BC37" w:rsidRDefault="57A6BC37" w:rsidP="57A6BC37">
      <w:pPr>
        <w:keepNext/>
      </w:pPr>
    </w:p>
    <w:p w14:paraId="0914DB84" w14:textId="77777777" w:rsidR="005269D9" w:rsidRDefault="005269D9" w:rsidP="57A6BC37">
      <w:pPr>
        <w:pStyle w:val="Subtitle"/>
        <w:rPr>
          <w:rFonts w:ascii="Aptos" w:eastAsia="Aptos" w:hAnsi="Aptos" w:cs="Aptos"/>
        </w:rPr>
      </w:pPr>
    </w:p>
    <w:p w14:paraId="31C90DF2" w14:textId="77777777" w:rsidR="005269D9" w:rsidRDefault="005269D9" w:rsidP="00CC150B">
      <w:pPr>
        <w:pStyle w:val="Subtitle"/>
        <w:rPr>
          <w:rFonts w:ascii="Aptos" w:eastAsia="Aptos" w:hAnsi="Aptos" w:cs="Aptos"/>
        </w:rPr>
      </w:pPr>
      <w:r w:rsidRPr="57A6BC37">
        <w:rPr>
          <w:rFonts w:ascii="Aptos" w:eastAsia="Aptos" w:hAnsi="Aptos" w:cs="Aptos"/>
        </w:rPr>
        <w:lastRenderedPageBreak/>
        <w:t>Appendix D:</w:t>
      </w:r>
      <w:r w:rsidR="0025481E" w:rsidRPr="57A6BC37">
        <w:rPr>
          <w:rFonts w:ascii="Aptos" w:eastAsia="Aptos" w:hAnsi="Aptos" w:cs="Aptos"/>
        </w:rPr>
        <w:t xml:space="preserve"> Agile </w:t>
      </w:r>
      <w:r w:rsidR="00AF4BC6" w:rsidRPr="57A6BC37">
        <w:rPr>
          <w:rFonts w:ascii="Aptos" w:eastAsia="Aptos" w:hAnsi="Aptos" w:cs="Aptos"/>
        </w:rPr>
        <w:t>Scrum</w:t>
      </w:r>
      <w:r w:rsidR="0025481E" w:rsidRPr="57A6BC37">
        <w:rPr>
          <w:rFonts w:ascii="Aptos" w:eastAsia="Aptos" w:hAnsi="Aptos" w:cs="Aptos"/>
        </w:rPr>
        <w:t xml:space="preserve"> – Lessons Learned</w:t>
      </w:r>
    </w:p>
    <w:p w14:paraId="2A4F29BB" w14:textId="5DFE6BD9" w:rsidR="6C607AB7" w:rsidRDefault="6C607AB7" w:rsidP="57A6BC37">
      <w:pPr>
        <w:keepNext/>
      </w:pPr>
      <w:r>
        <w:rPr>
          <w:noProof/>
        </w:rPr>
        <w:lastRenderedPageBreak/>
        <w:drawing>
          <wp:inline distT="0" distB="0" distL="0" distR="0" wp14:anchorId="6C13D0CD" wp14:editId="642278BA">
            <wp:extent cx="6400800" cy="7216140"/>
            <wp:effectExtent l="0" t="0" r="0" b="3810"/>
            <wp:docPr id="1559569410" name="drawing" descr="Text Box 14, Tex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69410" name=""/>
                    <pic:cNvPicPr/>
                  </pic:nvPicPr>
                  <pic:blipFill>
                    <a:blip r:embed="rId50">
                      <a:extLst>
                        <a:ext uri="{28A0092B-C50C-407E-A947-70E740481C1C}">
                          <a14:useLocalDpi xmlns:a14="http://schemas.microsoft.com/office/drawing/2010/main" val="0"/>
                        </a:ext>
                      </a:extLst>
                    </a:blip>
                    <a:stretch>
                      <a:fillRect/>
                    </a:stretch>
                  </pic:blipFill>
                  <pic:spPr>
                    <a:xfrm>
                      <a:off x="0" y="0"/>
                      <a:ext cx="6400800" cy="7216140"/>
                    </a:xfrm>
                    <a:prstGeom prst="rect">
                      <a:avLst/>
                    </a:prstGeom>
                  </pic:spPr>
                </pic:pic>
              </a:graphicData>
            </a:graphic>
          </wp:inline>
        </w:drawing>
      </w:r>
    </w:p>
    <w:p w14:paraId="42764ABD" w14:textId="77777777" w:rsidR="004D6DCA" w:rsidRDefault="004D6DCA" w:rsidP="57A6BC37">
      <w:pPr>
        <w:keepNext/>
      </w:pPr>
    </w:p>
    <w:p w14:paraId="4F1F162C" w14:textId="77777777" w:rsidR="004D6DCA" w:rsidRDefault="004D6DCA" w:rsidP="57A6BC37">
      <w:pPr>
        <w:keepNext/>
      </w:pPr>
    </w:p>
    <w:p w14:paraId="50978419" w14:textId="77777777" w:rsidR="004D6DCA" w:rsidRDefault="004D6DCA" w:rsidP="57A6BC37">
      <w:pPr>
        <w:keepNext/>
      </w:pPr>
    </w:p>
    <w:p w14:paraId="7AB91909" w14:textId="352F8279" w:rsidR="57A6BC37" w:rsidRDefault="57A6BC37" w:rsidP="57A6BC37">
      <w:pPr>
        <w:keepNext/>
      </w:pPr>
    </w:p>
    <w:p w14:paraId="0CD631C8" w14:textId="70C2401C" w:rsidR="00892008" w:rsidRDefault="00892008" w:rsidP="57A6BC37">
      <w:pPr>
        <w:keepNext/>
      </w:pPr>
    </w:p>
    <w:p w14:paraId="551324D3" w14:textId="20D165FA" w:rsidR="00443DCD" w:rsidRDefault="00CD71A6" w:rsidP="00443DCD">
      <w:pPr>
        <w:pStyle w:val="TOC3"/>
        <w:rPr>
          <w:rFonts w:ascii="Aptos" w:eastAsia="Aptos" w:hAnsi="Aptos" w:cs="Aptos"/>
          <w:color w:val="000000" w:themeColor="text1"/>
        </w:rPr>
      </w:pPr>
      <w:r w:rsidRPr="57A6BC37">
        <w:rPr>
          <w:rFonts w:ascii="Aptos" w:eastAsia="Aptos" w:hAnsi="Aptos" w:cs="Aptos"/>
          <w:color w:val="000000" w:themeColor="text1"/>
        </w:rPr>
        <w:lastRenderedPageBreak/>
        <w:t>Overview for Entire Project</w:t>
      </w:r>
    </w:p>
    <w:p w14:paraId="356B7FCC" w14:textId="5282C899" w:rsidR="00443DCD" w:rsidRDefault="00443DCD" w:rsidP="00443DCD">
      <w:pPr>
        <w:rPr>
          <w:rFonts w:ascii="Aptos" w:eastAsia="Aptos" w:hAnsi="Aptos" w:cs="Aptos"/>
          <w:color w:val="000000" w:themeColor="text1"/>
          <w:szCs w:val="22"/>
        </w:rPr>
      </w:pPr>
    </w:p>
    <w:p w14:paraId="388C90DB" w14:textId="17049451" w:rsidR="003C602F" w:rsidRDefault="003C602F" w:rsidP="00443DCD">
      <w:pPr>
        <w:pStyle w:val="TOC3"/>
        <w:rPr>
          <w:rFonts w:ascii="Aptos" w:eastAsia="Aptos" w:hAnsi="Aptos" w:cs="Aptos"/>
          <w:color w:val="000000" w:themeColor="text1"/>
        </w:rPr>
      </w:pPr>
      <w:r w:rsidRPr="57A6BC37">
        <w:rPr>
          <w:rFonts w:ascii="Aptos" w:eastAsia="Aptos" w:hAnsi="Aptos" w:cs="Aptos"/>
          <w:color w:val="000000" w:themeColor="text1"/>
        </w:rPr>
        <w:t>Sprint 1 Lessons Learned</w:t>
      </w:r>
    </w:p>
    <w:p w14:paraId="1F90C076" w14:textId="0C15982C" w:rsidR="003C602F" w:rsidRDefault="003C602F" w:rsidP="003C602F">
      <w:pPr>
        <w:rPr>
          <w:rFonts w:ascii="Aptos" w:eastAsia="Aptos" w:hAnsi="Aptos" w:cs="Aptos"/>
          <w:color w:val="000000" w:themeColor="text1"/>
          <w:szCs w:val="22"/>
        </w:rPr>
      </w:pPr>
    </w:p>
    <w:p w14:paraId="4D33CEF9" w14:textId="2C10781B" w:rsidR="003C602F" w:rsidRDefault="003C602F" w:rsidP="00443DCD">
      <w:pPr>
        <w:pStyle w:val="TOC3"/>
        <w:rPr>
          <w:rFonts w:ascii="Aptos" w:eastAsia="Aptos" w:hAnsi="Aptos" w:cs="Aptos"/>
          <w:color w:val="000000" w:themeColor="text1"/>
        </w:rPr>
      </w:pPr>
      <w:r w:rsidRPr="57A6BC37">
        <w:rPr>
          <w:rFonts w:ascii="Aptos" w:eastAsia="Aptos" w:hAnsi="Aptos" w:cs="Aptos"/>
          <w:color w:val="000000" w:themeColor="text1"/>
        </w:rPr>
        <w:t>Sprint 2 Lessons Learned</w:t>
      </w:r>
    </w:p>
    <w:p w14:paraId="1DD7B03A" w14:textId="6E68B380" w:rsidR="003C602F" w:rsidRDefault="003C602F" w:rsidP="003C602F">
      <w:pPr>
        <w:rPr>
          <w:rFonts w:ascii="Aptos" w:eastAsia="Aptos" w:hAnsi="Aptos" w:cs="Aptos"/>
          <w:color w:val="000000" w:themeColor="text1"/>
          <w:szCs w:val="22"/>
        </w:rPr>
      </w:pPr>
    </w:p>
    <w:p w14:paraId="5AC93BC4" w14:textId="3271F070" w:rsidR="003C602F" w:rsidRDefault="003C602F" w:rsidP="00443DCD">
      <w:pPr>
        <w:pStyle w:val="TOC3"/>
        <w:rPr>
          <w:rFonts w:ascii="Aptos" w:eastAsia="Aptos" w:hAnsi="Aptos" w:cs="Aptos"/>
          <w:color w:val="000000" w:themeColor="text1"/>
        </w:rPr>
      </w:pPr>
      <w:r w:rsidRPr="57A6BC37">
        <w:rPr>
          <w:rFonts w:ascii="Aptos" w:eastAsia="Aptos" w:hAnsi="Aptos" w:cs="Aptos"/>
          <w:color w:val="000000" w:themeColor="text1"/>
        </w:rPr>
        <w:t>Sprint 3 Lessons Learned</w:t>
      </w:r>
    </w:p>
    <w:p w14:paraId="5B8515A2" w14:textId="78E44864" w:rsidR="003C602F" w:rsidRDefault="003C602F" w:rsidP="003C602F">
      <w:pPr>
        <w:rPr>
          <w:rFonts w:ascii="Aptos" w:eastAsia="Aptos" w:hAnsi="Aptos" w:cs="Aptos"/>
          <w:color w:val="000000" w:themeColor="text1"/>
          <w:szCs w:val="22"/>
        </w:rPr>
      </w:pPr>
    </w:p>
    <w:p w14:paraId="4D0A598B" w14:textId="2A9BB583" w:rsidR="003C602F" w:rsidRDefault="003C602F" w:rsidP="00443DCD">
      <w:pPr>
        <w:pStyle w:val="TOC3"/>
        <w:rPr>
          <w:rFonts w:ascii="Aptos" w:eastAsia="Aptos" w:hAnsi="Aptos" w:cs="Aptos"/>
          <w:color w:val="000000" w:themeColor="text1"/>
        </w:rPr>
      </w:pPr>
      <w:r w:rsidRPr="57A6BC37">
        <w:rPr>
          <w:rFonts w:ascii="Aptos" w:eastAsia="Aptos" w:hAnsi="Aptos" w:cs="Aptos"/>
          <w:color w:val="000000" w:themeColor="text1"/>
        </w:rPr>
        <w:t>Sprint 4 Lessons Learned</w:t>
      </w:r>
    </w:p>
    <w:p w14:paraId="13F4E52D" w14:textId="3E120B40" w:rsidR="003C602F" w:rsidRDefault="003C602F" w:rsidP="003C602F">
      <w:pPr>
        <w:rPr>
          <w:rFonts w:ascii="Aptos" w:eastAsia="Aptos" w:hAnsi="Aptos" w:cs="Aptos"/>
          <w:color w:val="000000" w:themeColor="text1"/>
          <w:szCs w:val="22"/>
        </w:rPr>
      </w:pPr>
    </w:p>
    <w:p w14:paraId="206D0B0D" w14:textId="63C3AB8C" w:rsidR="003C602F" w:rsidRDefault="003C602F" w:rsidP="00443DCD">
      <w:pPr>
        <w:pStyle w:val="TOC3"/>
        <w:rPr>
          <w:rFonts w:ascii="Aptos" w:eastAsia="Aptos" w:hAnsi="Aptos" w:cs="Aptos"/>
          <w:color w:val="000000" w:themeColor="text1"/>
        </w:rPr>
      </w:pPr>
      <w:r w:rsidRPr="57A6BC37">
        <w:rPr>
          <w:rFonts w:ascii="Aptos" w:eastAsia="Aptos" w:hAnsi="Aptos" w:cs="Aptos"/>
          <w:color w:val="000000" w:themeColor="text1"/>
        </w:rPr>
        <w:t>Sprint 5 Lessons Learned</w:t>
      </w:r>
    </w:p>
    <w:p w14:paraId="14CC81ED" w14:textId="43941537" w:rsidR="003C602F" w:rsidRDefault="003C602F" w:rsidP="003C602F">
      <w:pPr>
        <w:rPr>
          <w:rFonts w:ascii="Aptos" w:eastAsia="Aptos" w:hAnsi="Aptos" w:cs="Aptos"/>
          <w:color w:val="000000" w:themeColor="text1"/>
          <w:szCs w:val="22"/>
        </w:rPr>
      </w:pPr>
    </w:p>
    <w:p w14:paraId="0D8CC138" w14:textId="0895272C" w:rsidR="57A6BC37" w:rsidRDefault="57A6BC37"/>
    <w:p w14:paraId="513F530D" w14:textId="4837D2BA" w:rsidR="57A6BC37" w:rsidRDefault="57A6BC37"/>
    <w:p w14:paraId="640B3D93" w14:textId="1300C99B" w:rsidR="57A6BC37" w:rsidRDefault="57A6BC37"/>
    <w:p w14:paraId="56A13C7D" w14:textId="09A8D5E3" w:rsidR="57A6BC37" w:rsidRDefault="57A6BC37"/>
    <w:p w14:paraId="16B8E5D8" w14:textId="0F086EC7" w:rsidR="57A6BC37" w:rsidRDefault="57A6BC37"/>
    <w:p w14:paraId="3FA6E3DD" w14:textId="5F03F8F5" w:rsidR="57A6BC37" w:rsidRDefault="57A6BC37"/>
    <w:p w14:paraId="0FD76BED" w14:textId="0A470ADC" w:rsidR="57A6BC37" w:rsidRDefault="57A6BC37"/>
    <w:p w14:paraId="1C48BF9C" w14:textId="21555CDC" w:rsidR="57A6BC37" w:rsidRDefault="57A6BC37"/>
    <w:p w14:paraId="1874C6A8" w14:textId="23F9DB3B" w:rsidR="57A6BC37" w:rsidRDefault="57A6BC37"/>
    <w:p w14:paraId="5EE8B3CA" w14:textId="56E3AC4B" w:rsidR="57A6BC37" w:rsidRDefault="57A6BC37"/>
    <w:p w14:paraId="77F69AF4" w14:textId="52ACE86B" w:rsidR="57A6BC37" w:rsidRDefault="57A6BC37"/>
    <w:p w14:paraId="6D720FA2" w14:textId="0B24F443" w:rsidR="57A6BC37" w:rsidRDefault="57A6BC37"/>
    <w:p w14:paraId="3018250F" w14:textId="2F1CCC22" w:rsidR="57A6BC37" w:rsidRDefault="57A6BC37"/>
    <w:p w14:paraId="6CA9D76E" w14:textId="1387F4D5" w:rsidR="57A6BC37" w:rsidRDefault="57A6BC37"/>
    <w:p w14:paraId="3194BF31" w14:textId="7F641CCE" w:rsidR="57A6BC37" w:rsidRDefault="57A6BC37"/>
    <w:p w14:paraId="366600E8" w14:textId="085954F0" w:rsidR="57A6BC37" w:rsidRDefault="57A6BC37"/>
    <w:p w14:paraId="21FF201B" w14:textId="7A928E45" w:rsidR="57A6BC37" w:rsidRDefault="57A6BC37"/>
    <w:p w14:paraId="7DCA0A42" w14:textId="5074DEF4" w:rsidR="57A6BC37" w:rsidRDefault="57A6BC37"/>
    <w:p w14:paraId="01614179" w14:textId="379AA8C6" w:rsidR="57A6BC37" w:rsidRDefault="57A6BC37"/>
    <w:p w14:paraId="26E5AD47" w14:textId="60CDE22D" w:rsidR="57A6BC37" w:rsidRDefault="57A6BC37"/>
    <w:p w14:paraId="204EE7A3" w14:textId="1F49BEDB" w:rsidR="57A6BC37" w:rsidRDefault="57A6BC37"/>
    <w:p w14:paraId="0AB482C9" w14:textId="693D872C" w:rsidR="57A6BC37" w:rsidRDefault="57A6BC37"/>
    <w:p w14:paraId="78DE26AF" w14:textId="042D1F15" w:rsidR="57A6BC37" w:rsidRDefault="57A6BC37"/>
    <w:p w14:paraId="647C1140" w14:textId="45F7366E" w:rsidR="57A6BC37" w:rsidRDefault="57A6BC37"/>
    <w:p w14:paraId="0990A620" w14:textId="158463D1" w:rsidR="57A6BC37" w:rsidRDefault="57A6BC37"/>
    <w:p w14:paraId="76227419" w14:textId="06439A0A" w:rsidR="57A6BC37" w:rsidRDefault="57A6BC37"/>
    <w:p w14:paraId="1628FC9A" w14:textId="7C17BACA" w:rsidR="57A6BC37" w:rsidRDefault="57A6BC37"/>
    <w:p w14:paraId="5EB29AB7" w14:textId="38EDBB5A" w:rsidR="57A6BC37" w:rsidRDefault="57A6BC37"/>
    <w:p w14:paraId="74F3372B" w14:textId="34DE05EE" w:rsidR="57A6BC37" w:rsidRDefault="57A6BC37"/>
    <w:p w14:paraId="075CBCDB" w14:textId="33C2989D" w:rsidR="57A6BC37" w:rsidRDefault="57A6BC37"/>
    <w:p w14:paraId="18205A94" w14:textId="14EC52E6" w:rsidR="57A6BC37" w:rsidRDefault="57A6BC37"/>
    <w:p w14:paraId="3D455B26" w14:textId="2F7DF897" w:rsidR="57A6BC37" w:rsidRDefault="57A6BC37"/>
    <w:p w14:paraId="429DE487" w14:textId="30D19D3A" w:rsidR="57A6BC37" w:rsidRDefault="57A6BC37"/>
    <w:p w14:paraId="57C6EAEF" w14:textId="512F9561" w:rsidR="57A6BC37" w:rsidRDefault="57A6BC37"/>
    <w:p w14:paraId="369592C5" w14:textId="5D29CFDB" w:rsidR="57A6BC37" w:rsidRDefault="57A6BC37"/>
    <w:p w14:paraId="658FA77D" w14:textId="56394319" w:rsidR="57A6BC37" w:rsidRDefault="57A6BC37"/>
    <w:p w14:paraId="7B35EBC9" w14:textId="38FC8F6A" w:rsidR="57A6BC37" w:rsidRDefault="57A6BC37"/>
    <w:p w14:paraId="4F619B83" w14:textId="7253FD88" w:rsidR="57A6BC37" w:rsidRDefault="57A6BC37"/>
    <w:p w14:paraId="66CFAD4F" w14:textId="20F1A834" w:rsidR="57A6BC37" w:rsidRDefault="57A6BC37"/>
    <w:p w14:paraId="2B25EE1D" w14:textId="719FFCF3" w:rsidR="57A6BC37" w:rsidRDefault="57A6BC37"/>
    <w:p w14:paraId="027B56F9" w14:textId="1EA61DDD" w:rsidR="57A6BC37" w:rsidRDefault="57A6BC37"/>
    <w:p w14:paraId="5E99FBBC" w14:textId="0E5B100D" w:rsidR="57A6BC37" w:rsidRDefault="57A6BC37"/>
    <w:p w14:paraId="79A8DA3B" w14:textId="3E17ED03" w:rsidR="57A6BC37" w:rsidRDefault="57A6BC37"/>
    <w:p w14:paraId="78B5A3D5" w14:textId="366015F3" w:rsidR="57A6BC37" w:rsidRDefault="57A6BC37"/>
    <w:p w14:paraId="1AFCE0CD" w14:textId="2FAD7E91" w:rsidR="57A6BC37" w:rsidRDefault="57A6BC37"/>
    <w:p w14:paraId="452B6B49" w14:textId="48953481" w:rsidR="57A6BC37" w:rsidRDefault="57A6BC37"/>
    <w:p w14:paraId="3255D94E" w14:textId="1BAF8A76" w:rsidR="57A6BC37" w:rsidRDefault="57A6BC37"/>
    <w:p w14:paraId="0B513448" w14:textId="778493E9" w:rsidR="57A6BC37" w:rsidRDefault="57A6BC37"/>
    <w:p w14:paraId="6FDBB8F8" w14:textId="6624D4CB" w:rsidR="57A6BC37" w:rsidRDefault="57A6BC37"/>
    <w:p w14:paraId="2CE21166" w14:textId="51BB805F" w:rsidR="57A6BC37" w:rsidRDefault="57A6BC37"/>
    <w:p w14:paraId="4030C142" w14:textId="654D398F" w:rsidR="57A6BC37" w:rsidRDefault="57A6BC37"/>
    <w:p w14:paraId="6FB95DA8" w14:textId="28883EA0" w:rsidR="57A6BC37" w:rsidRDefault="57A6BC37"/>
    <w:p w14:paraId="10003E15" w14:textId="70C7DB5D" w:rsidR="57A6BC37" w:rsidRDefault="57A6BC37"/>
    <w:p w14:paraId="03E040F8" w14:textId="12ECA0E5" w:rsidR="57A6BC37" w:rsidRDefault="57A6BC37"/>
    <w:p w14:paraId="49E8773C" w14:textId="1B58646A" w:rsidR="33AEBE48" w:rsidRDefault="33AEBE48" w:rsidP="57A6BC37">
      <w:pPr>
        <w:rPr>
          <w:rFonts w:ascii="Aptos" w:eastAsia="Aptos" w:hAnsi="Aptos" w:cs="Aptos"/>
          <w:color w:val="000000" w:themeColor="text1"/>
          <w:szCs w:val="22"/>
        </w:rPr>
      </w:pPr>
      <w:r>
        <w:rPr>
          <w:noProof/>
        </w:rPr>
        <w:drawing>
          <wp:inline distT="0" distB="0" distL="0" distR="0" wp14:anchorId="1CD2DB68" wp14:editId="3517E013">
            <wp:extent cx="6400800" cy="1181100"/>
            <wp:effectExtent l="0" t="0" r="0" b="0"/>
            <wp:docPr id="1585000137" name="drawing" descr="Text Box 14, Tex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0137" name=""/>
                    <pic:cNvPicPr/>
                  </pic:nvPicPr>
                  <pic:blipFill>
                    <a:blip r:embed="rId51">
                      <a:extLst>
                        <a:ext uri="{28A0092B-C50C-407E-A947-70E740481C1C}">
                          <a14:useLocalDpi xmlns:a14="http://schemas.microsoft.com/office/drawing/2010/main" val="0"/>
                        </a:ext>
                      </a:extLst>
                    </a:blip>
                    <a:stretch>
                      <a:fillRect/>
                    </a:stretch>
                  </pic:blipFill>
                  <pic:spPr>
                    <a:xfrm>
                      <a:off x="0" y="0"/>
                      <a:ext cx="6400800" cy="1181100"/>
                    </a:xfrm>
                    <a:prstGeom prst="rect">
                      <a:avLst/>
                    </a:prstGeom>
                  </pic:spPr>
                </pic:pic>
              </a:graphicData>
            </a:graphic>
          </wp:inline>
        </w:drawing>
      </w:r>
    </w:p>
    <w:p w14:paraId="4386DFC3" w14:textId="554F3241" w:rsidR="33AEBE48" w:rsidRDefault="33AEBE48" w:rsidP="00D77336">
      <w:pPr>
        <w:pStyle w:val="ListParagraph"/>
        <w:numPr>
          <w:ilvl w:val="0"/>
          <w:numId w:val="20"/>
        </w:numPr>
        <w:rPr>
          <w:rFonts w:ascii="Aptos" w:eastAsia="Aptos" w:hAnsi="Aptos" w:cs="Aptos"/>
          <w:color w:val="000000" w:themeColor="text1"/>
          <w:szCs w:val="22"/>
        </w:rPr>
      </w:pPr>
      <w:r>
        <w:rPr>
          <w:noProof/>
        </w:rPr>
        <w:drawing>
          <wp:inline distT="0" distB="0" distL="0" distR="0" wp14:anchorId="60050659" wp14:editId="3D76679E">
            <wp:extent cx="5038725" cy="542925"/>
            <wp:effectExtent l="0" t="0" r="0" b="0"/>
            <wp:docPr id="814874279" name="drawing" descr="Pull quote, Tex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74279" name=""/>
                    <pic:cNvPicPr/>
                  </pic:nvPicPr>
                  <pic:blipFill>
                    <a:blip r:embed="rId52">
                      <a:extLst>
                        <a:ext uri="{28A0092B-C50C-407E-A947-70E740481C1C}">
                          <a14:useLocalDpi xmlns:a14="http://schemas.microsoft.com/office/drawing/2010/main" val="0"/>
                        </a:ext>
                      </a:extLst>
                    </a:blip>
                    <a:stretch>
                      <a:fillRect/>
                    </a:stretch>
                  </pic:blipFill>
                  <pic:spPr>
                    <a:xfrm>
                      <a:off x="0" y="0"/>
                      <a:ext cx="5038725" cy="542925"/>
                    </a:xfrm>
                    <a:prstGeom prst="rect">
                      <a:avLst/>
                    </a:prstGeom>
                  </pic:spPr>
                </pic:pic>
              </a:graphicData>
            </a:graphic>
          </wp:inline>
        </w:drawing>
      </w:r>
    </w:p>
    <w:p w14:paraId="07DA8C64" w14:textId="5546A822" w:rsidR="57A6BC37" w:rsidRDefault="57A6BC37" w:rsidP="57A6BC37">
      <w:pPr>
        <w:rPr>
          <w:rFonts w:ascii="Aptos" w:eastAsia="Aptos" w:hAnsi="Aptos" w:cs="Aptos"/>
          <w:color w:val="000000" w:themeColor="text1"/>
          <w:szCs w:val="22"/>
        </w:rPr>
      </w:pPr>
    </w:p>
    <w:p w14:paraId="0BC9D5CA" w14:textId="646CBE37" w:rsidR="57A6BC37" w:rsidRDefault="57A6BC37" w:rsidP="57A6BC37">
      <w:pPr>
        <w:rPr>
          <w:rFonts w:ascii="Aptos" w:eastAsia="Aptos" w:hAnsi="Aptos" w:cs="Aptos"/>
          <w:color w:val="000000" w:themeColor="text1"/>
          <w:szCs w:val="22"/>
        </w:rPr>
      </w:pPr>
    </w:p>
    <w:p w14:paraId="6C104BFB" w14:textId="61F1E19D" w:rsidR="57A6BC37" w:rsidRDefault="57A6BC37" w:rsidP="57A6BC37">
      <w:pPr>
        <w:rPr>
          <w:rFonts w:ascii="Aptos" w:eastAsia="Aptos" w:hAnsi="Aptos" w:cs="Aptos"/>
          <w:color w:val="000000" w:themeColor="text1"/>
          <w:szCs w:val="22"/>
        </w:rPr>
      </w:pPr>
    </w:p>
    <w:p w14:paraId="26C0EC2E" w14:textId="1D8C40D8" w:rsidR="57A6BC37" w:rsidRDefault="57A6BC37" w:rsidP="57A6BC37">
      <w:pPr>
        <w:rPr>
          <w:rFonts w:ascii="Aptos" w:eastAsia="Aptos" w:hAnsi="Aptos" w:cs="Aptos"/>
          <w:color w:val="000000" w:themeColor="text1"/>
          <w:szCs w:val="22"/>
        </w:rPr>
      </w:pPr>
    </w:p>
    <w:p w14:paraId="36D8BACF" w14:textId="1375AC46" w:rsidR="57A6BC37" w:rsidRDefault="57A6BC37" w:rsidP="57A6BC37">
      <w:pPr>
        <w:rPr>
          <w:rFonts w:ascii="Aptos" w:eastAsia="Aptos" w:hAnsi="Aptos" w:cs="Aptos"/>
          <w:color w:val="000000" w:themeColor="text1"/>
          <w:szCs w:val="22"/>
        </w:rPr>
      </w:pPr>
    </w:p>
    <w:p w14:paraId="0EED6FCC" w14:textId="20A49C80" w:rsidR="57A6BC37" w:rsidRDefault="57A6BC37" w:rsidP="57A6BC37">
      <w:pPr>
        <w:rPr>
          <w:rFonts w:ascii="Aptos" w:eastAsia="Aptos" w:hAnsi="Aptos" w:cs="Aptos"/>
          <w:color w:val="000000" w:themeColor="text1"/>
          <w:szCs w:val="22"/>
        </w:rPr>
      </w:pPr>
    </w:p>
    <w:p w14:paraId="31B5DCAA" w14:textId="1BBDED73" w:rsidR="57A6BC37" w:rsidRDefault="57A6BC37" w:rsidP="57A6BC37">
      <w:pPr>
        <w:rPr>
          <w:rFonts w:ascii="Aptos" w:eastAsia="Aptos" w:hAnsi="Aptos" w:cs="Aptos"/>
          <w:color w:val="000000" w:themeColor="text1"/>
          <w:szCs w:val="22"/>
        </w:rPr>
      </w:pPr>
    </w:p>
    <w:p w14:paraId="57FADE88" w14:textId="02A45B3F" w:rsidR="57A6BC37" w:rsidRDefault="57A6BC37" w:rsidP="57A6BC37">
      <w:pPr>
        <w:rPr>
          <w:rFonts w:ascii="Aptos" w:eastAsia="Aptos" w:hAnsi="Aptos" w:cs="Aptos"/>
          <w:color w:val="000000" w:themeColor="text1"/>
          <w:szCs w:val="22"/>
        </w:rPr>
      </w:pPr>
    </w:p>
    <w:p w14:paraId="73D45E9A" w14:textId="1EE1B762" w:rsidR="57A6BC37" w:rsidRDefault="57A6BC37" w:rsidP="57A6BC37">
      <w:pPr>
        <w:rPr>
          <w:rFonts w:ascii="Aptos" w:eastAsia="Aptos" w:hAnsi="Aptos" w:cs="Aptos"/>
          <w:color w:val="000000" w:themeColor="text1"/>
          <w:szCs w:val="22"/>
        </w:rPr>
      </w:pPr>
    </w:p>
    <w:p w14:paraId="0CA5001B" w14:textId="3D671427" w:rsidR="57A6BC37" w:rsidRDefault="57A6BC37" w:rsidP="57A6BC37">
      <w:pPr>
        <w:rPr>
          <w:rFonts w:ascii="Aptos" w:eastAsia="Aptos" w:hAnsi="Aptos" w:cs="Aptos"/>
          <w:color w:val="000000" w:themeColor="text1"/>
          <w:szCs w:val="22"/>
        </w:rPr>
      </w:pPr>
    </w:p>
    <w:p w14:paraId="716EBF62" w14:textId="372BD91B" w:rsidR="57A6BC37" w:rsidRDefault="57A6BC37" w:rsidP="57A6BC37">
      <w:pPr>
        <w:rPr>
          <w:rFonts w:ascii="Aptos" w:eastAsia="Aptos" w:hAnsi="Aptos" w:cs="Aptos"/>
          <w:color w:val="000000" w:themeColor="text1"/>
          <w:szCs w:val="22"/>
        </w:rPr>
      </w:pPr>
    </w:p>
    <w:p w14:paraId="41DA58D4" w14:textId="37FC3B97" w:rsidR="57A6BC37" w:rsidRDefault="57A6BC37" w:rsidP="57A6BC37">
      <w:pPr>
        <w:rPr>
          <w:rFonts w:ascii="Aptos" w:eastAsia="Aptos" w:hAnsi="Aptos" w:cs="Aptos"/>
          <w:color w:val="000000" w:themeColor="text1"/>
          <w:szCs w:val="22"/>
        </w:rPr>
      </w:pPr>
    </w:p>
    <w:p w14:paraId="3DBE4283" w14:textId="2A2C9824" w:rsidR="57A6BC37" w:rsidRDefault="57A6BC37" w:rsidP="57A6BC37">
      <w:pPr>
        <w:rPr>
          <w:rFonts w:ascii="Aptos" w:eastAsia="Aptos" w:hAnsi="Aptos" w:cs="Aptos"/>
          <w:color w:val="000000" w:themeColor="text1"/>
          <w:szCs w:val="22"/>
        </w:rPr>
      </w:pPr>
    </w:p>
    <w:p w14:paraId="39C633FB" w14:textId="4BB18044" w:rsidR="57A6BC37" w:rsidRDefault="57A6BC37" w:rsidP="57A6BC37">
      <w:pPr>
        <w:rPr>
          <w:rFonts w:ascii="Aptos" w:eastAsia="Aptos" w:hAnsi="Aptos" w:cs="Aptos"/>
          <w:color w:val="000000" w:themeColor="text1"/>
          <w:szCs w:val="22"/>
        </w:rPr>
      </w:pPr>
    </w:p>
    <w:p w14:paraId="17FE6B89" w14:textId="12A0295F" w:rsidR="57A6BC37" w:rsidRDefault="57A6BC37" w:rsidP="57A6BC37">
      <w:pPr>
        <w:rPr>
          <w:rFonts w:ascii="Aptos" w:eastAsia="Aptos" w:hAnsi="Aptos" w:cs="Aptos"/>
          <w:color w:val="000000" w:themeColor="text1"/>
          <w:szCs w:val="22"/>
        </w:rPr>
      </w:pPr>
    </w:p>
    <w:p w14:paraId="548104F3" w14:textId="728F46C3" w:rsidR="57A6BC37" w:rsidRDefault="57A6BC37" w:rsidP="57A6BC37">
      <w:pPr>
        <w:rPr>
          <w:rFonts w:ascii="Aptos" w:eastAsia="Aptos" w:hAnsi="Aptos" w:cs="Aptos"/>
          <w:color w:val="000000" w:themeColor="text1"/>
          <w:szCs w:val="22"/>
        </w:rPr>
      </w:pPr>
    </w:p>
    <w:p w14:paraId="0DFF2B3B" w14:textId="77536E3A" w:rsidR="57A6BC37" w:rsidRDefault="57A6BC37" w:rsidP="57A6BC37">
      <w:pPr>
        <w:rPr>
          <w:rFonts w:ascii="Aptos" w:eastAsia="Aptos" w:hAnsi="Aptos" w:cs="Aptos"/>
          <w:color w:val="000000" w:themeColor="text1"/>
        </w:rPr>
      </w:pPr>
    </w:p>
    <w:p w14:paraId="06C8614B" w14:textId="2DB833DB" w:rsidR="57A6BC37" w:rsidRDefault="57A6BC37" w:rsidP="57A6BC37">
      <w:pPr>
        <w:rPr>
          <w:rFonts w:ascii="Aptos" w:eastAsia="Aptos" w:hAnsi="Aptos" w:cs="Aptos"/>
          <w:color w:val="000000" w:themeColor="text1"/>
          <w:szCs w:val="22"/>
        </w:rPr>
      </w:pPr>
    </w:p>
    <w:p w14:paraId="3C2210E9" w14:textId="38DC7703" w:rsidR="57A6BC37" w:rsidRDefault="57A6BC37" w:rsidP="57A6BC37">
      <w:pPr>
        <w:rPr>
          <w:rFonts w:ascii="Aptos" w:eastAsia="Aptos" w:hAnsi="Aptos" w:cs="Aptos"/>
          <w:color w:val="000000" w:themeColor="text1"/>
          <w:szCs w:val="22"/>
        </w:rPr>
      </w:pPr>
    </w:p>
    <w:p w14:paraId="12CD006F" w14:textId="06E87C6B" w:rsidR="57A6BC37" w:rsidRDefault="57A6BC37" w:rsidP="57A6BC37">
      <w:pPr>
        <w:rPr>
          <w:rFonts w:ascii="Aptos" w:eastAsia="Aptos" w:hAnsi="Aptos" w:cs="Aptos"/>
          <w:color w:val="000000" w:themeColor="text1"/>
          <w:szCs w:val="22"/>
        </w:rPr>
      </w:pPr>
    </w:p>
    <w:p w14:paraId="4A4C5BC5" w14:textId="5FB236C5" w:rsidR="57A6BC37" w:rsidRDefault="57A6BC37" w:rsidP="57A6BC37">
      <w:pPr>
        <w:rPr>
          <w:rFonts w:ascii="Aptos" w:eastAsia="Aptos" w:hAnsi="Aptos" w:cs="Aptos"/>
          <w:color w:val="000000" w:themeColor="text1"/>
          <w:szCs w:val="22"/>
        </w:rPr>
      </w:pPr>
    </w:p>
    <w:p w14:paraId="3586C461" w14:textId="0DEF1AD0" w:rsidR="57A6BC37" w:rsidRDefault="57A6BC37" w:rsidP="57A6BC37">
      <w:pPr>
        <w:rPr>
          <w:rFonts w:ascii="Aptos" w:eastAsia="Aptos" w:hAnsi="Aptos" w:cs="Aptos"/>
          <w:color w:val="000000" w:themeColor="text1"/>
          <w:szCs w:val="22"/>
        </w:rPr>
      </w:pPr>
    </w:p>
    <w:p w14:paraId="065D7275" w14:textId="54E5DD9A" w:rsidR="003F5C64" w:rsidRPr="00320C98" w:rsidRDefault="33AEBE48" w:rsidP="00320C98">
      <w:pPr>
        <w:pStyle w:val="Title"/>
        <w:rPr>
          <w:rFonts w:ascii="Aptos Display" w:eastAsia="Aptos Display" w:hAnsi="Aptos Display" w:cs="Aptos Display"/>
          <w:color w:val="000000" w:themeColor="text1"/>
        </w:rPr>
      </w:pPr>
      <w:commentRangeStart w:id="169"/>
      <w:r w:rsidRPr="57A6BC37">
        <w:rPr>
          <w:rFonts w:ascii="Aptos Display" w:eastAsia="Aptos Display" w:hAnsi="Aptos Display" w:cs="Aptos Display"/>
          <w:color w:val="000000" w:themeColor="text1"/>
        </w:rPr>
        <w:lastRenderedPageBreak/>
        <w:t>References</w:t>
      </w:r>
      <w:commentRangeEnd w:id="169"/>
      <w:r w:rsidR="002B7528" w:rsidRPr="00320C98">
        <w:rPr>
          <w:rStyle w:val="CommentReference"/>
          <w:rFonts w:ascii="Aptos Display" w:eastAsia="Aptos Display" w:hAnsi="Aptos Display" w:cs="Aptos Display"/>
          <w:color w:val="000000" w:themeColor="text1"/>
          <w:sz w:val="56"/>
          <w:szCs w:val="56"/>
        </w:rPr>
        <w:commentReference w:id="169"/>
      </w:r>
    </w:p>
    <w:sdt>
      <w:sdtPr>
        <w:rPr>
          <w:rFonts w:asciiTheme="minorHAnsi" w:eastAsia="Times New Roman" w:hAnsiTheme="minorHAnsi" w:cs="Times New Roman"/>
          <w:color w:val="auto"/>
          <w:sz w:val="22"/>
          <w:szCs w:val="22"/>
        </w:rPr>
        <w:id w:val="1424679126"/>
        <w:docPartObj>
          <w:docPartGallery w:val="Bibliographies"/>
          <w:docPartUnique/>
        </w:docPartObj>
      </w:sdtPr>
      <w:sdtEndPr>
        <w:rPr>
          <w:b/>
          <w:bCs/>
        </w:rPr>
      </w:sdtEndPr>
      <w:sdtContent>
        <w:p w14:paraId="3304A40F" w14:textId="2C6303C5" w:rsidR="0042408B" w:rsidRDefault="0042408B" w:rsidP="0042408B">
          <w:pPr>
            <w:pStyle w:val="Heading1"/>
            <w:numPr>
              <w:ilvl w:val="0"/>
              <w:numId w:val="0"/>
            </w:numPr>
            <w:rPr>
              <w:rFonts w:hint="eastAsia"/>
            </w:rPr>
          </w:pPr>
          <w:r>
            <w:t>Works Cited</w:t>
          </w:r>
        </w:p>
        <w:p w14:paraId="79173C37" w14:textId="77777777" w:rsidR="00AA662E" w:rsidRDefault="003C602F">
          <w:pPr>
            <w:rPr>
              <w:rFonts w:cstheme="minorBidi"/>
              <w:noProof/>
              <w:kern w:val="2"/>
              <w:sz w:val="24"/>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0"/>
            <w:gridCol w:w="9640"/>
          </w:tblGrid>
          <w:tr w:rsidR="00AA662E" w14:paraId="2EDB5682" w14:textId="77777777">
            <w:trPr>
              <w:divId w:val="2131195257"/>
              <w:tblCellSpacing w:w="15" w:type="dxa"/>
            </w:trPr>
            <w:tc>
              <w:tcPr>
                <w:tcW w:w="50" w:type="pct"/>
                <w:hideMark/>
              </w:tcPr>
              <w:p w14:paraId="5E26AA9D" w14:textId="3DF4F2E6" w:rsidR="00AA662E" w:rsidRDefault="00AA662E">
                <w:pPr>
                  <w:pStyle w:val="Bibliography"/>
                  <w:rPr>
                    <w:noProof/>
                    <w:sz w:val="24"/>
                  </w:rPr>
                </w:pPr>
                <w:r>
                  <w:rPr>
                    <w:noProof/>
                  </w:rPr>
                  <w:t xml:space="preserve">[1] </w:t>
                </w:r>
              </w:p>
            </w:tc>
            <w:tc>
              <w:tcPr>
                <w:tcW w:w="0" w:type="auto"/>
                <w:hideMark/>
              </w:tcPr>
              <w:p w14:paraId="0C6C3935" w14:textId="77777777" w:rsidR="00AA662E" w:rsidRDefault="00AA662E">
                <w:pPr>
                  <w:pStyle w:val="Bibliography"/>
                  <w:rPr>
                    <w:noProof/>
                  </w:rPr>
                </w:pPr>
                <w:r>
                  <w:rPr>
                    <w:noProof/>
                  </w:rPr>
                  <w:t>D. K. J. D. C. &amp;. N. H. Thulke, "ClimateGPT: Towards AI Synthesizing Interdisciplinary Research on Climate Change," arXiv, 2024.</w:t>
                </w:r>
              </w:p>
            </w:tc>
          </w:tr>
          <w:tr w:rsidR="00AA662E" w14:paraId="49DF9B89" w14:textId="77777777">
            <w:trPr>
              <w:divId w:val="2131195257"/>
              <w:tblCellSpacing w:w="15" w:type="dxa"/>
            </w:trPr>
            <w:tc>
              <w:tcPr>
                <w:tcW w:w="50" w:type="pct"/>
                <w:hideMark/>
              </w:tcPr>
              <w:p w14:paraId="2F92922B" w14:textId="77777777" w:rsidR="00AA662E" w:rsidRDefault="00AA662E">
                <w:pPr>
                  <w:pStyle w:val="Bibliography"/>
                  <w:rPr>
                    <w:noProof/>
                  </w:rPr>
                </w:pPr>
                <w:r>
                  <w:rPr>
                    <w:noProof/>
                  </w:rPr>
                  <w:t xml:space="preserve">[2] </w:t>
                </w:r>
              </w:p>
            </w:tc>
            <w:tc>
              <w:tcPr>
                <w:tcW w:w="0" w:type="auto"/>
                <w:hideMark/>
              </w:tcPr>
              <w:p w14:paraId="24FE4667" w14:textId="77777777" w:rsidR="00AA662E" w:rsidRDefault="00AA662E">
                <w:pPr>
                  <w:pStyle w:val="Bibliography"/>
                  <w:rPr>
                    <w:noProof/>
                  </w:rPr>
                </w:pPr>
                <w:r>
                  <w:rPr>
                    <w:noProof/>
                  </w:rPr>
                  <w:t>D. K. J. D. C. &amp;. N. H. Thulke, "Listen to the Context: Towards Faithful Large Language Models for Retrieval Augmented Generation on Climate Questions," Association for Computational Linguistics (ACL), 2025.</w:t>
                </w:r>
              </w:p>
            </w:tc>
          </w:tr>
          <w:tr w:rsidR="00AA662E" w14:paraId="6DD174DD" w14:textId="77777777">
            <w:trPr>
              <w:divId w:val="2131195257"/>
              <w:tblCellSpacing w:w="15" w:type="dxa"/>
            </w:trPr>
            <w:tc>
              <w:tcPr>
                <w:tcW w:w="50" w:type="pct"/>
                <w:hideMark/>
              </w:tcPr>
              <w:p w14:paraId="225EA080" w14:textId="77777777" w:rsidR="00AA662E" w:rsidRDefault="00AA662E">
                <w:pPr>
                  <w:pStyle w:val="Bibliography"/>
                  <w:rPr>
                    <w:noProof/>
                  </w:rPr>
                </w:pPr>
                <w:r>
                  <w:rPr>
                    <w:noProof/>
                  </w:rPr>
                  <w:t xml:space="preserve">[3] </w:t>
                </w:r>
              </w:p>
            </w:tc>
            <w:tc>
              <w:tcPr>
                <w:tcW w:w="0" w:type="auto"/>
                <w:hideMark/>
              </w:tcPr>
              <w:p w14:paraId="23401E27" w14:textId="77777777" w:rsidR="00AA662E" w:rsidRDefault="00AA662E">
                <w:pPr>
                  <w:pStyle w:val="Bibliography"/>
                  <w:rPr>
                    <w:noProof/>
                  </w:rPr>
                </w:pPr>
                <w:r>
                  <w:rPr>
                    <w:noProof/>
                  </w:rPr>
                  <w:t xml:space="preserve">S. S. Biswas, "Potential Use of Chat GPT in Global Warming," </w:t>
                </w:r>
                <w:r>
                  <w:rPr>
                    <w:i/>
                    <w:iCs/>
                    <w:noProof/>
                  </w:rPr>
                  <w:t xml:space="preserve">Annals of Biomedical Engineering, </w:t>
                </w:r>
                <w:r>
                  <w:rPr>
                    <w:noProof/>
                  </w:rPr>
                  <w:t xml:space="preserve">pp. 1126-1127, 2023. </w:t>
                </w:r>
              </w:p>
            </w:tc>
          </w:tr>
          <w:tr w:rsidR="00AA662E" w14:paraId="10E0B46A" w14:textId="77777777">
            <w:trPr>
              <w:divId w:val="2131195257"/>
              <w:tblCellSpacing w:w="15" w:type="dxa"/>
            </w:trPr>
            <w:tc>
              <w:tcPr>
                <w:tcW w:w="50" w:type="pct"/>
                <w:hideMark/>
              </w:tcPr>
              <w:p w14:paraId="177D330E" w14:textId="77777777" w:rsidR="00AA662E" w:rsidRDefault="00AA662E">
                <w:pPr>
                  <w:pStyle w:val="Bibliography"/>
                  <w:rPr>
                    <w:noProof/>
                  </w:rPr>
                </w:pPr>
                <w:r>
                  <w:rPr>
                    <w:noProof/>
                  </w:rPr>
                  <w:t xml:space="preserve">[4] </w:t>
                </w:r>
              </w:p>
            </w:tc>
            <w:tc>
              <w:tcPr>
                <w:tcW w:w="0" w:type="auto"/>
                <w:hideMark/>
              </w:tcPr>
              <w:p w14:paraId="391C61CC" w14:textId="77777777" w:rsidR="00AA662E" w:rsidRDefault="00AA662E">
                <w:pPr>
                  <w:pStyle w:val="Bibliography"/>
                  <w:rPr>
                    <w:noProof/>
                  </w:rPr>
                </w:pPr>
                <w:r>
                  <w:rPr>
                    <w:noProof/>
                  </w:rPr>
                  <w:t>International Energy Agency, "CO₂ Emissions in 2023," International Energy Agency (IEA)., 2024.</w:t>
                </w:r>
              </w:p>
            </w:tc>
          </w:tr>
          <w:tr w:rsidR="00AA662E" w14:paraId="4B734F5E" w14:textId="77777777">
            <w:trPr>
              <w:divId w:val="2131195257"/>
              <w:tblCellSpacing w:w="15" w:type="dxa"/>
            </w:trPr>
            <w:tc>
              <w:tcPr>
                <w:tcW w:w="50" w:type="pct"/>
                <w:hideMark/>
              </w:tcPr>
              <w:p w14:paraId="1776102A" w14:textId="77777777" w:rsidR="00AA662E" w:rsidRDefault="00AA662E">
                <w:pPr>
                  <w:pStyle w:val="Bibliography"/>
                  <w:rPr>
                    <w:noProof/>
                  </w:rPr>
                </w:pPr>
                <w:r>
                  <w:rPr>
                    <w:noProof/>
                  </w:rPr>
                  <w:t xml:space="preserve">[5] </w:t>
                </w:r>
              </w:p>
            </w:tc>
            <w:tc>
              <w:tcPr>
                <w:tcW w:w="0" w:type="auto"/>
                <w:hideMark/>
              </w:tcPr>
              <w:p w14:paraId="2756E3F1" w14:textId="77777777" w:rsidR="00AA662E" w:rsidRDefault="00AA662E">
                <w:pPr>
                  <w:pStyle w:val="Bibliography"/>
                  <w:rPr>
                    <w:noProof/>
                  </w:rPr>
                </w:pPr>
                <w:r>
                  <w:rPr>
                    <w:noProof/>
                  </w:rPr>
                  <w:t>NOAA Research, "No sign of significant decrease in global CO₂ emissions," 2024. [Online]. Available: https://research.noaa.gov/no-sign-of-significant-decrease-in-global-co2-emissions/.</w:t>
                </w:r>
              </w:p>
            </w:tc>
          </w:tr>
          <w:tr w:rsidR="00AA662E" w14:paraId="54AECF9B" w14:textId="77777777">
            <w:trPr>
              <w:divId w:val="2131195257"/>
              <w:tblCellSpacing w:w="15" w:type="dxa"/>
            </w:trPr>
            <w:tc>
              <w:tcPr>
                <w:tcW w:w="50" w:type="pct"/>
                <w:hideMark/>
              </w:tcPr>
              <w:p w14:paraId="21B8B98B" w14:textId="77777777" w:rsidR="00AA662E" w:rsidRDefault="00AA662E">
                <w:pPr>
                  <w:pStyle w:val="Bibliography"/>
                  <w:rPr>
                    <w:noProof/>
                  </w:rPr>
                </w:pPr>
                <w:r>
                  <w:rPr>
                    <w:noProof/>
                  </w:rPr>
                  <w:t xml:space="preserve">[6] </w:t>
                </w:r>
              </w:p>
            </w:tc>
            <w:tc>
              <w:tcPr>
                <w:tcW w:w="0" w:type="auto"/>
                <w:hideMark/>
              </w:tcPr>
              <w:p w14:paraId="46B2CEA8" w14:textId="77777777" w:rsidR="00AA662E" w:rsidRDefault="00AA662E">
                <w:pPr>
                  <w:pStyle w:val="Bibliography"/>
                  <w:rPr>
                    <w:noProof/>
                  </w:rPr>
                </w:pPr>
                <w:r>
                  <w:rPr>
                    <w:noProof/>
                  </w:rPr>
                  <w:t>NOAA Research, "Aviation is responsible for 3.5 percent of climate change, study finds," 2020. [Online]. Available: https://research.noaa.gov/aviation-is-responsible-for-35-percent-of-climate-change-study-finds/.</w:t>
                </w:r>
              </w:p>
            </w:tc>
          </w:tr>
          <w:tr w:rsidR="00AA662E" w14:paraId="522F5011" w14:textId="77777777">
            <w:trPr>
              <w:divId w:val="2131195257"/>
              <w:tblCellSpacing w:w="15" w:type="dxa"/>
            </w:trPr>
            <w:tc>
              <w:tcPr>
                <w:tcW w:w="50" w:type="pct"/>
                <w:hideMark/>
              </w:tcPr>
              <w:p w14:paraId="515F5F93" w14:textId="77777777" w:rsidR="00AA662E" w:rsidRDefault="00AA662E">
                <w:pPr>
                  <w:pStyle w:val="Bibliography"/>
                  <w:rPr>
                    <w:noProof/>
                  </w:rPr>
                </w:pPr>
                <w:r>
                  <w:rPr>
                    <w:noProof/>
                  </w:rPr>
                  <w:t xml:space="preserve">[7] </w:t>
                </w:r>
              </w:p>
            </w:tc>
            <w:tc>
              <w:tcPr>
                <w:tcW w:w="0" w:type="auto"/>
                <w:hideMark/>
              </w:tcPr>
              <w:p w14:paraId="52E26451" w14:textId="77777777" w:rsidR="00AA662E" w:rsidRDefault="00AA662E">
                <w:pPr>
                  <w:pStyle w:val="Bibliography"/>
                  <w:rPr>
                    <w:noProof/>
                  </w:rPr>
                </w:pPr>
                <w:r>
                  <w:rPr>
                    <w:noProof/>
                  </w:rPr>
                  <w:t>NOAA Climate Program Office, "Emissions, Air Quality, and Heat in Urban Areas," 2024. [Online]. Available: https://cpo.noaa.gov/emissions-air-quality-and-heat-in-urban-areas.</w:t>
                </w:r>
              </w:p>
            </w:tc>
          </w:tr>
          <w:tr w:rsidR="00AA662E" w14:paraId="5EDDEEC2" w14:textId="77777777">
            <w:trPr>
              <w:divId w:val="2131195257"/>
              <w:tblCellSpacing w:w="15" w:type="dxa"/>
            </w:trPr>
            <w:tc>
              <w:tcPr>
                <w:tcW w:w="50" w:type="pct"/>
                <w:hideMark/>
              </w:tcPr>
              <w:p w14:paraId="7C1F7171" w14:textId="77777777" w:rsidR="00AA662E" w:rsidRDefault="00AA662E">
                <w:pPr>
                  <w:pStyle w:val="Bibliography"/>
                  <w:rPr>
                    <w:noProof/>
                  </w:rPr>
                </w:pPr>
                <w:r>
                  <w:rPr>
                    <w:noProof/>
                  </w:rPr>
                  <w:t xml:space="preserve">[8] </w:t>
                </w:r>
              </w:p>
            </w:tc>
            <w:tc>
              <w:tcPr>
                <w:tcW w:w="0" w:type="auto"/>
                <w:hideMark/>
              </w:tcPr>
              <w:p w14:paraId="5D4FF103" w14:textId="77777777" w:rsidR="00AA662E" w:rsidRDefault="00AA662E">
                <w:pPr>
                  <w:pStyle w:val="Bibliography"/>
                  <w:rPr>
                    <w:noProof/>
                  </w:rPr>
                </w:pPr>
                <w:r>
                  <w:rPr>
                    <w:noProof/>
                  </w:rPr>
                  <w:t>"International Energy Agency," 2024. [Online]. Available: https://www.iea.org/reports/co2-emissions-in-2023.</w:t>
                </w:r>
              </w:p>
            </w:tc>
          </w:tr>
          <w:tr w:rsidR="00AA662E" w14:paraId="5ECD859E" w14:textId="77777777">
            <w:trPr>
              <w:divId w:val="2131195257"/>
              <w:tblCellSpacing w:w="15" w:type="dxa"/>
            </w:trPr>
            <w:tc>
              <w:tcPr>
                <w:tcW w:w="50" w:type="pct"/>
                <w:hideMark/>
              </w:tcPr>
              <w:p w14:paraId="031D6D2F" w14:textId="77777777" w:rsidR="00AA662E" w:rsidRDefault="00AA662E">
                <w:pPr>
                  <w:pStyle w:val="Bibliography"/>
                  <w:rPr>
                    <w:noProof/>
                  </w:rPr>
                </w:pPr>
                <w:r>
                  <w:rPr>
                    <w:noProof/>
                  </w:rPr>
                  <w:t xml:space="preserve">[9] </w:t>
                </w:r>
              </w:p>
            </w:tc>
            <w:tc>
              <w:tcPr>
                <w:tcW w:w="0" w:type="auto"/>
                <w:hideMark/>
              </w:tcPr>
              <w:p w14:paraId="1AF25C59" w14:textId="77777777" w:rsidR="00AA662E" w:rsidRDefault="00AA662E">
                <w:pPr>
                  <w:pStyle w:val="Bibliography"/>
                  <w:rPr>
                    <w:noProof/>
                  </w:rPr>
                </w:pPr>
                <w:r>
                  <w:rPr>
                    <w:noProof/>
                  </w:rPr>
                  <w:t>Intergovernmental Panel on Climate Change, "Climate Change 2022: Mitigation of Climate Change. Contribution of Working Group III to the Sixth Assessment Report of the IPCC," IPCC, Geneva, 2022.</w:t>
                </w:r>
              </w:p>
            </w:tc>
          </w:tr>
          <w:tr w:rsidR="00AA662E" w14:paraId="782E57DB" w14:textId="77777777">
            <w:trPr>
              <w:divId w:val="2131195257"/>
              <w:tblCellSpacing w:w="15" w:type="dxa"/>
            </w:trPr>
            <w:tc>
              <w:tcPr>
                <w:tcW w:w="50" w:type="pct"/>
                <w:hideMark/>
              </w:tcPr>
              <w:p w14:paraId="0D8BF397" w14:textId="77777777" w:rsidR="00AA662E" w:rsidRDefault="00AA662E">
                <w:pPr>
                  <w:pStyle w:val="Bibliography"/>
                  <w:rPr>
                    <w:noProof/>
                  </w:rPr>
                </w:pPr>
                <w:r>
                  <w:rPr>
                    <w:noProof/>
                  </w:rPr>
                  <w:t xml:space="preserve">[10] </w:t>
                </w:r>
              </w:p>
            </w:tc>
            <w:tc>
              <w:tcPr>
                <w:tcW w:w="0" w:type="auto"/>
                <w:hideMark/>
              </w:tcPr>
              <w:p w14:paraId="4D0C9EA1" w14:textId="77777777" w:rsidR="00AA662E" w:rsidRDefault="00AA662E">
                <w:pPr>
                  <w:pStyle w:val="Bibliography"/>
                  <w:rPr>
                    <w:noProof/>
                  </w:rPr>
                </w:pPr>
                <w:r>
                  <w:rPr>
                    <w:noProof/>
                  </w:rPr>
                  <w:t>European Commission, Joint Research Centre, "EDGAR v2024 Greenhouse Gas Emissions: Global Fossil CO₂ and GHG Emissions," Joint Research Centre (JRC), Ispar, 2024.</w:t>
                </w:r>
              </w:p>
            </w:tc>
          </w:tr>
          <w:tr w:rsidR="00AA662E" w14:paraId="4AE63633" w14:textId="77777777">
            <w:trPr>
              <w:divId w:val="2131195257"/>
              <w:tblCellSpacing w:w="15" w:type="dxa"/>
            </w:trPr>
            <w:tc>
              <w:tcPr>
                <w:tcW w:w="50" w:type="pct"/>
                <w:hideMark/>
              </w:tcPr>
              <w:p w14:paraId="24ED76CE" w14:textId="77777777" w:rsidR="00AA662E" w:rsidRDefault="00AA662E">
                <w:pPr>
                  <w:pStyle w:val="Bibliography"/>
                  <w:rPr>
                    <w:noProof/>
                  </w:rPr>
                </w:pPr>
                <w:r>
                  <w:rPr>
                    <w:noProof/>
                  </w:rPr>
                  <w:t xml:space="preserve">[11] </w:t>
                </w:r>
              </w:p>
            </w:tc>
            <w:tc>
              <w:tcPr>
                <w:tcW w:w="0" w:type="auto"/>
                <w:hideMark/>
              </w:tcPr>
              <w:p w14:paraId="44F37542" w14:textId="77777777" w:rsidR="00AA662E" w:rsidRDefault="00AA662E">
                <w:pPr>
                  <w:pStyle w:val="Bibliography"/>
                  <w:rPr>
                    <w:noProof/>
                  </w:rPr>
                </w:pPr>
                <w:r>
                  <w:rPr>
                    <w:noProof/>
                  </w:rPr>
                  <w:t>Food and Agriculture Organization of the United Nations, "Agrifood Systems and Land-Related Emissions: Global, Regional and Country Trends 2001–2021," FAO, Rome, 2023.</w:t>
                </w:r>
              </w:p>
            </w:tc>
          </w:tr>
          <w:tr w:rsidR="00AA662E" w14:paraId="44BAB684" w14:textId="77777777">
            <w:trPr>
              <w:divId w:val="2131195257"/>
              <w:tblCellSpacing w:w="15" w:type="dxa"/>
            </w:trPr>
            <w:tc>
              <w:tcPr>
                <w:tcW w:w="50" w:type="pct"/>
                <w:hideMark/>
              </w:tcPr>
              <w:p w14:paraId="7CBA1877" w14:textId="77777777" w:rsidR="00AA662E" w:rsidRDefault="00AA662E">
                <w:pPr>
                  <w:pStyle w:val="Bibliography"/>
                  <w:rPr>
                    <w:noProof/>
                  </w:rPr>
                </w:pPr>
                <w:r>
                  <w:rPr>
                    <w:noProof/>
                  </w:rPr>
                  <w:t xml:space="preserve">[12] </w:t>
                </w:r>
              </w:p>
            </w:tc>
            <w:tc>
              <w:tcPr>
                <w:tcW w:w="0" w:type="auto"/>
                <w:hideMark/>
              </w:tcPr>
              <w:p w14:paraId="0A499A8D" w14:textId="77777777" w:rsidR="00AA662E" w:rsidRDefault="00AA662E">
                <w:pPr>
                  <w:pStyle w:val="Bibliography"/>
                  <w:rPr>
                    <w:noProof/>
                  </w:rPr>
                </w:pPr>
                <w:r>
                  <w:rPr>
                    <w:noProof/>
                  </w:rPr>
                  <w:t>United Nations Environment Programme; International Solid Waste Association, "Global Waste Management Outlook 2024," UNEP, Nairobi, 2024.</w:t>
                </w:r>
              </w:p>
            </w:tc>
          </w:tr>
          <w:tr w:rsidR="00AA662E" w14:paraId="7A34494C" w14:textId="77777777">
            <w:trPr>
              <w:divId w:val="2131195257"/>
              <w:tblCellSpacing w:w="15" w:type="dxa"/>
            </w:trPr>
            <w:tc>
              <w:tcPr>
                <w:tcW w:w="50" w:type="pct"/>
                <w:hideMark/>
              </w:tcPr>
              <w:p w14:paraId="49F8AEA2" w14:textId="77777777" w:rsidR="00AA662E" w:rsidRDefault="00AA662E">
                <w:pPr>
                  <w:pStyle w:val="Bibliography"/>
                  <w:rPr>
                    <w:noProof/>
                  </w:rPr>
                </w:pPr>
                <w:r>
                  <w:rPr>
                    <w:noProof/>
                  </w:rPr>
                  <w:t xml:space="preserve">[13] </w:t>
                </w:r>
              </w:p>
            </w:tc>
            <w:tc>
              <w:tcPr>
                <w:tcW w:w="0" w:type="auto"/>
                <w:hideMark/>
              </w:tcPr>
              <w:p w14:paraId="64505E08" w14:textId="77777777" w:rsidR="00AA662E" w:rsidRDefault="00AA662E">
                <w:pPr>
                  <w:pStyle w:val="Bibliography"/>
                  <w:rPr>
                    <w:noProof/>
                  </w:rPr>
                </w:pPr>
                <w:r>
                  <w:rPr>
                    <w:noProof/>
                  </w:rPr>
                  <w:t xml:space="preserve">Global Carbon Project, "Global Carbon Budget 2023," </w:t>
                </w:r>
                <w:r>
                  <w:rPr>
                    <w:i/>
                    <w:iCs/>
                    <w:noProof/>
                  </w:rPr>
                  <w:t xml:space="preserve">Earth System Science Data, </w:t>
                </w:r>
                <w:r>
                  <w:rPr>
                    <w:noProof/>
                  </w:rPr>
                  <w:t xml:space="preserve">vol. 15, pp. 5031-5369, 2023. </w:t>
                </w:r>
              </w:p>
            </w:tc>
          </w:tr>
          <w:tr w:rsidR="00AA662E" w14:paraId="29019E3C" w14:textId="77777777">
            <w:trPr>
              <w:divId w:val="2131195257"/>
              <w:tblCellSpacing w:w="15" w:type="dxa"/>
            </w:trPr>
            <w:tc>
              <w:tcPr>
                <w:tcW w:w="50" w:type="pct"/>
                <w:hideMark/>
              </w:tcPr>
              <w:p w14:paraId="42ECD422" w14:textId="77777777" w:rsidR="00AA662E" w:rsidRDefault="00AA662E">
                <w:pPr>
                  <w:pStyle w:val="Bibliography"/>
                  <w:rPr>
                    <w:noProof/>
                  </w:rPr>
                </w:pPr>
                <w:r>
                  <w:rPr>
                    <w:noProof/>
                  </w:rPr>
                  <w:t xml:space="preserve">[14] </w:t>
                </w:r>
              </w:p>
            </w:tc>
            <w:tc>
              <w:tcPr>
                <w:tcW w:w="0" w:type="auto"/>
                <w:hideMark/>
              </w:tcPr>
              <w:p w14:paraId="1292E902" w14:textId="77777777" w:rsidR="00AA662E" w:rsidRDefault="00AA662E">
                <w:pPr>
                  <w:pStyle w:val="Bibliography"/>
                  <w:rPr>
                    <w:noProof/>
                  </w:rPr>
                </w:pPr>
                <w:r>
                  <w:rPr>
                    <w:noProof/>
                  </w:rPr>
                  <w:t>United Nations Environment Programme; Global Alliance for Buildings and Construction, "Global Status Report for Buildings and Construction 2023," UNEP, Nairobi, 2023.</w:t>
                </w:r>
              </w:p>
            </w:tc>
          </w:tr>
          <w:tr w:rsidR="00AA662E" w14:paraId="5368F2C2" w14:textId="77777777">
            <w:trPr>
              <w:divId w:val="2131195257"/>
              <w:tblCellSpacing w:w="15" w:type="dxa"/>
            </w:trPr>
            <w:tc>
              <w:tcPr>
                <w:tcW w:w="50" w:type="pct"/>
                <w:hideMark/>
              </w:tcPr>
              <w:p w14:paraId="3E203997" w14:textId="77777777" w:rsidR="00AA662E" w:rsidRDefault="00AA662E">
                <w:pPr>
                  <w:pStyle w:val="Bibliography"/>
                  <w:rPr>
                    <w:noProof/>
                  </w:rPr>
                </w:pPr>
                <w:r>
                  <w:rPr>
                    <w:noProof/>
                  </w:rPr>
                  <w:lastRenderedPageBreak/>
                  <w:t xml:space="preserve">[15] </w:t>
                </w:r>
              </w:p>
            </w:tc>
            <w:tc>
              <w:tcPr>
                <w:tcW w:w="0" w:type="auto"/>
                <w:hideMark/>
              </w:tcPr>
              <w:p w14:paraId="754E2EDE" w14:textId="77777777" w:rsidR="00AA662E" w:rsidRDefault="00AA662E">
                <w:pPr>
                  <w:pStyle w:val="Bibliography"/>
                  <w:rPr>
                    <w:noProof/>
                  </w:rPr>
                </w:pPr>
                <w:r>
                  <w:rPr>
                    <w:noProof/>
                  </w:rPr>
                  <w:t>International Energy Agency, "Global Methane Tracker 2024," International Energy Agency (IEA), Paris, 2024.</w:t>
                </w:r>
              </w:p>
            </w:tc>
          </w:tr>
          <w:tr w:rsidR="00AA662E" w14:paraId="7EF705FF" w14:textId="77777777">
            <w:trPr>
              <w:divId w:val="2131195257"/>
              <w:tblCellSpacing w:w="15" w:type="dxa"/>
            </w:trPr>
            <w:tc>
              <w:tcPr>
                <w:tcW w:w="50" w:type="pct"/>
                <w:hideMark/>
              </w:tcPr>
              <w:p w14:paraId="7C35DCE8" w14:textId="77777777" w:rsidR="00AA662E" w:rsidRDefault="00AA662E">
                <w:pPr>
                  <w:pStyle w:val="Bibliography"/>
                  <w:rPr>
                    <w:noProof/>
                  </w:rPr>
                </w:pPr>
                <w:r>
                  <w:rPr>
                    <w:noProof/>
                  </w:rPr>
                  <w:t xml:space="preserve">[16] </w:t>
                </w:r>
              </w:p>
            </w:tc>
            <w:tc>
              <w:tcPr>
                <w:tcW w:w="0" w:type="auto"/>
                <w:hideMark/>
              </w:tcPr>
              <w:p w14:paraId="3968A7B8" w14:textId="77777777" w:rsidR="00AA662E" w:rsidRDefault="00AA662E">
                <w:pPr>
                  <w:pStyle w:val="Bibliography"/>
                  <w:rPr>
                    <w:noProof/>
                  </w:rPr>
                </w:pPr>
                <w:r>
                  <w:rPr>
                    <w:noProof/>
                  </w:rPr>
                  <w:t xml:space="preserve">D. Guizzardi, M. Crippa and e. al., "Global up-to-date emissions using the EDGAR Fast-Track methodology," </w:t>
                </w:r>
                <w:r>
                  <w:rPr>
                    <w:i/>
                    <w:iCs/>
                    <w:noProof/>
                  </w:rPr>
                  <w:t xml:space="preserve">Scientific Data, </w:t>
                </w:r>
                <w:r>
                  <w:rPr>
                    <w:noProof/>
                  </w:rPr>
                  <w:t xml:space="preserve">vol. 12, no. 1243, 2025. </w:t>
                </w:r>
              </w:p>
            </w:tc>
          </w:tr>
          <w:tr w:rsidR="00AA662E" w14:paraId="0A6A39E9" w14:textId="77777777">
            <w:trPr>
              <w:divId w:val="2131195257"/>
              <w:tblCellSpacing w:w="15" w:type="dxa"/>
            </w:trPr>
            <w:tc>
              <w:tcPr>
                <w:tcW w:w="50" w:type="pct"/>
                <w:hideMark/>
              </w:tcPr>
              <w:p w14:paraId="65AE04C4" w14:textId="77777777" w:rsidR="00AA662E" w:rsidRDefault="00AA662E">
                <w:pPr>
                  <w:pStyle w:val="Bibliography"/>
                  <w:rPr>
                    <w:noProof/>
                  </w:rPr>
                </w:pPr>
                <w:r>
                  <w:rPr>
                    <w:noProof/>
                  </w:rPr>
                  <w:t xml:space="preserve">[17] </w:t>
                </w:r>
              </w:p>
            </w:tc>
            <w:tc>
              <w:tcPr>
                <w:tcW w:w="0" w:type="auto"/>
                <w:hideMark/>
              </w:tcPr>
              <w:p w14:paraId="5FF9BA3A" w14:textId="77777777" w:rsidR="00AA662E" w:rsidRDefault="00AA662E">
                <w:pPr>
                  <w:pStyle w:val="Bibliography"/>
                  <w:rPr>
                    <w:noProof/>
                  </w:rPr>
                </w:pPr>
                <w:r>
                  <w:rPr>
                    <w:noProof/>
                  </w:rPr>
                  <w:t>World Meteorological Organization, "Closing data gaps improves global forecasts," 25 June 2025. [Online]. Available: https://wmo.int/media/news/closing-data-gaps-improves-global-forecasts.</w:t>
                </w:r>
              </w:p>
            </w:tc>
          </w:tr>
          <w:tr w:rsidR="00AA662E" w14:paraId="2D3E129F" w14:textId="77777777">
            <w:trPr>
              <w:divId w:val="2131195257"/>
              <w:tblCellSpacing w:w="15" w:type="dxa"/>
            </w:trPr>
            <w:tc>
              <w:tcPr>
                <w:tcW w:w="50" w:type="pct"/>
                <w:hideMark/>
              </w:tcPr>
              <w:p w14:paraId="283C5645" w14:textId="77777777" w:rsidR="00AA662E" w:rsidRDefault="00AA662E">
                <w:pPr>
                  <w:pStyle w:val="Bibliography"/>
                  <w:rPr>
                    <w:noProof/>
                  </w:rPr>
                </w:pPr>
                <w:r>
                  <w:rPr>
                    <w:noProof/>
                  </w:rPr>
                  <w:t xml:space="preserve">[18] </w:t>
                </w:r>
              </w:p>
            </w:tc>
            <w:tc>
              <w:tcPr>
                <w:tcW w:w="0" w:type="auto"/>
                <w:hideMark/>
              </w:tcPr>
              <w:p w14:paraId="2DC65881" w14:textId="77777777" w:rsidR="00AA662E" w:rsidRDefault="00AA662E">
                <w:pPr>
                  <w:pStyle w:val="Bibliography"/>
                  <w:rPr>
                    <w:noProof/>
                  </w:rPr>
                </w:pPr>
                <w:r>
                  <w:rPr>
                    <w:noProof/>
                  </w:rPr>
                  <w:t>DeepMind, 14 November 2023. [Online]. Available: https://deepmind.google/discover/blog/graphcast-ai-model-for-faster-and-more-accurate-global-weather-forecasting/.</w:t>
                </w:r>
              </w:p>
            </w:tc>
          </w:tr>
          <w:tr w:rsidR="00AA662E" w14:paraId="2918A6C7" w14:textId="77777777">
            <w:trPr>
              <w:divId w:val="2131195257"/>
              <w:tblCellSpacing w:w="15" w:type="dxa"/>
            </w:trPr>
            <w:tc>
              <w:tcPr>
                <w:tcW w:w="50" w:type="pct"/>
                <w:hideMark/>
              </w:tcPr>
              <w:p w14:paraId="415D3BB9" w14:textId="77777777" w:rsidR="00AA662E" w:rsidRDefault="00AA662E">
                <w:pPr>
                  <w:pStyle w:val="Bibliography"/>
                  <w:rPr>
                    <w:noProof/>
                  </w:rPr>
                </w:pPr>
                <w:r>
                  <w:rPr>
                    <w:noProof/>
                  </w:rPr>
                  <w:t xml:space="preserve">[19] </w:t>
                </w:r>
              </w:p>
            </w:tc>
            <w:tc>
              <w:tcPr>
                <w:tcW w:w="0" w:type="auto"/>
                <w:hideMark/>
              </w:tcPr>
              <w:p w14:paraId="30C8F981" w14:textId="77777777" w:rsidR="00AA662E" w:rsidRDefault="00AA662E">
                <w:pPr>
                  <w:pStyle w:val="Bibliography"/>
                  <w:rPr>
                    <w:noProof/>
                  </w:rPr>
                </w:pPr>
                <w:r>
                  <w:rPr>
                    <w:noProof/>
                  </w:rPr>
                  <w:t>Schneider Electric, "Schneider Electric Launches Zeigo™ Hub: A Scalable Platform to Accelerate Supply Chain Decarbonization," 15 July 2025. [Online]. Available: https://www.se.com/ww/en/about-us/newsroom/news/press-releases/schneider-electric-launches-zeigo%E2%84%A2-hub-a-scalable-platform-to-accelerate-supply-chain-decarbonization-and-empower-global-net-zero-ambitions-687645c7ecdeadec2c096074.</w:t>
                </w:r>
              </w:p>
            </w:tc>
          </w:tr>
          <w:tr w:rsidR="00AA662E" w14:paraId="4821E66E" w14:textId="77777777">
            <w:trPr>
              <w:divId w:val="2131195257"/>
              <w:tblCellSpacing w:w="15" w:type="dxa"/>
            </w:trPr>
            <w:tc>
              <w:tcPr>
                <w:tcW w:w="50" w:type="pct"/>
                <w:hideMark/>
              </w:tcPr>
              <w:p w14:paraId="31C2DCC3" w14:textId="77777777" w:rsidR="00AA662E" w:rsidRDefault="00AA662E">
                <w:pPr>
                  <w:pStyle w:val="Bibliography"/>
                  <w:rPr>
                    <w:noProof/>
                  </w:rPr>
                </w:pPr>
                <w:r>
                  <w:rPr>
                    <w:noProof/>
                  </w:rPr>
                  <w:t xml:space="preserve">[20] </w:t>
                </w:r>
              </w:p>
            </w:tc>
            <w:tc>
              <w:tcPr>
                <w:tcW w:w="0" w:type="auto"/>
                <w:hideMark/>
              </w:tcPr>
              <w:p w14:paraId="1B9BEEB9" w14:textId="77777777" w:rsidR="00AA662E" w:rsidRDefault="00AA662E">
                <w:pPr>
                  <w:pStyle w:val="Bibliography"/>
                  <w:rPr>
                    <w:noProof/>
                  </w:rPr>
                </w:pPr>
                <w:r>
                  <w:rPr>
                    <w:noProof/>
                  </w:rPr>
                  <w:t>"Lorem ipsum - Generator, Origins and Meaning," Wasai - Brand Studio, 2023. [Online]. Available: https://loremipsum.io/. [Accessed 22 May 2023].</w:t>
                </w:r>
              </w:p>
            </w:tc>
          </w:tr>
          <w:tr w:rsidR="00AA662E" w14:paraId="67140B28" w14:textId="77777777">
            <w:trPr>
              <w:divId w:val="2131195257"/>
              <w:tblCellSpacing w:w="15" w:type="dxa"/>
            </w:trPr>
            <w:tc>
              <w:tcPr>
                <w:tcW w:w="50" w:type="pct"/>
                <w:hideMark/>
              </w:tcPr>
              <w:p w14:paraId="5791DEC7" w14:textId="77777777" w:rsidR="00AA662E" w:rsidRDefault="00AA662E">
                <w:pPr>
                  <w:pStyle w:val="Bibliography"/>
                  <w:rPr>
                    <w:noProof/>
                  </w:rPr>
                </w:pPr>
                <w:r>
                  <w:rPr>
                    <w:noProof/>
                  </w:rPr>
                  <w:t xml:space="preserve">[21] </w:t>
                </w:r>
              </w:p>
            </w:tc>
            <w:tc>
              <w:tcPr>
                <w:tcW w:w="0" w:type="auto"/>
                <w:hideMark/>
              </w:tcPr>
              <w:p w14:paraId="121C69D0" w14:textId="77777777" w:rsidR="00AA662E" w:rsidRDefault="00AA662E">
                <w:pPr>
                  <w:pStyle w:val="Bibliography"/>
                  <w:rPr>
                    <w:noProof/>
                  </w:rPr>
                </w:pPr>
                <w:r>
                  <w:rPr>
                    <w:noProof/>
                  </w:rPr>
                  <w:t xml:space="preserve">R. Lam, J. A. Weyn, S. Bouabid and e. al., "Learning skillful medium-range global weather forecasting," </w:t>
                </w:r>
                <w:r>
                  <w:rPr>
                    <w:i/>
                    <w:iCs/>
                    <w:noProof/>
                  </w:rPr>
                  <w:t xml:space="preserve">Science, </w:t>
                </w:r>
                <w:r>
                  <w:rPr>
                    <w:noProof/>
                  </w:rPr>
                  <w:t xml:space="preserve">vol. 382, no. 6677, pp. 1121-1126, 2023. </w:t>
                </w:r>
              </w:p>
            </w:tc>
          </w:tr>
          <w:tr w:rsidR="00AA662E" w14:paraId="0248E310" w14:textId="77777777">
            <w:trPr>
              <w:divId w:val="2131195257"/>
              <w:tblCellSpacing w:w="15" w:type="dxa"/>
            </w:trPr>
            <w:tc>
              <w:tcPr>
                <w:tcW w:w="50" w:type="pct"/>
                <w:hideMark/>
              </w:tcPr>
              <w:p w14:paraId="06FCD906" w14:textId="77777777" w:rsidR="00AA662E" w:rsidRDefault="00AA662E">
                <w:pPr>
                  <w:pStyle w:val="Bibliography"/>
                  <w:rPr>
                    <w:noProof/>
                  </w:rPr>
                </w:pPr>
                <w:r>
                  <w:rPr>
                    <w:noProof/>
                  </w:rPr>
                  <w:t xml:space="preserve">[22] </w:t>
                </w:r>
              </w:p>
            </w:tc>
            <w:tc>
              <w:tcPr>
                <w:tcW w:w="0" w:type="auto"/>
                <w:hideMark/>
              </w:tcPr>
              <w:p w14:paraId="2D1E6657" w14:textId="77777777" w:rsidR="00AA662E" w:rsidRDefault="00AA662E">
                <w:pPr>
                  <w:pStyle w:val="Bibliography"/>
                  <w:rPr>
                    <w:noProof/>
                  </w:rPr>
                </w:pPr>
                <w:r>
                  <w:rPr>
                    <w:noProof/>
                  </w:rPr>
                  <w:t>IBM, "IBM introduces AI-infused sustainability planning and forecasting with Envizi," 21 May 2024. [Online]. Available: https://www.ibm.com/new/announcements/envizi-ai-planning-forecasting.</w:t>
                </w:r>
              </w:p>
            </w:tc>
          </w:tr>
        </w:tbl>
        <w:p w14:paraId="413B8CEB" w14:textId="77777777" w:rsidR="00AA662E" w:rsidRDefault="00AA662E">
          <w:pPr>
            <w:divId w:val="2131195257"/>
            <w:rPr>
              <w:noProof/>
            </w:rPr>
          </w:pPr>
        </w:p>
        <w:p w14:paraId="5416AE1D" w14:textId="1B4E781F" w:rsidR="003C602F" w:rsidRDefault="003C602F">
          <w:r>
            <w:rPr>
              <w:b/>
              <w:bCs/>
            </w:rPr>
            <w:fldChar w:fldCharType="end"/>
          </w:r>
        </w:p>
      </w:sdtContent>
    </w:sdt>
    <w:p w14:paraId="474FC903" w14:textId="574A7ABD" w:rsidR="003C602F" w:rsidRDefault="003C602F" w:rsidP="00A326CF"/>
    <w:p w14:paraId="5CA03AE7" w14:textId="6FEA9474" w:rsidR="00225D4C" w:rsidRPr="00225D4C" w:rsidRDefault="00225D4C" w:rsidP="00225D4C">
      <w:pPr>
        <w:spacing w:before="100" w:beforeAutospacing="1" w:after="100" w:afterAutospacing="1" w:line="240" w:lineRule="auto"/>
        <w:rPr>
          <w:sz w:val="24"/>
        </w:rPr>
      </w:pPr>
    </w:p>
    <w:p w14:paraId="08C87CF8" w14:textId="687E84EA" w:rsidR="005269D9" w:rsidRDefault="00777485" w:rsidP="00FA2EEB">
      <w:r>
        <w:br/>
      </w:r>
      <w:r>
        <w:br/>
      </w:r>
      <w:r>
        <w:br/>
      </w:r>
      <w:r>
        <w:br/>
      </w:r>
      <w:r>
        <w:br/>
      </w:r>
      <w:r>
        <w:br/>
      </w:r>
      <w:r>
        <w:br/>
      </w:r>
      <w:r>
        <w:br/>
      </w:r>
      <w:r>
        <w:br/>
      </w:r>
      <w:r>
        <w:br/>
      </w:r>
      <w:r>
        <w:br/>
      </w:r>
      <w:r>
        <w:br/>
      </w:r>
      <w:r>
        <w:br/>
      </w:r>
      <w:r>
        <w:br/>
      </w:r>
      <w:r>
        <w:lastRenderedPageBreak/>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rsidR="000F6BF1">
        <w:rPr>
          <w:noProof/>
          <w14:ligatures w14:val="standardContextual"/>
        </w:rPr>
        <mc:AlternateContent>
          <mc:Choice Requires="wps">
            <w:drawing>
              <wp:inline distT="0" distB="0" distL="0" distR="0" wp14:anchorId="3B742D23" wp14:editId="01F60646">
                <wp:extent cx="6400800" cy="1143000"/>
                <wp:effectExtent l="12700" t="12700" r="12700" b="12700"/>
                <wp:docPr id="713724627" name="Text Box 14"/>
                <wp:cNvGraphicFramePr/>
                <a:graphic xmlns:a="http://schemas.openxmlformats.org/drawingml/2006/main">
                  <a:graphicData uri="http://schemas.microsoft.com/office/word/2010/wordprocessingShape">
                    <wps:wsp>
                      <wps:cNvSpPr txBox="1"/>
                      <wps:spPr>
                        <a:xfrm>
                          <a:off x="0" y="0"/>
                          <a:ext cx="6400800" cy="1143000"/>
                        </a:xfrm>
                        <a:prstGeom prst="rect">
                          <a:avLst/>
                        </a:prstGeom>
                        <a:solidFill>
                          <a:schemeClr val="lt1"/>
                        </a:solidFill>
                        <a:ln w="28575">
                          <a:solidFill>
                            <a:srgbClr val="C00000"/>
                          </a:solidFill>
                        </a:ln>
                      </wps:spPr>
                      <wps:txbx>
                        <w:txbxContent>
                          <w:p w14:paraId="25672B80" w14:textId="13FB8FCB" w:rsidR="000F6BF1" w:rsidRPr="00C3128D" w:rsidRDefault="000F6BF1" w:rsidP="000F6BF1">
                            <w:pPr>
                              <w:rPr>
                                <w:rStyle w:val="Strong"/>
                              </w:rPr>
                            </w:pPr>
                            <w:r>
                              <w:rPr>
                                <w:rStyle w:val="Strong"/>
                              </w:rPr>
                              <w:t>Instructions: This Page Intentionally Left Bla</w:t>
                            </w:r>
                            <w:r w:rsidR="00765A89">
                              <w:rPr>
                                <w:rStyle w:val="Strong"/>
                              </w:rPr>
                              <w:t>nk</w:t>
                            </w:r>
                          </w:p>
                          <w:p w14:paraId="523FA236" w14:textId="5BAEBFF7" w:rsidR="000F6BF1" w:rsidRPr="0074103B" w:rsidRDefault="00765A89" w:rsidP="000F6BF1">
                            <w:pPr>
                              <w:rPr>
                                <w:rStyle w:val="Emphasis"/>
                                <w:i w:val="0"/>
                                <w:iCs w:val="0"/>
                                <w:sz w:val="18"/>
                                <w:szCs w:val="20"/>
                              </w:rPr>
                            </w:pPr>
                            <w:r w:rsidRPr="0074103B">
                              <w:rPr>
                                <w:rStyle w:val="Emphasis"/>
                                <w:i w:val="0"/>
                                <w:iCs w:val="0"/>
                                <w:sz w:val="18"/>
                                <w:szCs w:val="20"/>
                              </w:rPr>
                              <w:t xml:space="preserve">This page only exists if the </w:t>
                            </w:r>
                            <w:r w:rsidR="003A5B5F" w:rsidRPr="0074103B">
                              <w:rPr>
                                <w:rStyle w:val="Emphasis"/>
                                <w:b/>
                                <w:bCs/>
                                <w:i w:val="0"/>
                                <w:iCs w:val="0"/>
                                <w:sz w:val="18"/>
                                <w:szCs w:val="20"/>
                              </w:rPr>
                              <w:t>REFERENCES</w:t>
                            </w:r>
                            <w:r w:rsidRPr="0074103B">
                              <w:rPr>
                                <w:rStyle w:val="Emphasis"/>
                                <w:i w:val="0"/>
                                <w:iCs w:val="0"/>
                                <w:sz w:val="18"/>
                                <w:szCs w:val="20"/>
                              </w:rPr>
                              <w:t xml:space="preserve"> section ends on an odd page</w:t>
                            </w:r>
                            <w:r w:rsidR="00C93F5A" w:rsidRPr="0074103B">
                              <w:rPr>
                                <w:rStyle w:val="Emphasis"/>
                                <w:i w:val="0"/>
                                <w:iCs w:val="0"/>
                                <w:sz w:val="18"/>
                                <w:szCs w:val="20"/>
                              </w:rPr>
                              <w:t>. If it ends on an even page then delete this page and the “This page intentionally left blank” text box</w:t>
                            </w:r>
                            <w:r w:rsidR="002743D6">
                              <w:rPr>
                                <w:rStyle w:val="Emphasis"/>
                                <w:i w:val="0"/>
                                <w:iCs w:val="0"/>
                                <w:sz w:val="18"/>
                                <w:szCs w:val="20"/>
                              </w:rPr>
                              <w:t>.</w:t>
                            </w:r>
                          </w:p>
                          <w:p w14:paraId="6E3ED2CD" w14:textId="77777777" w:rsidR="000F6BF1" w:rsidRPr="00454792" w:rsidRDefault="000F6BF1" w:rsidP="000F6BF1">
                            <w:pPr>
                              <w:rPr>
                                <w:color w:val="C00000"/>
                                <w:sz w:val="24"/>
                              </w:rPr>
                            </w:pPr>
                            <w:r w:rsidRPr="00823FB8">
                              <w:rPr>
                                <w:color w:val="C00000"/>
                                <w:sz w:val="24"/>
                              </w:rPr>
                              <w:t>DELETE THIS TEXT BOX AFTER YOU HAVE READ AND UNDERSTOOD THE INSTRUCTIONS</w:t>
                            </w:r>
                          </w:p>
                          <w:p w14:paraId="3BFAD97D" w14:textId="77777777" w:rsidR="000F6BF1" w:rsidRDefault="000F6BF1" w:rsidP="000F6B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742D23" id="_x0000_s1042" type="#_x0000_t202" style="width:7in;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" fillcolor="white [3201]" strokecolor="#c00000" strokeweight="2.25pt">
                <v:textbox>
                  <w:txbxContent>
                    <w:p w14:paraId="25672B80" w14:textId="13FB8FCB" w:rsidR="000F6BF1" w:rsidRPr="00C3128D" w:rsidRDefault="000F6BF1" w:rsidP="000F6BF1">
                      <w:pPr>
                        <w:rPr>
                          <w:rStyle w:val="Strong"/>
                        </w:rPr>
                      </w:pPr>
                      <w:r>
                        <w:rPr>
                          <w:rStyle w:val="Strong"/>
                        </w:rPr>
                        <w:t>Instructions: This Page Intentionally Left Bla</w:t>
                      </w:r>
                      <w:r w:rsidR="00765A89">
                        <w:rPr>
                          <w:rStyle w:val="Strong"/>
                        </w:rPr>
                        <w:t>nk</w:t>
                      </w:r>
                    </w:p>
                    <w:p w14:paraId="523FA236" w14:textId="5BAEBFF7" w:rsidR="000F6BF1" w:rsidRPr="0074103B" w:rsidRDefault="00765A89" w:rsidP="000F6BF1">
                      <w:pPr>
                        <w:rPr>
                          <w:rStyle w:val="Emphasis"/>
                          <w:i w:val="0"/>
                          <w:iCs w:val="0"/>
                          <w:sz w:val="18"/>
                          <w:szCs w:val="20"/>
                        </w:rPr>
                      </w:pPr>
                      <w:r w:rsidRPr="0074103B">
                        <w:rPr>
                          <w:rStyle w:val="Emphasis"/>
                          <w:i w:val="0"/>
                          <w:iCs w:val="0"/>
                          <w:sz w:val="18"/>
                          <w:szCs w:val="20"/>
                        </w:rPr>
                        <w:t xml:space="preserve">This page only exists if the </w:t>
                      </w:r>
                      <w:r w:rsidR="003A5B5F" w:rsidRPr="0074103B">
                        <w:rPr>
                          <w:rStyle w:val="Emphasis"/>
                          <w:b/>
                          <w:bCs/>
                          <w:i w:val="0"/>
                          <w:iCs w:val="0"/>
                          <w:sz w:val="18"/>
                          <w:szCs w:val="20"/>
                        </w:rPr>
                        <w:t>REFERENCES</w:t>
                      </w:r>
                      <w:r w:rsidRPr="0074103B">
                        <w:rPr>
                          <w:rStyle w:val="Emphasis"/>
                          <w:i w:val="0"/>
                          <w:iCs w:val="0"/>
                          <w:sz w:val="18"/>
                          <w:szCs w:val="20"/>
                        </w:rPr>
                        <w:t xml:space="preserve"> section ends on an odd page</w:t>
                      </w:r>
                      <w:r w:rsidR="00C93F5A" w:rsidRPr="0074103B">
                        <w:rPr>
                          <w:rStyle w:val="Emphasis"/>
                          <w:i w:val="0"/>
                          <w:iCs w:val="0"/>
                          <w:sz w:val="18"/>
                          <w:szCs w:val="20"/>
                        </w:rPr>
                        <w:t>. If it ends on an even page then delete this page and the “This page intentionally left blank” text box</w:t>
                      </w:r>
                      <w:r w:rsidR="002743D6">
                        <w:rPr>
                          <w:rStyle w:val="Emphasis"/>
                          <w:i w:val="0"/>
                          <w:iCs w:val="0"/>
                          <w:sz w:val="18"/>
                          <w:szCs w:val="20"/>
                        </w:rPr>
                        <w:t>.</w:t>
                      </w:r>
                    </w:p>
                    <w:p w14:paraId="6E3ED2CD" w14:textId="77777777" w:rsidR="000F6BF1" w:rsidRPr="00454792" w:rsidRDefault="000F6BF1" w:rsidP="000F6BF1">
                      <w:pPr>
                        <w:rPr>
                          <w:color w:val="C00000"/>
                          <w:sz w:val="24"/>
                        </w:rPr>
                      </w:pPr>
                      <w:r w:rsidRPr="00823FB8">
                        <w:rPr>
                          <w:color w:val="C00000"/>
                          <w:sz w:val="24"/>
                        </w:rPr>
                        <w:t>DELETE THIS TEXT BOX AFTER YOU HAVE READ AND UNDERSTOOD THE INSTRUCTIONS</w:t>
                      </w:r>
                    </w:p>
                    <w:p w14:paraId="3BFAD97D" w14:textId="77777777" w:rsidR="000F6BF1" w:rsidRDefault="000F6BF1" w:rsidP="000F6BF1"/>
                  </w:txbxContent>
                </v:textbox>
                <w10:anchorlock/>
              </v:shape>
            </w:pict>
          </mc:Fallback>
        </mc:AlternateContent>
      </w:r>
      <w:r w:rsidR="00A6616E">
        <w:rPr>
          <w:noProof/>
        </w:rPr>
        <mc:AlternateContent>
          <mc:Choice Requires="wps">
            <w:drawing>
              <wp:anchor distT="0" distB="0" distL="114300" distR="114300" simplePos="0" relativeHeight="251658242" behindDoc="0" locked="1" layoutInCell="1" allowOverlap="0" wp14:anchorId="36B7C1D9" wp14:editId="315FE5B3">
                <wp:simplePos x="0" y="0"/>
                <wp:positionH relativeFrom="page">
                  <wp:align>center</wp:align>
                </wp:positionH>
                <wp:positionV relativeFrom="page">
                  <wp:align>center</wp:align>
                </wp:positionV>
                <wp:extent cx="5029200" cy="521208"/>
                <wp:effectExtent l="0" t="0" r="0" b="2540"/>
                <wp:wrapNone/>
                <wp:docPr id="1978396200" name="Text Box 1978396200"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6ADE20" w14:textId="77777777" w:rsidR="00A6616E" w:rsidRPr="00331F30" w:rsidRDefault="00A6616E" w:rsidP="00A6616E">
                            <w:pPr>
                              <w:pStyle w:val="NoSpacing"/>
                              <w:pBdr>
                                <w:top w:val="thinThickSmallGap" w:sz="24" w:space="6" w:color="005239"/>
                                <w:bottom w:val="thinThickSmallGap" w:sz="24" w:space="6" w:color="005239"/>
                              </w:pBdr>
                              <w:jc w:val="center"/>
                              <w:rPr>
                                <w:rFonts w:ascii="Corbel" w:hAnsi="Corbel"/>
                                <w:b/>
                                <w:bCs/>
                                <w:sz w:val="32"/>
                                <w:szCs w:val="32"/>
                              </w:rPr>
                            </w:pPr>
                            <w:r>
                              <w:rPr>
                                <w:rFonts w:ascii="Corbel" w:hAnsi="Corbel"/>
                                <w:b/>
                                <w:bCs/>
                                <w:sz w:val="32"/>
                                <w:szCs w:val="32"/>
                              </w:rPr>
                              <w:t>This page intentionally left blank</w:t>
                            </w:r>
                          </w:p>
                          <w:p w14:paraId="56E82A25" w14:textId="528168C5" w:rsidR="00A6616E" w:rsidRDefault="00A6616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B7C1D9" id="Text Box 1978396200" o:spid="_x0000_s1043" type="#_x0000_t202" alt="Pull quote" style="position:absolute;margin-left:0;margin-top:0;width:396pt;height:41.05pt;z-index:25165824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" o:allowoverlap="f" filled="f" stroked="f" strokeweight=".5pt">
                <v:textbox style="mso-fit-shape-to-text:t" inset="0,0,0,0">
                  <w:txbxContent>
                    <w:p w14:paraId="526ADE20" w14:textId="77777777" w:rsidR="00A6616E" w:rsidRPr="00331F30" w:rsidRDefault="00A6616E" w:rsidP="00A6616E">
                      <w:pPr>
                        <w:pStyle w:val="NoSpacing"/>
                        <w:pBdr>
                          <w:top w:val="thinThickSmallGap" w:sz="24" w:space="6" w:color="005239"/>
                          <w:bottom w:val="thinThickSmallGap" w:sz="24" w:space="6" w:color="005239"/>
                        </w:pBdr>
                        <w:jc w:val="center"/>
                        <w:rPr>
                          <w:rFonts w:ascii="Corbel" w:hAnsi="Corbel"/>
                          <w:b/>
                          <w:bCs/>
                          <w:sz w:val="32"/>
                          <w:szCs w:val="32"/>
                        </w:rPr>
                      </w:pPr>
                      <w:r>
                        <w:rPr>
                          <w:rFonts w:ascii="Corbel" w:hAnsi="Corbel"/>
                          <w:b/>
                          <w:bCs/>
                          <w:sz w:val="32"/>
                          <w:szCs w:val="32"/>
                        </w:rPr>
                        <w:t>This page intentionally left blank</w:t>
                      </w:r>
                    </w:p>
                    <w:p w14:paraId="56E82A25" w14:textId="528168C5" w:rsidR="00A6616E" w:rsidRDefault="00A6616E"/>
                  </w:txbxContent>
                </v:textbox>
                <w10:wrap anchorx="page" anchory="page"/>
                <w10:anchorlock/>
              </v:shape>
            </w:pict>
          </mc:Fallback>
        </mc:AlternateContent>
      </w:r>
    </w:p>
    <w:p w14:paraId="4C577686" w14:textId="77777777" w:rsidR="005269D9" w:rsidRDefault="005269D9" w:rsidP="00FA2EEB"/>
    <w:p w14:paraId="688D8184" w14:textId="77777777" w:rsidR="00A6616E" w:rsidRDefault="00A6616E" w:rsidP="00FA2EEB">
      <w:pPr>
        <w:sectPr w:rsidR="00A6616E" w:rsidSect="005269D9">
          <w:type w:val="oddPage"/>
          <w:pgSz w:w="12240" w:h="15840"/>
          <w:pgMar w:top="720" w:right="1080" w:bottom="720" w:left="1080" w:header="720" w:footer="720" w:gutter="0"/>
          <w:cols w:space="720"/>
          <w:docGrid w:linePitch="360"/>
        </w:sectPr>
      </w:pPr>
    </w:p>
    <w:p w14:paraId="08358B66" w14:textId="66B84DC1" w:rsidR="00426DB8" w:rsidRDefault="00426DB8">
      <w:pPr>
        <w:spacing w:line="278" w:lineRule="auto"/>
      </w:pPr>
      <w:r>
        <w:rPr>
          <w:noProof/>
          <w14:ligatures w14:val="standardContextual"/>
        </w:rPr>
        <w:lastRenderedPageBreak/>
        <mc:AlternateContent>
          <mc:Choice Requires="wps">
            <w:drawing>
              <wp:inline distT="0" distB="0" distL="0" distR="0" wp14:anchorId="478BC10D" wp14:editId="24F40CED">
                <wp:extent cx="6400800" cy="1143000"/>
                <wp:effectExtent l="12700" t="12700" r="12700" b="12700"/>
                <wp:docPr id="1654515012" name="Text Box 14"/>
                <wp:cNvGraphicFramePr/>
                <a:graphic xmlns:a="http://schemas.openxmlformats.org/drawingml/2006/main">
                  <a:graphicData uri="http://schemas.microsoft.com/office/word/2010/wordprocessingShape">
                    <wps:wsp>
                      <wps:cNvSpPr txBox="1"/>
                      <wps:spPr>
                        <a:xfrm>
                          <a:off x="0" y="0"/>
                          <a:ext cx="6400800" cy="1143000"/>
                        </a:xfrm>
                        <a:prstGeom prst="rect">
                          <a:avLst/>
                        </a:prstGeom>
                        <a:solidFill>
                          <a:schemeClr val="lt1"/>
                        </a:solidFill>
                        <a:ln w="28575">
                          <a:solidFill>
                            <a:srgbClr val="C00000"/>
                          </a:solidFill>
                        </a:ln>
                      </wps:spPr>
                      <wps:txbx>
                        <w:txbxContent>
                          <w:p w14:paraId="5689937E" w14:textId="265F8CDD" w:rsidR="00426DB8" w:rsidRPr="00C3128D" w:rsidRDefault="00426DB8" w:rsidP="00426DB8">
                            <w:pPr>
                              <w:rPr>
                                <w:rStyle w:val="Strong"/>
                              </w:rPr>
                            </w:pPr>
                            <w:r>
                              <w:rPr>
                                <w:rStyle w:val="Strong"/>
                              </w:rPr>
                              <w:t>Instructions: Back Cover</w:t>
                            </w:r>
                          </w:p>
                          <w:p w14:paraId="76EC3352" w14:textId="2389AAF8" w:rsidR="00426DB8" w:rsidRPr="0074103B" w:rsidRDefault="00426DB8" w:rsidP="00426DB8">
                            <w:pPr>
                              <w:rPr>
                                <w:rStyle w:val="Emphasis"/>
                                <w:i w:val="0"/>
                                <w:iCs w:val="0"/>
                                <w:sz w:val="16"/>
                                <w:szCs w:val="16"/>
                              </w:rPr>
                            </w:pPr>
                            <w:r w:rsidRPr="0074103B">
                              <w:rPr>
                                <w:rStyle w:val="Emphasis"/>
                                <w:i w:val="0"/>
                                <w:iCs w:val="0"/>
                                <w:sz w:val="16"/>
                                <w:szCs w:val="16"/>
                              </w:rPr>
                              <w:t>The BACK COVER</w:t>
                            </w:r>
                            <w:r w:rsidR="0034288E" w:rsidRPr="0074103B">
                              <w:rPr>
                                <w:rStyle w:val="Emphasis"/>
                                <w:i w:val="0"/>
                                <w:iCs w:val="0"/>
                                <w:sz w:val="16"/>
                                <w:szCs w:val="16"/>
                              </w:rPr>
                              <w:t xml:space="preserve"> section </w:t>
                            </w:r>
                            <w:r w:rsidRPr="0074103B">
                              <w:rPr>
                                <w:rStyle w:val="Emphasis"/>
                                <w:i w:val="0"/>
                                <w:iCs w:val="0"/>
                                <w:sz w:val="16"/>
                                <w:szCs w:val="16"/>
                              </w:rPr>
                              <w:t xml:space="preserve">must consist of an </w:t>
                            </w:r>
                            <w:r w:rsidR="0034288E" w:rsidRPr="0074103B">
                              <w:rPr>
                                <w:rStyle w:val="Emphasis"/>
                                <w:i w:val="0"/>
                                <w:iCs w:val="0"/>
                                <w:sz w:val="16"/>
                                <w:szCs w:val="16"/>
                              </w:rPr>
                              <w:t>odd and even page.</w:t>
                            </w:r>
                          </w:p>
                          <w:p w14:paraId="5E79B5DE" w14:textId="77777777" w:rsidR="00426DB8" w:rsidRPr="00454792" w:rsidRDefault="00426DB8" w:rsidP="00426DB8">
                            <w:pPr>
                              <w:rPr>
                                <w:color w:val="C00000"/>
                                <w:sz w:val="24"/>
                              </w:rPr>
                            </w:pPr>
                            <w:r w:rsidRPr="00823FB8">
                              <w:rPr>
                                <w:color w:val="C00000"/>
                                <w:sz w:val="24"/>
                              </w:rPr>
                              <w:t>DELETE THIS TEXT BOX AFTER YOU HAVE READ AND UNDERSTOOD THE INSTRUCTIONS</w:t>
                            </w:r>
                          </w:p>
                          <w:p w14:paraId="27093012" w14:textId="499D2442" w:rsidR="00426DB8" w:rsidRDefault="00426DB8" w:rsidP="00426D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8BC10D" id="_x0000_s1044" type="#_x0000_t202" style="width:7in;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" fillcolor="white [3201]" strokecolor="#c00000" strokeweight="2.25pt">
                <v:textbox>
                  <w:txbxContent>
                    <w:p w14:paraId="5689937E" w14:textId="265F8CDD" w:rsidR="00426DB8" w:rsidRPr="00C3128D" w:rsidRDefault="00426DB8" w:rsidP="00426DB8">
                      <w:pPr>
                        <w:rPr>
                          <w:rStyle w:val="Strong"/>
                        </w:rPr>
                      </w:pPr>
                      <w:r>
                        <w:rPr>
                          <w:rStyle w:val="Strong"/>
                        </w:rPr>
                        <w:t>Instructions: Back Cover</w:t>
                      </w:r>
                    </w:p>
                    <w:p w14:paraId="76EC3352" w14:textId="2389AAF8" w:rsidR="00426DB8" w:rsidRPr="0074103B" w:rsidRDefault="00426DB8" w:rsidP="00426DB8">
                      <w:pPr>
                        <w:rPr>
                          <w:rStyle w:val="Emphasis"/>
                          <w:i w:val="0"/>
                          <w:iCs w:val="0"/>
                          <w:sz w:val="16"/>
                          <w:szCs w:val="16"/>
                        </w:rPr>
                      </w:pPr>
                      <w:r w:rsidRPr="0074103B">
                        <w:rPr>
                          <w:rStyle w:val="Emphasis"/>
                          <w:i w:val="0"/>
                          <w:iCs w:val="0"/>
                          <w:sz w:val="16"/>
                          <w:szCs w:val="16"/>
                        </w:rPr>
                        <w:t>The BACK COVER</w:t>
                      </w:r>
                      <w:r w:rsidR="0034288E" w:rsidRPr="0074103B">
                        <w:rPr>
                          <w:rStyle w:val="Emphasis"/>
                          <w:i w:val="0"/>
                          <w:iCs w:val="0"/>
                          <w:sz w:val="16"/>
                          <w:szCs w:val="16"/>
                        </w:rPr>
                        <w:t xml:space="preserve"> section </w:t>
                      </w:r>
                      <w:r w:rsidRPr="0074103B">
                        <w:rPr>
                          <w:rStyle w:val="Emphasis"/>
                          <w:i w:val="0"/>
                          <w:iCs w:val="0"/>
                          <w:sz w:val="16"/>
                          <w:szCs w:val="16"/>
                        </w:rPr>
                        <w:t xml:space="preserve">must consist of an </w:t>
                      </w:r>
                      <w:r w:rsidR="0034288E" w:rsidRPr="0074103B">
                        <w:rPr>
                          <w:rStyle w:val="Emphasis"/>
                          <w:i w:val="0"/>
                          <w:iCs w:val="0"/>
                          <w:sz w:val="16"/>
                          <w:szCs w:val="16"/>
                        </w:rPr>
                        <w:t>odd and even page.</w:t>
                      </w:r>
                    </w:p>
                    <w:p w14:paraId="5E79B5DE" w14:textId="77777777" w:rsidR="00426DB8" w:rsidRPr="00454792" w:rsidRDefault="00426DB8" w:rsidP="00426DB8">
                      <w:pPr>
                        <w:rPr>
                          <w:color w:val="C00000"/>
                          <w:sz w:val="24"/>
                        </w:rPr>
                      </w:pPr>
                      <w:r w:rsidRPr="00823FB8">
                        <w:rPr>
                          <w:color w:val="C00000"/>
                          <w:sz w:val="24"/>
                        </w:rPr>
                        <w:t>DELETE THIS TEXT BOX AFTER YOU HAVE READ AND UNDERSTOOD THE INSTRUCTIONS</w:t>
                      </w:r>
                    </w:p>
                    <w:p w14:paraId="27093012" w14:textId="499D2442" w:rsidR="00426DB8" w:rsidRDefault="00426DB8" w:rsidP="00426DB8"/>
                  </w:txbxContent>
                </v:textbox>
                <w10:anchorlock/>
              </v:shape>
            </w:pict>
          </mc:Fallback>
        </mc:AlternateContent>
      </w:r>
    </w:p>
    <w:p w14:paraId="6F05DE8E" w14:textId="13E85507" w:rsidR="00981C00" w:rsidRDefault="00981C00">
      <w:pPr>
        <w:spacing w:line="278" w:lineRule="auto"/>
      </w:pPr>
    </w:p>
    <w:p w14:paraId="5312A8F6" w14:textId="3A98649A" w:rsidR="00981C00" w:rsidRDefault="00981C00">
      <w:pPr>
        <w:spacing w:line="278" w:lineRule="auto"/>
      </w:pPr>
      <w:r>
        <w:br w:type="page"/>
      </w:r>
      <w:r w:rsidR="00E21C3E">
        <w:rPr>
          <w:noProof/>
        </w:rPr>
        <mc:AlternateContent>
          <mc:Choice Requires="wpg">
            <w:drawing>
              <wp:anchor distT="0" distB="0" distL="114300" distR="114300" simplePos="0" relativeHeight="251658249" behindDoc="1" locked="1" layoutInCell="1" allowOverlap="1" wp14:anchorId="0358447C" wp14:editId="53CE8AF3">
                <wp:simplePos x="0" y="0"/>
                <wp:positionH relativeFrom="page">
                  <wp:posOffset>1371600</wp:posOffset>
                </wp:positionH>
                <wp:positionV relativeFrom="page">
                  <wp:posOffset>3187700</wp:posOffset>
                </wp:positionV>
                <wp:extent cx="5029834" cy="3745938"/>
                <wp:effectExtent l="0" t="0" r="0" b="6985"/>
                <wp:wrapNone/>
                <wp:docPr id="1790268586" name="Partner with the GMU DAEN Program Block"/>
                <wp:cNvGraphicFramePr/>
                <a:graphic xmlns:a="http://schemas.openxmlformats.org/drawingml/2006/main">
                  <a:graphicData uri="http://schemas.microsoft.com/office/word/2010/wordprocessingGroup">
                    <wpg:wgp>
                      <wpg:cNvGrpSpPr/>
                      <wpg:grpSpPr>
                        <a:xfrm>
                          <a:off x="0" y="0"/>
                          <a:ext cx="5029834" cy="3745938"/>
                          <a:chOff x="0" y="0"/>
                          <a:chExt cx="5029834" cy="3741242"/>
                        </a:xfrm>
                      </wpg:grpSpPr>
                      <wps:wsp>
                        <wps:cNvPr id="1229975435" name="Partner with the GMU DAEN Program Text"/>
                        <wps:cNvSpPr txBox="1">
                          <a:spLocks noChangeArrowheads="1"/>
                        </wps:cNvSpPr>
                        <wps:spPr bwMode="auto">
                          <a:xfrm>
                            <a:off x="0" y="630472"/>
                            <a:ext cx="5029834" cy="3110770"/>
                          </a:xfrm>
                          <a:prstGeom prst="rect">
                            <a:avLst/>
                          </a:prstGeom>
                          <a:solidFill>
                            <a:srgbClr val="FFFFFF"/>
                          </a:solidFill>
                          <a:ln w="9525">
                            <a:noFill/>
                            <a:miter lim="800000"/>
                            <a:headEnd/>
                            <a:tailEnd/>
                          </a:ln>
                        </wps:spPr>
                        <wps:txbx>
                          <w:txbxContent>
                            <w:p w14:paraId="7E158B01" w14:textId="77777777" w:rsidR="00E21C3E" w:rsidRPr="00431AC4" w:rsidRDefault="00E21C3E" w:rsidP="00E21C3E">
                              <w:pPr>
                                <w:pStyle w:val="CoverDescriptionText"/>
                              </w:pPr>
                              <w:r w:rsidRPr="00431AC4">
                                <w:t>The Data Analytics Engineering (DAEN) Program at George Mason University invites organizations to become Capstone Project Partners. As a partner, you’ll have the opportunity to collaborate with graduate student teams on real-world data challenges aligned with your business goals. These projects span a wide range of domains—including data science, machine learning, systems engineering, and computer science—and offer fresh perspectives, innovative solutions, and valuable insights.</w:t>
                              </w:r>
                            </w:p>
                            <w:p w14:paraId="1B82A75E" w14:textId="77777777" w:rsidR="00E21C3E" w:rsidRPr="00431AC4" w:rsidRDefault="00E21C3E" w:rsidP="00E21C3E">
                              <w:pPr>
                                <w:pStyle w:val="CoverDescriptionText"/>
                              </w:pPr>
                              <w:r w:rsidRPr="00431AC4">
                                <w:t>Capstone partnerships are a great way to engage with emerging talent, explore data-driven strategies, and contribute to the professional development of future analytics leaders.</w:t>
                              </w:r>
                            </w:p>
                            <w:p w14:paraId="7E5B7A51" w14:textId="77777777" w:rsidR="00E21C3E" w:rsidRPr="00431AC4" w:rsidRDefault="00E21C3E" w:rsidP="00E21C3E">
                              <w:pPr>
                                <w:pStyle w:val="CoverDescriptionText"/>
                              </w:pPr>
                              <w:r w:rsidRPr="00431AC4">
                                <w:t>To learn more or express interest in becoming a Capstone Partner, please contact:</w:t>
                              </w:r>
                            </w:p>
                            <w:p w14:paraId="167065F9" w14:textId="77777777" w:rsidR="00E21C3E" w:rsidRPr="000F7B9F" w:rsidRDefault="00E21C3E" w:rsidP="00E21C3E">
                              <w:pPr>
                                <w:pStyle w:val="NoSpacing"/>
                                <w:rPr>
                                  <w:b/>
                                  <w:bCs/>
                                </w:rPr>
                              </w:pPr>
                              <w:r w:rsidRPr="000F7B9F">
                                <w:rPr>
                                  <w:b/>
                                  <w:bCs/>
                                </w:rPr>
                                <w:t>Bernard Schmidt</w:t>
                              </w:r>
                            </w:p>
                            <w:p w14:paraId="7104AE56" w14:textId="77777777" w:rsidR="00E21C3E" w:rsidRDefault="00E21C3E" w:rsidP="00E21C3E">
                              <w:pPr>
                                <w:pStyle w:val="NoSpacing"/>
                              </w:pPr>
                              <w:r>
                                <w:t>Instructor and Assistant Director, MS Data Analytics Engineering Program</w:t>
                              </w:r>
                            </w:p>
                            <w:p w14:paraId="5BA111E0" w14:textId="77777777" w:rsidR="00E21C3E" w:rsidRDefault="00E21C3E" w:rsidP="00E21C3E">
                              <w:pPr>
                                <w:pStyle w:val="NoSpacing"/>
                              </w:pPr>
                              <w:r>
                                <w:t>DAEN Program Capstone Coordinator</w:t>
                              </w:r>
                            </w:p>
                            <w:p w14:paraId="4D37A94C" w14:textId="77777777" w:rsidR="00E21C3E" w:rsidRDefault="00E21C3E" w:rsidP="00E21C3E">
                              <w:pPr>
                                <w:pStyle w:val="NoSpacing"/>
                                <w:tabs>
                                  <w:tab w:val="left" w:pos="360"/>
                                </w:tabs>
                                <w:rPr>
                                  <w:rFonts w:ascii="Segoe UI" w:hAnsi="Segoe UI" w:cs="Segoe UI"/>
                                  <w:color w:val="424242"/>
                                </w:rPr>
                              </w:pPr>
                              <w:r>
                                <w:rPr>
                                  <w:rFonts w:ascii="Apple Color Emoji" w:hAnsi="Apple Color Emoji" w:cs="Apple Color Emoji"/>
                                  <w:color w:val="424242"/>
                                  <w:shd w:val="clear" w:color="auto" w:fill="FAFAFA"/>
                                </w:rPr>
                                <w:t>📞</w:t>
                              </w:r>
                              <w:r>
                                <w:rPr>
                                  <w:rFonts w:cs="Segoe UI"/>
                                  <w:color w:val="424242"/>
                                  <w:shd w:val="clear" w:color="auto" w:fill="FAFAFA"/>
                                </w:rPr>
                                <w:tab/>
                              </w:r>
                              <w:r w:rsidRPr="00FA73FF">
                                <w:rPr>
                                  <w:rFonts w:cs="Segoe UI"/>
                                  <w:color w:val="424242"/>
                                  <w:shd w:val="clear" w:color="auto" w:fill="FAFAFA"/>
                                </w:rPr>
                                <w:t>+1 (703) 993-6548</w:t>
                              </w:r>
                            </w:p>
                            <w:p w14:paraId="6B66AA2A" w14:textId="77777777" w:rsidR="00E21C3E" w:rsidRPr="000F7B9F" w:rsidRDefault="00E21C3E" w:rsidP="00E21C3E">
                              <w:pPr>
                                <w:pStyle w:val="NoSpacing"/>
                                <w:tabs>
                                  <w:tab w:val="left" w:pos="360"/>
                                </w:tabs>
                              </w:pPr>
                              <w:r>
                                <w:rPr>
                                  <w:rFonts w:ascii="Apple Color Emoji" w:hAnsi="Apple Color Emoji" w:cs="Apple Color Emoji"/>
                                  <w:color w:val="424242"/>
                                  <w:shd w:val="clear" w:color="auto" w:fill="FAFAFA"/>
                                </w:rPr>
                                <w:t>📧</w:t>
                              </w:r>
                              <w:r>
                                <w:rPr>
                                  <w:rFonts w:ascii="Apple Color Emoji" w:hAnsi="Apple Color Emoji" w:cs="Apple Color Emoji"/>
                                  <w:color w:val="424242"/>
                                  <w:shd w:val="clear" w:color="auto" w:fill="FAFAFA"/>
                                </w:rPr>
                                <w:tab/>
                              </w:r>
                              <w:hyperlink r:id="rId53" w:tgtFrame="_blank" w:history="1">
                                <w:r>
                                  <w:rPr>
                                    <w:rStyle w:val="Hyperlink"/>
                                    <w:rFonts w:ascii="Segoe UI" w:hAnsi="Segoe UI" w:cs="Segoe UI"/>
                                    <w:color w:val="3E45C9"/>
                                    <w:shd w:val="clear" w:color="auto" w:fill="FAFAFA"/>
                                  </w:rPr>
                                  <w:t>bschmid5@gmu.edu</w:t>
                                </w:r>
                              </w:hyperlink>
                            </w:p>
                            <w:p w14:paraId="77E8E3B1" w14:textId="2C84D7E3" w:rsidR="00E21C3E" w:rsidRPr="000F7B9F" w:rsidRDefault="00E21C3E"/>
                          </w:txbxContent>
                        </wps:txbx>
                        <wps:bodyPr rot="0" vert="horz" wrap="square" lIns="91440" tIns="45720" rIns="91440" bIns="45720" anchor="t" anchorCtr="0" upright="1">
                          <a:spAutoFit/>
                        </wps:bodyPr>
                      </wps:wsp>
                      <wps:wsp>
                        <wps:cNvPr id="886726915" name="Partner with the GMU DAEN Program Header" descr="Pull quote"/>
                        <wps:cNvSpPr txBox="1"/>
                        <wps:spPr>
                          <a:xfrm>
                            <a:off x="0" y="0"/>
                            <a:ext cx="5027295" cy="8054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9AFA21" w14:textId="77777777" w:rsidR="00E21C3E" w:rsidRPr="00331F30" w:rsidRDefault="00E21C3E" w:rsidP="00E21C3E">
                              <w:pPr>
                                <w:pStyle w:val="NoSpacing"/>
                                <w:pBdr>
                                  <w:top w:val="thinThickSmallGap" w:sz="24" w:space="6" w:color="005239"/>
                                  <w:bottom w:val="thickThinSmallGap" w:sz="24" w:space="6" w:color="005239"/>
                                </w:pBdr>
                                <w:jc w:val="center"/>
                                <w:rPr>
                                  <w:rFonts w:ascii="Corbel" w:hAnsi="Corbel"/>
                                  <w:b/>
                                  <w:bCs/>
                                  <w:sz w:val="32"/>
                                  <w:szCs w:val="32"/>
                                </w:rPr>
                              </w:pPr>
                              <w:r w:rsidRPr="00E5504B">
                                <w:rPr>
                                  <w:rFonts w:ascii="Corbel" w:hAnsi="Corbel"/>
                                  <w:b/>
                                  <w:bCs/>
                                  <w:sz w:val="32"/>
                                  <w:szCs w:val="32"/>
                                </w:rPr>
                                <w:t xml:space="preserve">Partner with the </w:t>
                              </w:r>
                              <w:r>
                                <w:rPr>
                                  <w:rFonts w:ascii="Corbel" w:hAnsi="Corbel"/>
                                  <w:b/>
                                  <w:bCs/>
                                  <w:sz w:val="32"/>
                                  <w:szCs w:val="32"/>
                                </w:rPr>
                                <w:t xml:space="preserve">GMU </w:t>
                              </w:r>
                              <w:r w:rsidRPr="00E5504B">
                                <w:rPr>
                                  <w:rFonts w:ascii="Corbel" w:hAnsi="Corbel"/>
                                  <w:b/>
                                  <w:bCs/>
                                  <w:sz w:val="32"/>
                                  <w:szCs w:val="32"/>
                                </w:rPr>
                                <w:t>DAEN Program</w:t>
                              </w:r>
                            </w:p>
                            <w:p w14:paraId="45CEB245" w14:textId="7F5AE61E" w:rsidR="00E21C3E" w:rsidRDefault="00E21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358447C" id="Partner with the GMU DAEN Program Block" o:spid="_x0000_s1045" style="position:absolute;margin-left:108pt;margin-top:251pt;width:396.05pt;height:294.95pt;z-index:-251658231;mso-position-horizontal-relative:page;mso-position-vertical-relative:page;mso-height-relative:margin" coordsize="50298,374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">
                <v:shape id="Partner with the GMU DAEN Program Text" o:spid="_x0000_s1046" type="#_x0000_t202" style="position:absolute;top:6304;width:50298;height:31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" stroked="f">
                  <v:textbox style="mso-fit-shape-to-text:t">
                    <w:txbxContent>
                      <w:p w14:paraId="7E158B01" w14:textId="77777777" w:rsidR="00E21C3E" w:rsidRPr="00431AC4" w:rsidRDefault="00E21C3E" w:rsidP="00E21C3E">
                        <w:pPr>
                          <w:pStyle w:val="CoverDescriptionText"/>
                        </w:pPr>
                        <w:r w:rsidRPr="00431AC4">
                          <w:t>The Data Analytics Engineering (DAEN) Program at George Mason University invites organizations to become Capstone Project Partners. As a partner, you’ll have the opportunity to collaborate with graduate student teams on real-world data challenges aligned with your business goals. These projects span a wide range of domains—including data science, machine learning, systems engineering, and computer science—and offer fresh perspectives, innovative solutions, and valuable insights.</w:t>
                        </w:r>
                      </w:p>
                      <w:p w14:paraId="1B82A75E" w14:textId="77777777" w:rsidR="00E21C3E" w:rsidRPr="00431AC4" w:rsidRDefault="00E21C3E" w:rsidP="00E21C3E">
                        <w:pPr>
                          <w:pStyle w:val="CoverDescriptionText"/>
                        </w:pPr>
                        <w:r w:rsidRPr="00431AC4">
                          <w:t>Capstone partnerships are a great way to engage with emerging talent, explore data-driven strategies, and contribute to the professional development of future analytics leaders.</w:t>
                        </w:r>
                      </w:p>
                      <w:p w14:paraId="7E5B7A51" w14:textId="77777777" w:rsidR="00E21C3E" w:rsidRPr="00431AC4" w:rsidRDefault="00E21C3E" w:rsidP="00E21C3E">
                        <w:pPr>
                          <w:pStyle w:val="CoverDescriptionText"/>
                        </w:pPr>
                        <w:r w:rsidRPr="00431AC4">
                          <w:t>To learn more or express interest in becoming a Capstone Partner, please contact:</w:t>
                        </w:r>
                      </w:p>
                      <w:p w14:paraId="167065F9" w14:textId="77777777" w:rsidR="00E21C3E" w:rsidRPr="000F7B9F" w:rsidRDefault="00E21C3E" w:rsidP="00E21C3E">
                        <w:pPr>
                          <w:pStyle w:val="NoSpacing"/>
                          <w:rPr>
                            <w:b/>
                            <w:bCs/>
                          </w:rPr>
                        </w:pPr>
                        <w:r w:rsidRPr="000F7B9F">
                          <w:rPr>
                            <w:b/>
                            <w:bCs/>
                          </w:rPr>
                          <w:t>Bernard Schmidt</w:t>
                        </w:r>
                      </w:p>
                      <w:p w14:paraId="7104AE56" w14:textId="77777777" w:rsidR="00E21C3E" w:rsidRDefault="00E21C3E" w:rsidP="00E21C3E">
                        <w:pPr>
                          <w:pStyle w:val="NoSpacing"/>
                        </w:pPr>
                        <w:r>
                          <w:t>Instructor and Assistant Director, MS Data Analytics Engineering Program</w:t>
                        </w:r>
                      </w:p>
                      <w:p w14:paraId="5BA111E0" w14:textId="77777777" w:rsidR="00E21C3E" w:rsidRDefault="00E21C3E" w:rsidP="00E21C3E">
                        <w:pPr>
                          <w:pStyle w:val="NoSpacing"/>
                        </w:pPr>
                        <w:r>
                          <w:t>DAEN Program Capstone Coordinator</w:t>
                        </w:r>
                      </w:p>
                      <w:p w14:paraId="4D37A94C" w14:textId="77777777" w:rsidR="00E21C3E" w:rsidRDefault="00E21C3E" w:rsidP="00E21C3E">
                        <w:pPr>
                          <w:pStyle w:val="NoSpacing"/>
                          <w:tabs>
                            <w:tab w:val="left" w:pos="360"/>
                          </w:tabs>
                          <w:rPr>
                            <w:rFonts w:ascii="Segoe UI" w:hAnsi="Segoe UI" w:cs="Segoe UI"/>
                            <w:color w:val="424242"/>
                          </w:rPr>
                        </w:pPr>
                        <w:r>
                          <w:rPr>
                            <w:rFonts w:ascii="Apple Color Emoji" w:hAnsi="Apple Color Emoji" w:cs="Apple Color Emoji"/>
                            <w:color w:val="424242"/>
                            <w:shd w:val="clear" w:color="auto" w:fill="FAFAFA"/>
                          </w:rPr>
                          <w:t>📞</w:t>
                        </w:r>
                        <w:r>
                          <w:rPr>
                            <w:rFonts w:cs="Segoe UI"/>
                            <w:color w:val="424242"/>
                            <w:shd w:val="clear" w:color="auto" w:fill="FAFAFA"/>
                          </w:rPr>
                          <w:tab/>
                        </w:r>
                        <w:r w:rsidRPr="00FA73FF">
                          <w:rPr>
                            <w:rFonts w:cs="Segoe UI"/>
                            <w:color w:val="424242"/>
                            <w:shd w:val="clear" w:color="auto" w:fill="FAFAFA"/>
                          </w:rPr>
                          <w:t>+1 (703) 993-6548</w:t>
                        </w:r>
                      </w:p>
                      <w:p w14:paraId="6B66AA2A" w14:textId="77777777" w:rsidR="00E21C3E" w:rsidRPr="000F7B9F" w:rsidRDefault="00E21C3E" w:rsidP="00E21C3E">
                        <w:pPr>
                          <w:pStyle w:val="NoSpacing"/>
                          <w:tabs>
                            <w:tab w:val="left" w:pos="360"/>
                          </w:tabs>
                        </w:pPr>
                        <w:r>
                          <w:rPr>
                            <w:rFonts w:ascii="Apple Color Emoji" w:hAnsi="Apple Color Emoji" w:cs="Apple Color Emoji"/>
                            <w:color w:val="424242"/>
                            <w:shd w:val="clear" w:color="auto" w:fill="FAFAFA"/>
                          </w:rPr>
                          <w:t>📧</w:t>
                        </w:r>
                        <w:r>
                          <w:rPr>
                            <w:rFonts w:ascii="Apple Color Emoji" w:hAnsi="Apple Color Emoji" w:cs="Apple Color Emoji"/>
                            <w:color w:val="424242"/>
                            <w:shd w:val="clear" w:color="auto" w:fill="FAFAFA"/>
                          </w:rPr>
                          <w:tab/>
                        </w:r>
                        <w:hyperlink r:id="rId54" w:tgtFrame="_blank" w:history="1">
                          <w:r>
                            <w:rPr>
                              <w:rStyle w:val="Hyperlink"/>
                              <w:rFonts w:ascii="Segoe UI" w:hAnsi="Segoe UI" w:cs="Segoe UI"/>
                              <w:color w:val="3E45C9"/>
                              <w:shd w:val="clear" w:color="auto" w:fill="FAFAFA"/>
                            </w:rPr>
                            <w:t>bschmid5@gmu.edu</w:t>
                          </w:r>
                        </w:hyperlink>
                      </w:p>
                      <w:p w14:paraId="77E8E3B1" w14:textId="2C84D7E3" w:rsidR="00E21C3E" w:rsidRPr="000F7B9F" w:rsidRDefault="00E21C3E"/>
                    </w:txbxContent>
                  </v:textbox>
                </v:shape>
                <v:shape id="Partner with the GMU DAEN Program Header" o:spid="_x0000_s1047" type="#_x0000_t202" alt="Pull quote" style="position:absolute;width:50272;height:80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" filled="f" stroked="f" strokeweight=".5pt">
                  <v:textbox style="mso-fit-shape-to-text:t" inset="0,0,0,0">
                    <w:txbxContent>
                      <w:p w14:paraId="5C9AFA21" w14:textId="77777777" w:rsidR="00E21C3E" w:rsidRPr="00331F30" w:rsidRDefault="00E21C3E" w:rsidP="00E21C3E">
                        <w:pPr>
                          <w:pStyle w:val="NoSpacing"/>
                          <w:pBdr>
                            <w:top w:val="thinThickSmallGap" w:sz="24" w:space="6" w:color="005239"/>
                            <w:bottom w:val="thickThinSmallGap" w:sz="24" w:space="6" w:color="005239"/>
                          </w:pBdr>
                          <w:jc w:val="center"/>
                          <w:rPr>
                            <w:rFonts w:ascii="Corbel" w:hAnsi="Corbel"/>
                            <w:b/>
                            <w:bCs/>
                            <w:sz w:val="32"/>
                            <w:szCs w:val="32"/>
                          </w:rPr>
                        </w:pPr>
                        <w:r w:rsidRPr="00E5504B">
                          <w:rPr>
                            <w:rFonts w:ascii="Corbel" w:hAnsi="Corbel"/>
                            <w:b/>
                            <w:bCs/>
                            <w:sz w:val="32"/>
                            <w:szCs w:val="32"/>
                          </w:rPr>
                          <w:t xml:space="preserve">Partner with the </w:t>
                        </w:r>
                        <w:r>
                          <w:rPr>
                            <w:rFonts w:ascii="Corbel" w:hAnsi="Corbel"/>
                            <w:b/>
                            <w:bCs/>
                            <w:sz w:val="32"/>
                            <w:szCs w:val="32"/>
                          </w:rPr>
                          <w:t xml:space="preserve">GMU </w:t>
                        </w:r>
                        <w:r w:rsidRPr="00E5504B">
                          <w:rPr>
                            <w:rFonts w:ascii="Corbel" w:hAnsi="Corbel"/>
                            <w:b/>
                            <w:bCs/>
                            <w:sz w:val="32"/>
                            <w:szCs w:val="32"/>
                          </w:rPr>
                          <w:t>DAEN Program</w:t>
                        </w:r>
                      </w:p>
                      <w:p w14:paraId="45CEB245" w14:textId="7F5AE61E" w:rsidR="00E21C3E" w:rsidRDefault="00E21C3E"/>
                    </w:txbxContent>
                  </v:textbox>
                </v:shape>
                <w10:wrap anchorx="page" anchory="page"/>
                <w10:anchorlock/>
              </v:group>
            </w:pict>
          </mc:Fallback>
        </mc:AlternateContent>
      </w:r>
    </w:p>
    <w:p w14:paraId="2CECCFB0" w14:textId="1A232FC2" w:rsidR="00981C00" w:rsidRDefault="004774C6">
      <w:pPr>
        <w:spacing w:line="278" w:lineRule="auto"/>
      </w:pPr>
      <w:r>
        <w:rPr>
          <w:noProof/>
          <w14:ligatures w14:val="standardContextual"/>
        </w:rPr>
        <w:lastRenderedPageBreak/>
        <mc:AlternateContent>
          <mc:Choice Requires="wpg">
            <w:drawing>
              <wp:anchor distT="0" distB="0" distL="114300" distR="114300" simplePos="0" relativeHeight="251658245" behindDoc="1" locked="0" layoutInCell="1" allowOverlap="1" wp14:anchorId="52EBD368" wp14:editId="0EBD08EB">
                <wp:simplePos x="0" y="0"/>
                <wp:positionH relativeFrom="column">
                  <wp:posOffset>-2441575</wp:posOffset>
                </wp:positionH>
                <wp:positionV relativeFrom="paragraph">
                  <wp:posOffset>-628015</wp:posOffset>
                </wp:positionV>
                <wp:extent cx="9528175" cy="11091545"/>
                <wp:effectExtent l="0" t="0" r="0" b="0"/>
                <wp:wrapNone/>
                <wp:docPr id="2048604430" name="Report Back Cover Page"/>
                <wp:cNvGraphicFramePr/>
                <a:graphic xmlns:a="http://schemas.openxmlformats.org/drawingml/2006/main">
                  <a:graphicData uri="http://schemas.microsoft.com/office/word/2010/wordprocessingGroup">
                    <wpg:wgp>
                      <wpg:cNvGrpSpPr/>
                      <wpg:grpSpPr>
                        <a:xfrm>
                          <a:off x="0" y="0"/>
                          <a:ext cx="9528175" cy="11091545"/>
                          <a:chOff x="0" y="0"/>
                          <a:chExt cx="9528175" cy="11091545"/>
                        </a:xfrm>
                      </wpg:grpSpPr>
                      <wps:wsp>
                        <wps:cNvPr id="2103492438" name="Back Cover Background"/>
                        <wps:cNvSpPr/>
                        <wps:spPr>
                          <a:xfrm>
                            <a:off x="1755775" y="0"/>
                            <a:ext cx="7772400" cy="10058400"/>
                          </a:xfrm>
                          <a:prstGeom prst="rect">
                            <a:avLst/>
                          </a:prstGeom>
                          <a:solidFill>
                            <a:srgbClr val="00523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5344367" name="Mason M Element" descr="A black background with a black letter t&#10;&#10;AI-generated content may be incorrect.">
                            <a:extLst>
                              <a:ext uri="{FF2B5EF4-FFF2-40B4-BE49-F238E27FC236}">
                                <a16:creationId xmlns:a16="http://schemas.microsoft.com/office/drawing/2014/main" id="{3743327A-195A-BBA4-94F3-E27B55F3EA3F}"/>
                              </a:ext>
                            </a:extLst>
                          </pic:cNvPr>
                          <pic:cNvPicPr>
                            <a:picLocks noChangeAspect="1"/>
                          </pic:cNvPicPr>
                        </pic:nvPicPr>
                        <pic:blipFill rotWithShape="1">
                          <a:blip r:embed="rId55">
                            <a:alphaModFix amt="20000"/>
                            <a:extLst>
                              <a:ext uri="{28A0092B-C50C-407E-A947-70E740481C1C}">
                                <a14:useLocalDpi xmlns:a14="http://schemas.microsoft.com/office/drawing/2010/main"/>
                              </a:ext>
                            </a:extLst>
                          </a:blip>
                          <a:srcRect t="6913" r="5641" b="26616"/>
                          <a:stretch>
                            <a:fillRect/>
                          </a:stretch>
                        </pic:blipFill>
                        <pic:spPr bwMode="auto">
                          <a:xfrm flipH="1">
                            <a:off x="1755775" y="4873752"/>
                            <a:ext cx="5495290" cy="518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95770459" name="Mason G Element" descr="A yellow letter c on a black background&#10;&#10;AI-generated content may be incorrect."/>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rot="5400000">
                            <a:off x="429895" y="6035040"/>
                            <a:ext cx="4626610" cy="5486400"/>
                          </a:xfrm>
                          <a:prstGeom prst="rect">
                            <a:avLst/>
                          </a:prstGeom>
                        </pic:spPr>
                      </pic:pic>
                      <pic:pic xmlns:pic="http://schemas.openxmlformats.org/drawingml/2006/picture">
                        <pic:nvPicPr>
                          <pic:cNvPr id="950990605" name="GMU DAEN 4-Color Logo H" descr="A black background with white text&#10;&#10;AI-generated content may be incorrect."/>
                          <pic:cNvPicPr>
                            <a:picLocks noChangeAspect="1"/>
                          </pic:cNvPicPr>
                        </pic:nvPicPr>
                        <pic:blipFill>
                          <a:blip r:embed="rId57" cstate="print">
                            <a:extLst>
                              <a:ext uri="{28A0092B-C50C-407E-A947-70E740481C1C}">
                                <a14:useLocalDpi xmlns:a14="http://schemas.microsoft.com/office/drawing/2010/main"/>
                              </a:ext>
                            </a:extLst>
                          </a:blip>
                          <a:stretch>
                            <a:fillRect/>
                          </a:stretch>
                        </pic:blipFill>
                        <pic:spPr>
                          <a:xfrm>
                            <a:off x="5641975" y="8915400"/>
                            <a:ext cx="3648075" cy="914400"/>
                          </a:xfrm>
                          <a:prstGeom prst="rect">
                            <a:avLst/>
                          </a:prstGeom>
                        </pic:spPr>
                      </pic:pic>
                      <pic:pic xmlns:pic="http://schemas.openxmlformats.org/drawingml/2006/picture">
                        <pic:nvPicPr>
                          <pic:cNvPr id="1199709022" name="GMU Logo" descr="A black background with white text and green and yellow letters&#10;&#10;AI-generated content may be incorrect."/>
                          <pic:cNvPicPr>
                            <a:picLocks noChangeAspect="1"/>
                          </pic:cNvPicPr>
                        </pic:nvPicPr>
                        <pic:blipFill>
                          <a:blip r:embed="rId58" cstate="print">
                            <a:extLst>
                              <a:ext uri="{28A0092B-C50C-407E-A947-70E740481C1C}">
                                <a14:useLocalDpi xmlns:a14="http://schemas.microsoft.com/office/drawing/2010/main"/>
                              </a:ext>
                            </a:extLst>
                          </a:blip>
                          <a:stretch>
                            <a:fillRect/>
                          </a:stretch>
                        </pic:blipFill>
                        <pic:spPr>
                          <a:xfrm>
                            <a:off x="4590415" y="630936"/>
                            <a:ext cx="2103120" cy="24504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E283A5C">
              <v:group id="Report Back Cover Page" style="position:absolute;margin-left:-192.25pt;margin-top:-49.45pt;width:750.25pt;height:873.35pt;z-index:-251658235" coordsize="95281,110915" o:spid="_x0000_s1026" w14:anchorId="0CFE0D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">
                <v:rect id="Back Cover Background" style="position:absolute;left:17557;width:77724;height:100584;visibility:visible;mso-wrap-style:square;v-text-anchor:middle" o:spid="_x0000_s1027" fillcolor="#005239"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"/>
                <v:shape id="Mason M Element" style="position:absolute;left:17557;top:48737;width:54953;height:51841;flip:x;visibility:visible;mso-wrap-style:square" alt="A black background with a black letter t&#10;&#10;AI-generated content may be incorrect."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">
                  <v:imagedata croptop="4531f" cropright="3697f" cropbottom="17443f" o:title="A black background with a black letter t&#10;&#10;AI-generated content may be incorrect" r:id="rId59"/>
                </v:shape>
                <v:shape id="Mason G Element" style="position:absolute;left:4299;top:60350;width:46266;height:54864;rotation:90;visibility:visible;mso-wrap-style:square" alt="A yellow letter c on a black background&#10;&#10;AI-generated content may be incorrect."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">
                  <v:imagedata o:title="A yellow letter c on a black background&#10;&#10;AI-generated content may be incorrect" r:id="rId60"/>
                </v:shape>
                <v:shape id="GMU DAEN 4-Color Logo H" style="position:absolute;left:56419;top:89154;width:36481;height:9144;visibility:visible;mso-wrap-style:square" alt="A black background with white text&#10;&#10;AI-generated content may be incorrect."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">
                  <v:imagedata o:title="A black background with white text&#10;&#10;AI-generated content may be incorrect" r:id="rId61"/>
                </v:shape>
                <v:shape id="GMU Logo" style="position:absolute;left:45904;top:6309;width:21031;height:24505;visibility:visible;mso-wrap-style:square" alt="A black background with white text and green and yellow letters&#10;&#10;AI-generated content may be incorrect."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">
                  <v:imagedata o:title="A black background with white text and green and yellow letters&#10;&#10;AI-generated content may be incorrect" r:id="rId62"/>
                </v:shape>
              </v:group>
            </w:pict>
          </mc:Fallback>
        </mc:AlternateContent>
      </w:r>
    </w:p>
    <w:sectPr w:rsidR="00981C00" w:rsidSect="005269D9">
      <w:headerReference w:type="even" r:id="rId63"/>
      <w:headerReference w:type="default" r:id="rId64"/>
      <w:footerReference w:type="even" r:id="rId65"/>
      <w:footerReference w:type="default" r:id="rId66"/>
      <w:type w:val="oddPage"/>
      <w:pgSz w:w="12240" w:h="15840"/>
      <w:pgMar w:top="720" w:right="1080" w:bottom="72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James Baldo" w:date="2025-09-14T21:26:00Z" w:initials="JB">
    <w:p w14:paraId="214C039B" w14:textId="77777777" w:rsidR="00A47E21" w:rsidRDefault="00A47E21" w:rsidP="00A47E21">
      <w:r>
        <w:annotationRef/>
      </w:r>
      <w:r w:rsidRPr="5C49295D">
        <w:t>I removed this last week. It is premature to write an abstract for document that is incomplete.</w:t>
      </w:r>
    </w:p>
  </w:comment>
  <w:comment w:id="14" w:author="Nitish Sai Yakkala" w:date="2025-09-21T18:41:00Z" w:initials="NY">
    <w:p w14:paraId="0F4C0BCE" w14:textId="77777777" w:rsidR="004A5EBE" w:rsidRDefault="004A5EBE" w:rsidP="004A5EBE">
      <w:pPr>
        <w:pStyle w:val="CommentText"/>
      </w:pPr>
      <w:r>
        <w:rPr>
          <w:rStyle w:val="CommentReference"/>
        </w:rPr>
        <w:annotationRef/>
      </w:r>
      <w:r>
        <w:t>Got it professor</w:t>
      </w:r>
    </w:p>
  </w:comment>
  <w:comment w:id="19" w:author="James Baldo" w:date="2025-09-05T15:53:00Z" w:initials="JB">
    <w:p w14:paraId="740F0445" w14:textId="0801CF8F" w:rsidR="00251361" w:rsidRDefault="00251361" w:rsidP="00251361">
      <w:r>
        <w:annotationRef/>
      </w:r>
      <w:r w:rsidRPr="7D8D8AEE">
        <w:t>Make sure you are not auto generating the text. The university checks the documents.</w:t>
      </w:r>
    </w:p>
  </w:comment>
  <w:comment w:id="20" w:author="Pranav Polepaka" w:date="2025-09-21T19:19:00Z" w:initials="PP">
    <w:p w14:paraId="665E305F" w14:textId="77777777" w:rsidR="00017904" w:rsidRDefault="00017904" w:rsidP="00017904">
      <w:pPr>
        <w:pStyle w:val="CommentText"/>
      </w:pPr>
      <w:r>
        <w:rPr>
          <w:rStyle w:val="CommentReference"/>
        </w:rPr>
        <w:annotationRef/>
      </w:r>
      <w:r>
        <w:t>Sure Professor!</w:t>
      </w:r>
    </w:p>
  </w:comment>
  <w:comment w:id="21" w:author="James Baldo" w:date="2025-09-14T21:33:00Z" w:initials="JB">
    <w:p w14:paraId="18AA2990" w14:textId="77777777" w:rsidR="00657CC7" w:rsidRDefault="00657CC7" w:rsidP="00657CC7">
      <w:r>
        <w:annotationRef/>
      </w:r>
      <w:r w:rsidRPr="52B407EF">
        <w:t>This section's narrative should be centered around the graphic. You need a good graphic.</w:t>
      </w:r>
    </w:p>
  </w:comment>
  <w:comment w:id="22" w:author="Pranav Polepaka" w:date="2025-09-18T12:02:00Z" w:initials="PP">
    <w:p w14:paraId="74DD7FA1" w14:textId="77777777" w:rsidR="00EE71C8" w:rsidRDefault="00EE71C8" w:rsidP="00EE71C8">
      <w:pPr>
        <w:pStyle w:val="CommentText"/>
      </w:pPr>
      <w:r>
        <w:rPr>
          <w:rStyle w:val="CommentReference"/>
        </w:rPr>
        <w:annotationRef/>
      </w:r>
      <w:r>
        <w:rPr>
          <w:lang w:val="en-IN"/>
        </w:rPr>
        <w:t>I’ve updated the executive summary and uploaded a good graphic after seeing your comment.</w:t>
      </w:r>
    </w:p>
  </w:comment>
  <w:comment w:id="23" w:author="James Baldo" w:date="2025-09-22T08:41:00Z" w:initials="JB">
    <w:p w14:paraId="103ACECE" w14:textId="73C7F4EB" w:rsidR="00CD6129" w:rsidRDefault="00E26C70">
      <w:pPr>
        <w:pStyle w:val="CommentText"/>
      </w:pPr>
      <w:r>
        <w:rPr>
          <w:rStyle w:val="CommentReference"/>
        </w:rPr>
        <w:annotationRef/>
      </w:r>
      <w:r w:rsidRPr="26C9FF96">
        <w:t>Good graphic - need to have a reference for the figure in the narrative.</w:t>
      </w:r>
    </w:p>
  </w:comment>
  <w:comment w:id="24" w:author="Pranav Polepaka" w:date="2025-09-28T18:24:00Z" w:initials="PP">
    <w:p w14:paraId="3BD9B07E" w14:textId="77777777" w:rsidR="00BD57D7" w:rsidRDefault="00BD57D7" w:rsidP="00BD57D7">
      <w:pPr>
        <w:pStyle w:val="CommentText"/>
      </w:pPr>
      <w:r>
        <w:rPr>
          <w:rStyle w:val="CommentReference"/>
        </w:rPr>
        <w:annotationRef/>
      </w:r>
      <w:r>
        <w:rPr>
          <w:lang w:val="en-IN"/>
        </w:rPr>
        <w:t>I’ve added the reference for the figure in the narrative below the graphic and made the necessary changes.</w:t>
      </w:r>
    </w:p>
  </w:comment>
  <w:comment w:id="25" w:author="Pranav Polepaka" w:date="2025-09-28T18:25:00Z" w:initials="PP">
    <w:p w14:paraId="79D56FC9" w14:textId="77777777" w:rsidR="00D350FA" w:rsidRDefault="00D350FA" w:rsidP="00D350FA">
      <w:pPr>
        <w:pStyle w:val="CommentText"/>
      </w:pPr>
      <w:r>
        <w:rPr>
          <w:rStyle w:val="CommentReference"/>
        </w:rPr>
        <w:annotationRef/>
      </w:r>
      <w:r>
        <w:rPr>
          <w:lang w:val="en-IN"/>
        </w:rPr>
        <w:t>This is the reference for the graphic (Figure 1) in the narrative .</w:t>
      </w:r>
    </w:p>
  </w:comment>
  <w:comment w:id="29" w:author="James Baldo" w:date="2025-10-12T10:04:00Z" w:initials="JB">
    <w:p w14:paraId="5EFFA7C1" w14:textId="39BF44A6" w:rsidR="001E6087" w:rsidRDefault="001E6087">
      <w:pPr>
        <w:pStyle w:val="CommentText"/>
      </w:pPr>
      <w:r>
        <w:rPr>
          <w:rStyle w:val="CommentReference"/>
        </w:rPr>
        <w:annotationRef/>
      </w:r>
      <w:r w:rsidRPr="2B2F9213">
        <w:t>OK - will keep this status</w:t>
      </w:r>
    </w:p>
  </w:comment>
  <w:comment w:id="31" w:author="James Baldo" w:date="2025-09-14T21:36:00Z" w:initials="JB">
    <w:p w14:paraId="787E99BB" w14:textId="12F96BEA" w:rsidR="00BE396E" w:rsidRDefault="00BE396E" w:rsidP="00BE396E">
      <w:r>
        <w:annotationRef/>
      </w:r>
      <w:r w:rsidRPr="4FC277FB">
        <w:t>Recommend that you based the narrative for this section on a graphic that captures the motivation.</w:t>
      </w:r>
    </w:p>
  </w:comment>
  <w:comment w:id="32" w:author="Yeswanth Ravichandran" w:date="2025-09-20T12:14:00Z" w:initials="YR">
    <w:p w14:paraId="3EC3182E" w14:textId="77777777" w:rsidR="00E4343B" w:rsidRDefault="00E4343B" w:rsidP="00E4343B">
      <w:pPr>
        <w:pStyle w:val="CommentText"/>
      </w:pPr>
      <w:r>
        <w:rPr>
          <w:rStyle w:val="CommentReference"/>
        </w:rPr>
        <w:annotationRef/>
      </w:r>
      <w:r>
        <w:t>Rewritten the Motivation section working on adding a graphic.</w:t>
      </w:r>
    </w:p>
  </w:comment>
  <w:comment w:id="33" w:author="Yeswanth Ravichandran" w:date="2025-09-21T19:51:00Z" w:initials="YR">
    <w:p w14:paraId="6A6620F2" w14:textId="77777777" w:rsidR="00DB44FD" w:rsidRDefault="00DB44FD" w:rsidP="00DB44FD">
      <w:pPr>
        <w:pStyle w:val="CommentText"/>
      </w:pPr>
      <w:r>
        <w:rPr>
          <w:rStyle w:val="CommentReference"/>
        </w:rPr>
        <w:annotationRef/>
      </w:r>
      <w:r>
        <w:rPr>
          <w:lang w:val="en-IN"/>
        </w:rPr>
        <w:t>Added a graphic related to the text written.</w:t>
      </w:r>
    </w:p>
  </w:comment>
  <w:comment w:id="34" w:author="James Baldo" w:date="2025-09-22T15:30:00Z" w:initials="JB">
    <w:p w14:paraId="29EFCAE2" w14:textId="069712DD" w:rsidR="00CD6129" w:rsidRDefault="00E26C70">
      <w:pPr>
        <w:pStyle w:val="CommentText"/>
      </w:pPr>
      <w:r>
        <w:rPr>
          <w:rStyle w:val="CommentReference"/>
        </w:rPr>
        <w:annotationRef/>
      </w:r>
      <w:r w:rsidRPr="4F579468">
        <w:t>As previously noted you must reference figures in the text of the report.</w:t>
      </w:r>
    </w:p>
  </w:comment>
  <w:comment w:id="35" w:author="Yeswanth Ravichandran" w:date="2025-09-28T17:38:00Z" w:initials="YR">
    <w:p w14:paraId="77281CC1" w14:textId="77777777" w:rsidR="00180E7E" w:rsidRDefault="00180E7E" w:rsidP="00180E7E">
      <w:pPr>
        <w:pStyle w:val="CommentText"/>
      </w:pPr>
      <w:r>
        <w:rPr>
          <w:rStyle w:val="CommentReference"/>
        </w:rPr>
        <w:annotationRef/>
      </w:r>
      <w:r>
        <w:rPr>
          <w:lang w:val="en-IN"/>
        </w:rPr>
        <w:t>Rectified it professor</w:t>
      </w:r>
    </w:p>
  </w:comment>
  <w:comment w:id="38" w:author="James Baldo" w:date="2025-09-14T21:39:00Z" w:initials="JB">
    <w:p w14:paraId="703474CD" w14:textId="3C775980" w:rsidR="00F84855" w:rsidRDefault="00F84855" w:rsidP="00F84855">
      <w:r>
        <w:annotationRef/>
      </w:r>
      <w:r w:rsidRPr="3217363A">
        <w:t>This is not the problem statement.</w:t>
      </w:r>
    </w:p>
  </w:comment>
  <w:comment w:id="39" w:author="Yeswanth Ravichandran" w:date="2025-09-21T12:09:00Z" w:initials="YR">
    <w:p w14:paraId="57DDE2EF" w14:textId="77777777" w:rsidR="00E072F8" w:rsidRDefault="00E072F8" w:rsidP="00E072F8">
      <w:pPr>
        <w:pStyle w:val="CommentText"/>
      </w:pPr>
      <w:r>
        <w:rPr>
          <w:rStyle w:val="CommentReference"/>
        </w:rPr>
        <w:annotationRef/>
      </w:r>
      <w:r>
        <w:rPr>
          <w:lang w:val="en-IN"/>
        </w:rPr>
        <w:t>Did some changes professor</w:t>
      </w:r>
    </w:p>
  </w:comment>
  <w:comment w:id="40" w:author="James Baldo" w:date="2025-09-22T15:31:00Z" w:initials="JB">
    <w:p w14:paraId="5B6DADF5" w14:textId="53AB226F" w:rsidR="00CD6129" w:rsidRDefault="00E26C70">
      <w:pPr>
        <w:pStyle w:val="CommentText"/>
      </w:pPr>
      <w:r>
        <w:rPr>
          <w:rStyle w:val="CommentReference"/>
        </w:rPr>
        <w:annotationRef/>
      </w:r>
      <w:r w:rsidRPr="7942AECD">
        <w:t>Good</w:t>
      </w:r>
    </w:p>
  </w:comment>
  <w:comment w:id="41" w:author="James Baldo" w:date="2025-09-14T21:37:00Z" w:initials="JB">
    <w:p w14:paraId="3B0A42F5" w14:textId="77777777" w:rsidR="00496B28" w:rsidRDefault="00496B28" w:rsidP="00496B28">
      <w:r>
        <w:annotationRef/>
      </w:r>
      <w:r w:rsidRPr="084AA4BC">
        <w:t>This is too general. It is missing the focus on climate. You need to focus on specialization of ClimateGPT.</w:t>
      </w:r>
    </w:p>
  </w:comment>
  <w:comment w:id="42" w:author="Yeswanth Ravichandran" w:date="2025-09-21T11:38:00Z" w:initials="YR">
    <w:p w14:paraId="13B7817B" w14:textId="77777777" w:rsidR="00496B28" w:rsidRDefault="00496B28" w:rsidP="00496B28">
      <w:pPr>
        <w:pStyle w:val="CommentText"/>
      </w:pPr>
      <w:r>
        <w:rPr>
          <w:rStyle w:val="CommentReference"/>
        </w:rPr>
        <w:annotationRef/>
      </w:r>
      <w:r>
        <w:rPr>
          <w:lang w:val="en-IN"/>
        </w:rPr>
        <w:t>Rewritten the problem statement which includes focus on climate and climateGPT</w:t>
      </w:r>
    </w:p>
  </w:comment>
  <w:comment w:id="43" w:author="James Baldo" w:date="2025-09-14T21:38:00Z" w:initials="JB">
    <w:p w14:paraId="57484C83" w14:textId="77777777" w:rsidR="00FF5A9E" w:rsidRDefault="00FF5A9E" w:rsidP="00FF5A9E">
      <w:r>
        <w:annotationRef/>
      </w:r>
      <w:r w:rsidRPr="69FE8CE3">
        <w:t>This acronym has already been defined.</w:t>
      </w:r>
    </w:p>
  </w:comment>
  <w:comment w:id="44" w:author="Yeswanth Ravichandran" w:date="2025-09-21T11:38:00Z" w:initials="YR">
    <w:p w14:paraId="0BAC22E6" w14:textId="77777777" w:rsidR="00FF5A9E" w:rsidRDefault="00FF5A9E" w:rsidP="00FF5A9E">
      <w:pPr>
        <w:pStyle w:val="CommentText"/>
      </w:pPr>
      <w:r>
        <w:rPr>
          <w:rStyle w:val="CommentReference"/>
        </w:rPr>
        <w:annotationRef/>
      </w:r>
      <w:r>
        <w:rPr>
          <w:lang w:val="en-IN"/>
        </w:rPr>
        <w:t>Corrected this</w:t>
      </w:r>
    </w:p>
  </w:comment>
  <w:comment w:id="47" w:author="James Baldo" w:date="2025-09-05T17:24:00Z" w:initials="JB">
    <w:p w14:paraId="0355BB71" w14:textId="77777777" w:rsidR="00946D13" w:rsidRDefault="00946D13" w:rsidP="00946D13">
      <w:r>
        <w:annotationRef/>
      </w:r>
      <w:r w:rsidRPr="55F78A3A">
        <w:t>Work in progress - needs more content - 5-6 pages with graphics</w:t>
      </w:r>
    </w:p>
  </w:comment>
  <w:comment w:id="48" w:author="Nitish Sai Yakkala" w:date="2025-09-21T18:47:00Z" w:initials="NY">
    <w:p w14:paraId="603E9C72" w14:textId="77777777" w:rsidR="00FE391D" w:rsidRDefault="00280A8F" w:rsidP="00FE391D">
      <w:pPr>
        <w:pStyle w:val="CommentText"/>
      </w:pPr>
      <w:r>
        <w:rPr>
          <w:rStyle w:val="CommentReference"/>
        </w:rPr>
        <w:annotationRef/>
      </w:r>
      <w:r w:rsidR="00FE391D">
        <w:t>Created more content also included graphics if required, professor.</w:t>
      </w:r>
    </w:p>
  </w:comment>
  <w:comment w:id="49" w:author="James Baldo" w:date="2025-09-22T15:33:00Z" w:initials="JB">
    <w:p w14:paraId="65CC3D27" w14:textId="78699F30" w:rsidR="00CD6129" w:rsidRDefault="00E26C70">
      <w:pPr>
        <w:pStyle w:val="CommentText"/>
      </w:pPr>
      <w:r>
        <w:rPr>
          <w:rStyle w:val="CommentReference"/>
        </w:rPr>
        <w:annotationRef/>
      </w:r>
      <w:r w:rsidRPr="416F2E6C">
        <w:t>Much better. Still need to reference figure(s).</w:t>
      </w:r>
    </w:p>
  </w:comment>
  <w:comment w:id="50" w:author="James Baldo" w:date="2025-10-12T10:06:00Z" w:initials="JB">
    <w:p w14:paraId="09F16ED0" w14:textId="4F45B010" w:rsidR="001E6087" w:rsidRDefault="001E6087">
      <w:pPr>
        <w:pStyle w:val="CommentText"/>
      </w:pPr>
      <w:r>
        <w:rPr>
          <w:rStyle w:val="CommentReference"/>
        </w:rPr>
        <w:annotationRef/>
      </w:r>
      <w:r w:rsidRPr="1766DA17">
        <w:t>For major sections please insert page breaks.</w:t>
      </w:r>
    </w:p>
  </w:comment>
  <w:comment w:id="51" w:author="Pranav Polepaka" w:date="2025-10-12T22:38:00Z" w:initials="PP">
    <w:p w14:paraId="51E7FF5B" w14:textId="77777777" w:rsidR="004A74E3" w:rsidRDefault="004A74E3" w:rsidP="004A74E3">
      <w:pPr>
        <w:pStyle w:val="CommentText"/>
      </w:pPr>
      <w:r>
        <w:rPr>
          <w:rStyle w:val="CommentReference"/>
        </w:rPr>
        <w:annotationRef/>
      </w:r>
      <w:r>
        <w:rPr>
          <w:lang w:val="en-IN"/>
        </w:rPr>
        <w:t>Sure Professor. Corrected it.</w:t>
      </w:r>
    </w:p>
  </w:comment>
  <w:comment w:id="53" w:author="James Baldo" w:date="2025-10-12T10:09:00Z" w:initials="JB">
    <w:p w14:paraId="1BF7A4FE" w14:textId="4C19778A" w:rsidR="001E6087" w:rsidRDefault="001E6087">
      <w:pPr>
        <w:pStyle w:val="CommentText"/>
      </w:pPr>
      <w:r>
        <w:rPr>
          <w:rStyle w:val="CommentReference"/>
        </w:rPr>
        <w:annotationRef/>
      </w:r>
      <w:r w:rsidRPr="15B48153">
        <w:t>This paragraph is too long. Needs to be broken up into paragraphs that lead the reader sequentially.</w:t>
      </w:r>
    </w:p>
  </w:comment>
  <w:comment w:id="54" w:author="Vasishta Chandala" w:date="2025-10-12T20:47:00Z" w:initials="VC">
    <w:p w14:paraId="329E6062" w14:textId="5ED6E544" w:rsidR="001807FB" w:rsidRDefault="001807FB">
      <w:pPr>
        <w:pStyle w:val="CommentText"/>
      </w:pPr>
      <w:r>
        <w:rPr>
          <w:rStyle w:val="CommentReference"/>
        </w:rPr>
        <w:annotationRef/>
      </w:r>
      <w:r w:rsidRPr="63654484">
        <w:t>have broken up the paragraph into 2 paragraphs.</w:t>
      </w:r>
    </w:p>
    <w:p w14:paraId="0BBDE5AF" w14:textId="675DC0CA" w:rsidR="001807FB" w:rsidRDefault="001807FB">
      <w:pPr>
        <w:pStyle w:val="CommentText"/>
      </w:pPr>
    </w:p>
  </w:comment>
  <w:comment w:id="56" w:author="James Baldo" w:date="2025-10-12T10:12:00Z" w:initials="JB">
    <w:p w14:paraId="56733AC7" w14:textId="1F47FDAF" w:rsidR="001E6087" w:rsidRDefault="001E6087">
      <w:pPr>
        <w:pStyle w:val="CommentText"/>
      </w:pPr>
      <w:r>
        <w:rPr>
          <w:rStyle w:val="CommentReference"/>
        </w:rPr>
        <w:annotationRef/>
      </w:r>
      <w:r w:rsidRPr="59999F22">
        <w:t xml:space="preserve">Some observations: </w:t>
      </w:r>
      <w:r w:rsidRPr="604CC445">
        <w:rPr>
          <w:b/>
          <w:bCs/>
        </w:rPr>
        <w:t>Precision &amp; currency</w:t>
      </w:r>
    </w:p>
    <w:p w14:paraId="3E97D165" w14:textId="40F18BD6" w:rsidR="001E6087" w:rsidRDefault="001E6087">
      <w:pPr>
        <w:pStyle w:val="CommentText"/>
      </w:pPr>
      <w:r w:rsidRPr="0C7A9C5E">
        <w:t>ECMWF isn’t a single “government agency” (it’s an intergovernmental org). Consider noting Copernicus C3S to be precise.</w:t>
      </w:r>
    </w:p>
    <w:p w14:paraId="78D0B625" w14:textId="4955ED92" w:rsidR="001E6087" w:rsidRDefault="001E6087">
      <w:pPr>
        <w:pStyle w:val="CommentText"/>
      </w:pPr>
      <w:r w:rsidRPr="7C087B42">
        <w:t>DeepMind has multiple lines (nowcasting, GraphCast). Microsoft “AI for Earth” was primarily a grants/program umbrella; “Azure Planetary Computer” is a more concrete platform example. Add a couple of current exemplars (e.g., NVIDIA Earth-2, IBM GRAF, Huawei Pangu-Weather) to avoid looking dated.</w:t>
      </w:r>
    </w:p>
    <w:p w14:paraId="5D44A8A1" w14:textId="34594424" w:rsidR="001E6087" w:rsidRDefault="001E6087">
      <w:pPr>
        <w:pStyle w:val="CommentText"/>
      </w:pPr>
      <w:r w:rsidRPr="2FEEB099">
        <w:rPr>
          <w:b/>
          <w:bCs/>
        </w:rPr>
        <w:t>Too generic on “best practices”</w:t>
      </w:r>
    </w:p>
    <w:p w14:paraId="64FC8EF7" w14:textId="1E7B43C5" w:rsidR="001E6087" w:rsidRDefault="001E6087">
      <w:pPr>
        <w:pStyle w:val="CommentText"/>
      </w:pPr>
      <w:r w:rsidRPr="6AEADF4D">
        <w:t xml:space="preserve">“Reproducible, maintainable, deployable at scale” is table-stakes. Call out </w:t>
      </w:r>
      <w:r w:rsidRPr="3FA4ED37">
        <w:rPr>
          <w:b/>
          <w:bCs/>
        </w:rPr>
        <w:t>concrete practices</w:t>
      </w:r>
      <w:r w:rsidRPr="45A33AA6">
        <w:t>:</w:t>
      </w:r>
    </w:p>
    <w:p w14:paraId="2FCA7B01" w14:textId="5306C466" w:rsidR="001E6087" w:rsidRDefault="001E6087">
      <w:pPr>
        <w:pStyle w:val="CommentText"/>
      </w:pPr>
      <w:r w:rsidRPr="31B0EA62">
        <w:t>Data/model versioning (DVC/MLflow), run tracking, lineage/provenance.</w:t>
      </w:r>
    </w:p>
    <w:p w14:paraId="2A10245E" w14:textId="1EBCB472" w:rsidR="001E6087" w:rsidRDefault="001E6087">
      <w:pPr>
        <w:pStyle w:val="CommentText"/>
      </w:pPr>
      <w:r w:rsidRPr="0B8CD819">
        <w:t>Containerized, pinned environments; deterministic seeds; dataset snapshots.</w:t>
      </w:r>
    </w:p>
    <w:p w14:paraId="52BFE74E" w14:textId="60F95CE0" w:rsidR="001E6087" w:rsidRDefault="001E6087">
      <w:pPr>
        <w:pStyle w:val="CommentText"/>
      </w:pPr>
      <w:r w:rsidRPr="074ED68D">
        <w:t>Continuous training (CT), CI/CD for models, canary/batch shadowing, rollback.</w:t>
      </w:r>
    </w:p>
    <w:p w14:paraId="7EEFFD3E" w14:textId="118CC29D" w:rsidR="001E6087" w:rsidRDefault="001E6087">
      <w:pPr>
        <w:pStyle w:val="CommentText"/>
      </w:pPr>
      <w:r w:rsidRPr="4E69DC86">
        <w:t xml:space="preserve">Evaluation harnesses with </w:t>
      </w:r>
      <w:r w:rsidRPr="52F7EC3D">
        <w:rPr>
          <w:b/>
          <w:bCs/>
        </w:rPr>
        <w:t>non-stationarity</w:t>
      </w:r>
      <w:r w:rsidRPr="0C612AAB">
        <w:t xml:space="preserve"> tests and </w:t>
      </w:r>
      <w:r w:rsidRPr="37CEB030">
        <w:rPr>
          <w:b/>
          <w:bCs/>
        </w:rPr>
        <w:t>uncertainty quantification (UQ)</w:t>
      </w:r>
      <w:r w:rsidRPr="66E67ADB">
        <w:t>.</w:t>
      </w:r>
    </w:p>
    <w:p w14:paraId="0EC19EBE" w14:textId="4845D4D0" w:rsidR="001E6087" w:rsidRDefault="001E6087">
      <w:pPr>
        <w:pStyle w:val="CommentText"/>
      </w:pPr>
      <w:r w:rsidRPr="08C120D3">
        <w:t>Documentation (Datasheets for Datasets, Model Cards) and governance gates.</w:t>
      </w:r>
    </w:p>
    <w:p w14:paraId="59A688D4" w14:textId="55002932" w:rsidR="001E6087" w:rsidRDefault="001E6087">
      <w:pPr>
        <w:pStyle w:val="CommentText"/>
      </w:pPr>
      <w:r w:rsidRPr="2481D40B">
        <w:rPr>
          <w:b/>
          <w:bCs/>
        </w:rPr>
        <w:t>Missing governance &amp; reporting standards</w:t>
      </w:r>
    </w:p>
    <w:p w14:paraId="1C32D88E" w14:textId="1B0CABA5" w:rsidR="001E6087" w:rsidRDefault="001E6087">
      <w:pPr>
        <w:pStyle w:val="CommentText"/>
      </w:pPr>
      <w:r w:rsidRPr="224CA5A4">
        <w:t xml:space="preserve">Beyond FAIR, mention </w:t>
      </w:r>
      <w:r w:rsidRPr="26ED583C">
        <w:rPr>
          <w:b/>
          <w:bCs/>
        </w:rPr>
        <w:t>TRUST</w:t>
      </w:r>
      <w:r w:rsidRPr="32262DA9">
        <w:t xml:space="preserve"> principles for repositories and </w:t>
      </w:r>
      <w:r w:rsidRPr="0E2B35C6">
        <w:rPr>
          <w:b/>
          <w:bCs/>
        </w:rPr>
        <w:t>CARE</w:t>
      </w:r>
      <w:r w:rsidRPr="39B13248">
        <w:t xml:space="preserve"> for Indigenous data.</w:t>
      </w:r>
    </w:p>
    <w:p w14:paraId="4B678FB8" w14:textId="2D43341E" w:rsidR="001E6087" w:rsidRDefault="001E6087">
      <w:pPr>
        <w:pStyle w:val="CommentText"/>
      </w:pPr>
      <w:r w:rsidRPr="4EC728C0">
        <w:t xml:space="preserve">For emissions reporting, you note </w:t>
      </w:r>
      <w:r w:rsidRPr="10A9D27A">
        <w:rPr>
          <w:b/>
          <w:bCs/>
        </w:rPr>
        <w:t>GHG Protocol (Scopes 1–3)</w:t>
      </w:r>
      <w:r w:rsidRPr="30FF29AF">
        <w:t xml:space="preserve">—good—but omit common adjacent frameworks: </w:t>
      </w:r>
      <w:r w:rsidRPr="76F6A512">
        <w:rPr>
          <w:b/>
          <w:bCs/>
        </w:rPr>
        <w:t>ISO 14064/14067</w:t>
      </w:r>
      <w:r w:rsidRPr="3240F51A">
        <w:t xml:space="preserve">, </w:t>
      </w:r>
      <w:r w:rsidRPr="21C0DD1A">
        <w:rPr>
          <w:b/>
          <w:bCs/>
        </w:rPr>
        <w:t>MRV</w:t>
      </w:r>
      <w:r w:rsidRPr="610975DC">
        <w:t xml:space="preserve"> practices, and disclosures used in industry (</w:t>
      </w:r>
      <w:r w:rsidRPr="3EB58FDB">
        <w:rPr>
          <w:b/>
          <w:bCs/>
        </w:rPr>
        <w:t>CDP</w:t>
      </w:r>
      <w:r w:rsidRPr="2490523C">
        <w:t xml:space="preserve">, </w:t>
      </w:r>
      <w:r w:rsidRPr="00F192AD">
        <w:rPr>
          <w:b/>
          <w:bCs/>
        </w:rPr>
        <w:t>TCFD/ISSB</w:t>
      </w:r>
      <w:r w:rsidRPr="04995ED8">
        <w:t>). Even a short nod helps readers connect ClimateGPT outputs to enterprise reporting.</w:t>
      </w:r>
    </w:p>
    <w:p w14:paraId="78617631" w14:textId="51D9CCE3" w:rsidR="001E6087" w:rsidRDefault="001E6087">
      <w:pPr>
        <w:pStyle w:val="CommentText"/>
      </w:pPr>
      <w:r w:rsidRPr="76E5389E">
        <w:rPr>
          <w:b/>
          <w:bCs/>
        </w:rPr>
        <w:t>Reliability &amp; risk not operationalized</w:t>
      </w:r>
    </w:p>
    <w:p w14:paraId="46BDD700" w14:textId="5D799A77" w:rsidR="001E6087" w:rsidRDefault="001E6087">
      <w:pPr>
        <w:pStyle w:val="CommentText"/>
      </w:pPr>
      <w:r w:rsidRPr="3C65B7C6">
        <w:t>Name the failure modes you’ll manage: domain shift, covariate drift, spurious correlations, data gaps, satellite cross-sensor bias, concept drift under climate change (non-stationarity).</w:t>
      </w:r>
    </w:p>
    <w:p w14:paraId="6CD3BE85" w14:textId="45749033" w:rsidR="001E6087" w:rsidRDefault="001E6087">
      <w:pPr>
        <w:pStyle w:val="CommentText"/>
      </w:pPr>
      <w:r w:rsidRPr="6EAF7DD5">
        <w:t>State how you’ll measure reliability: benchmark suites (e.g., WeatherBench/ClimateBench), WMO verification scores, calibration curves, skill scores vs physics baselines.</w:t>
      </w:r>
    </w:p>
    <w:p w14:paraId="203AEA7C" w14:textId="7E43A705" w:rsidR="001E6087" w:rsidRDefault="001E6087">
      <w:pPr>
        <w:pStyle w:val="CommentText"/>
      </w:pPr>
      <w:r w:rsidRPr="760A4130">
        <w:rPr>
          <w:b/>
          <w:bCs/>
        </w:rPr>
        <w:t>Ethics, licensing, and security gaps</w:t>
      </w:r>
    </w:p>
    <w:p w14:paraId="16395F9F" w14:textId="040BE0F5" w:rsidR="001E6087" w:rsidRDefault="001E6087">
      <w:pPr>
        <w:pStyle w:val="CommentText"/>
      </w:pPr>
      <w:r w:rsidRPr="32873A5C">
        <w:t xml:space="preserve">Add data licensing constraints (Copernicus vs commercial), </w:t>
      </w:r>
      <w:r w:rsidRPr="32773B57">
        <w:rPr>
          <w:b/>
          <w:bCs/>
        </w:rPr>
        <w:t>PII/location sensitivity</w:t>
      </w:r>
      <w:r w:rsidRPr="735C12F2">
        <w:t xml:space="preserve"> for asset data, and model misuse barriers.</w:t>
      </w:r>
    </w:p>
    <w:p w14:paraId="5045037B" w14:textId="1AB0ECF1" w:rsidR="001E6087" w:rsidRDefault="001E6087">
      <w:pPr>
        <w:pStyle w:val="CommentText"/>
      </w:pPr>
      <w:r w:rsidRPr="6524171E">
        <w:t xml:space="preserve">Include </w:t>
      </w:r>
      <w:r w:rsidRPr="2F9F7573">
        <w:rPr>
          <w:b/>
          <w:bCs/>
        </w:rPr>
        <w:t>energy/carbon accounting of ML</w:t>
      </w:r>
      <w:r w:rsidRPr="7AABC302">
        <w:t xml:space="preserve"> training/inference (e.g., experiment-level energy logging) to avoid “emissions to estimate emissions” critique.</w:t>
      </w:r>
    </w:p>
    <w:p w14:paraId="282BE434" w14:textId="04249E0B" w:rsidR="001E6087" w:rsidRDefault="001E6087">
      <w:pPr>
        <w:pStyle w:val="CommentText"/>
      </w:pPr>
      <w:r w:rsidRPr="2FC72249">
        <w:rPr>
          <w:b/>
          <w:bCs/>
        </w:rPr>
        <w:t>Tie-back to ClimateGPT Fusion can be stronger</w:t>
      </w:r>
    </w:p>
    <w:p w14:paraId="2DE7132F" w14:textId="12400066" w:rsidR="001E6087" w:rsidRDefault="001E6087">
      <w:pPr>
        <w:pStyle w:val="CommentText"/>
      </w:pPr>
      <w:r w:rsidRPr="6117B86C">
        <w:t>Spell out how Fusion will implement these practices: fusion of physics priors + transformers, retrieval over vetted data products, lineage, UQ, governance reviews, and red-teaming for harmful use.</w:t>
      </w:r>
    </w:p>
  </w:comment>
  <w:comment w:id="57" w:author="Dharmpratapsingh Arunodaysingh Vaghela" w:date="2025-10-26T17:55:00Z" w:initials="DAV">
    <w:p w14:paraId="1FBE6BC1" w14:textId="77777777" w:rsidR="009713CB" w:rsidRDefault="009713CB" w:rsidP="009713CB">
      <w:r>
        <w:rPr>
          <w:rStyle w:val="CommentReference"/>
        </w:rPr>
        <w:annotationRef/>
      </w:r>
      <w:r>
        <w:rPr>
          <w:sz w:val="20"/>
          <w:szCs w:val="20"/>
        </w:rPr>
        <w:t>Issues were addressed.</w:t>
      </w:r>
    </w:p>
    <w:p w14:paraId="00C93B8A" w14:textId="77777777" w:rsidR="009713CB" w:rsidRDefault="009713CB" w:rsidP="009713CB"/>
  </w:comment>
  <w:comment w:id="58" w:author="James Baldo" w:date="2025-10-12T10:13:00Z" w:initials="JB">
    <w:p w14:paraId="78F85632" w14:textId="7D9C75AE" w:rsidR="001E6087" w:rsidRDefault="001E6087">
      <w:pPr>
        <w:pStyle w:val="CommentText"/>
      </w:pPr>
      <w:r>
        <w:rPr>
          <w:rStyle w:val="CommentReference"/>
        </w:rPr>
        <w:annotationRef/>
      </w:r>
      <w:r w:rsidRPr="41E9CFF6">
        <w:t>Potential edits: Replace “Government agencies such as NOAA and ECMWF…” with:</w:t>
      </w:r>
    </w:p>
    <w:p w14:paraId="41EBC4C3" w14:textId="60493F52" w:rsidR="001E6087" w:rsidRDefault="001E6087">
      <w:pPr>
        <w:pStyle w:val="CommentText"/>
      </w:pPr>
      <w:r w:rsidRPr="2BEF769D">
        <w:t xml:space="preserve"> “Public programs such as NOAA (e.g., GFS ensembles) and ECMWF/Copernicus (IFS and C3S)…”</w:t>
      </w:r>
    </w:p>
    <w:p w14:paraId="7C92BE81" w14:textId="449C7CE1" w:rsidR="001E6087" w:rsidRDefault="001E6087">
      <w:pPr>
        <w:pStyle w:val="CommentText"/>
      </w:pPr>
      <w:r w:rsidRPr="3F27321A">
        <w:t>Expand private exemplars:</w:t>
      </w:r>
    </w:p>
    <w:p w14:paraId="3D257A8F" w14:textId="5A7665ED" w:rsidR="001E6087" w:rsidRDefault="001E6087">
      <w:pPr>
        <w:pStyle w:val="CommentText"/>
      </w:pPr>
      <w:r w:rsidRPr="5F61E3EA">
        <w:t xml:space="preserve"> “…alongside private efforts such as Google DeepMind’s nowcasting/GraphCast, Microsoft’s Azure Planetary Computer, NVIDIA Earth-2, and IBM GRAF…”</w:t>
      </w:r>
    </w:p>
    <w:p w14:paraId="4B0A5534" w14:textId="13DB5817" w:rsidR="001E6087" w:rsidRDefault="001E6087">
      <w:pPr>
        <w:pStyle w:val="CommentText"/>
      </w:pPr>
      <w:r w:rsidRPr="0E2640EC">
        <w:t>Upgrade best-practice sentence to list concrete items (see rewrite below).</w:t>
      </w:r>
    </w:p>
    <w:p w14:paraId="09BA923D" w14:textId="39258A1F" w:rsidR="001E6087" w:rsidRDefault="001E6087">
      <w:pPr>
        <w:pStyle w:val="CommentText"/>
      </w:pPr>
      <w:r w:rsidRPr="4067B02A">
        <w:t>In the emissions paragraph, add: ISO 14064/14067, MRV, CDP, TCFD/ISSB; clarify Scope 2 location- vs market-based and Scope 3 category coverage.</w:t>
      </w:r>
    </w:p>
    <w:p w14:paraId="5712F582" w14:textId="38406BD2" w:rsidR="001E6087" w:rsidRDefault="001E6087">
      <w:pPr>
        <w:pStyle w:val="CommentText"/>
      </w:pPr>
      <w:r w:rsidRPr="62B3DB34">
        <w:t>Add a short “reliability &amp; risk” line with UQ + drift monitoring.</w:t>
      </w:r>
    </w:p>
    <w:p w14:paraId="6FF352FF" w14:textId="0C6DE28A" w:rsidR="001E6087" w:rsidRDefault="001E6087">
      <w:pPr>
        <w:pStyle w:val="CommentText"/>
      </w:pPr>
      <w:r w:rsidRPr="4B0A8DD8">
        <w:t>End with one sentence mapping these practices explicitly to how ClimateGPT Fusion will implement them.</w:t>
      </w:r>
    </w:p>
  </w:comment>
  <w:comment w:id="59" w:author="Dharmpratapsingh Arunodaysingh Vaghela" w:date="2025-10-26T17:55:00Z" w:initials="DAV">
    <w:p w14:paraId="467179FD" w14:textId="77777777" w:rsidR="009B60C3" w:rsidRDefault="009B60C3" w:rsidP="009B60C3">
      <w:r>
        <w:rPr>
          <w:rStyle w:val="CommentReference"/>
        </w:rPr>
        <w:annotationRef/>
      </w:r>
      <w:r>
        <w:rPr>
          <w:sz w:val="20"/>
          <w:szCs w:val="20"/>
        </w:rPr>
        <w:t>Changes made with updated details</w:t>
      </w:r>
    </w:p>
  </w:comment>
  <w:comment w:id="60" w:author="James Baldo" w:date="2025-10-12T10:15:00Z" w:initials="JB">
    <w:p w14:paraId="17EC471A" w14:textId="15A0B567" w:rsidR="001E6087" w:rsidRDefault="001E6087">
      <w:pPr>
        <w:pStyle w:val="CommentText"/>
      </w:pPr>
      <w:r>
        <w:rPr>
          <w:rStyle w:val="CommentReference"/>
        </w:rPr>
        <w:annotationRef/>
      </w:r>
      <w:r w:rsidRPr="07CCDA30">
        <w:t xml:space="preserve">The paragraph lengths in this section are way too long. TL;DR will be a factor. Section needs significant revision. This is the responsibility of the team reviewers/ </w:t>
      </w:r>
    </w:p>
  </w:comment>
  <w:comment w:id="61" w:author="Dharmpratapsingh Arunodaysingh Vaghela" w:date="2025-10-12T22:42:00Z" w:initials="DAV">
    <w:p w14:paraId="6F1383CE" w14:textId="77777777" w:rsidR="00322326" w:rsidRDefault="00322326" w:rsidP="00322326">
      <w:r>
        <w:rPr>
          <w:rStyle w:val="CommentReference"/>
        </w:rPr>
        <w:annotationRef/>
      </w:r>
      <w:r>
        <w:rPr>
          <w:sz w:val="20"/>
          <w:szCs w:val="20"/>
        </w:rPr>
        <w:t>Apologies for being too stretchy as the contents were suppose to be short but due to requirements of certain size we had to stretch writings.</w:t>
      </w:r>
    </w:p>
  </w:comment>
  <w:comment w:id="62" w:author="James Baldo" w:date="2025-10-12T10:16:00Z" w:initials="JB">
    <w:p w14:paraId="20ADF6A3" w14:textId="4C5E44E7" w:rsidR="001E6087" w:rsidRDefault="001E6087">
      <w:pPr>
        <w:pStyle w:val="CommentText"/>
      </w:pPr>
      <w:r>
        <w:rPr>
          <w:rStyle w:val="CommentReference"/>
        </w:rPr>
        <w:annotationRef/>
      </w:r>
      <w:r w:rsidRPr="12E3E56B">
        <w:t>To note there is good content in this section.</w:t>
      </w:r>
    </w:p>
  </w:comment>
  <w:comment w:id="64" w:author="James Baldo" w:date="2025-10-12T10:17:00Z" w:initials="JB">
    <w:p w14:paraId="66C4E144" w14:textId="66FA3B2D" w:rsidR="001E6087" w:rsidRDefault="001E6087">
      <w:pPr>
        <w:pStyle w:val="CommentText"/>
      </w:pPr>
      <w:r>
        <w:rPr>
          <w:rStyle w:val="CommentReference"/>
        </w:rPr>
        <w:annotationRef/>
      </w:r>
      <w:r w:rsidRPr="78681D84">
        <w:t>Same comment as section 3.2.1</w:t>
      </w:r>
    </w:p>
  </w:comment>
  <w:comment w:id="65" w:author="Dharmpratapsingh Arunodaysingh Vaghela" w:date="2025-10-12T22:43:00Z" w:initials="DAV">
    <w:p w14:paraId="3DDFBA3C" w14:textId="77777777" w:rsidR="00322326" w:rsidRDefault="00322326" w:rsidP="00322326">
      <w:r>
        <w:rPr>
          <w:rStyle w:val="CommentReference"/>
        </w:rPr>
        <w:annotationRef/>
      </w:r>
      <w:r>
        <w:rPr>
          <w:sz w:val="20"/>
          <w:szCs w:val="20"/>
        </w:rPr>
        <w:t>Problem addressed!</w:t>
      </w:r>
    </w:p>
  </w:comment>
  <w:comment w:id="67" w:author="James Baldo" w:date="2025-10-12T10:17:00Z" w:initials="JB">
    <w:p w14:paraId="63082261" w14:textId="38BBCFBD" w:rsidR="001E6087" w:rsidRDefault="001E6087">
      <w:pPr>
        <w:pStyle w:val="CommentText"/>
      </w:pPr>
      <w:r>
        <w:rPr>
          <w:rStyle w:val="CommentReference"/>
        </w:rPr>
        <w:annotationRef/>
      </w:r>
      <w:r w:rsidRPr="4284CACB">
        <w:t>Nice diagram and good content. Need to review long paragraphs.</w:t>
      </w:r>
    </w:p>
  </w:comment>
  <w:comment w:id="68" w:author="Dharmpratapsingh Arunodaysingh Vaghela" w:date="2025-10-12T22:42:00Z" w:initials="DAV">
    <w:p w14:paraId="164E8F37" w14:textId="77777777" w:rsidR="007057EE" w:rsidRDefault="007057EE" w:rsidP="007057EE">
      <w:r>
        <w:rPr>
          <w:rStyle w:val="CommentReference"/>
        </w:rPr>
        <w:annotationRef/>
      </w:r>
      <w:r>
        <w:rPr>
          <w:sz w:val="20"/>
          <w:szCs w:val="20"/>
        </w:rPr>
        <w:t>Reviewed and made the concise version of the text to deliver more point to point  description.</w:t>
      </w:r>
    </w:p>
  </w:comment>
  <w:comment w:id="73" w:author="James Baldo" w:date="2025-10-12T10:20:00Z" w:initials="JB">
    <w:p w14:paraId="4ABDE9F8" w14:textId="6EBF3C9B" w:rsidR="001E6087" w:rsidRDefault="001E6087">
      <w:pPr>
        <w:pStyle w:val="CommentText"/>
      </w:pPr>
      <w:r>
        <w:rPr>
          <w:rStyle w:val="CommentReference"/>
        </w:rPr>
        <w:annotationRef/>
      </w:r>
      <w:r w:rsidRPr="57A0A6F0">
        <w:t>Good section but difficult to read. I had to really concentrate to follow the large amount of content in each paragraph. Again, need to make it easy for the reader to follow and reduce cognitive load.</w:t>
      </w:r>
    </w:p>
  </w:comment>
  <w:comment w:id="74" w:author="Nitish Sai Yakkala" w:date="2025-10-19T22:54:00Z" w:initials="NY">
    <w:p w14:paraId="536EEF10" w14:textId="77777777" w:rsidR="00C954C5" w:rsidRDefault="00C954C5" w:rsidP="00C954C5">
      <w:pPr>
        <w:pStyle w:val="CommentText"/>
      </w:pPr>
      <w:r>
        <w:rPr>
          <w:rStyle w:val="CommentReference"/>
        </w:rPr>
        <w:annotationRef/>
      </w:r>
      <w:r>
        <w:t>Made it easier for the readers to read.</w:t>
      </w:r>
    </w:p>
  </w:comment>
  <w:comment w:id="75" w:author="James Baldo" w:date="2025-10-12T10:22:00Z" w:initials="JB">
    <w:p w14:paraId="59026E26" w14:textId="1DA91943" w:rsidR="001E6087" w:rsidRDefault="001E6087">
      <w:pPr>
        <w:pStyle w:val="CommentText"/>
      </w:pPr>
      <w:r>
        <w:rPr>
          <w:rStyle w:val="CommentReference"/>
        </w:rPr>
        <w:annotationRef/>
      </w:r>
      <w:r w:rsidRPr="45550ED2">
        <w:t>Here is the bulleted foundation: Shortcomings in Industry Practice and Data Systems</w:t>
      </w:r>
    </w:p>
    <w:p w14:paraId="26307752" w14:textId="159E01DC" w:rsidR="001E6087" w:rsidRDefault="001E6087">
      <w:pPr>
        <w:pStyle w:val="CommentText"/>
      </w:pPr>
      <w:r w:rsidRPr="72CC1158">
        <w:t>1) Proprietary “black-box” ecosystems</w:t>
      </w:r>
    </w:p>
    <w:p w14:paraId="3FE227A0" w14:textId="38227071" w:rsidR="001E6087" w:rsidRDefault="001E6087">
      <w:pPr>
        <w:pStyle w:val="CommentText"/>
      </w:pPr>
      <w:r w:rsidRPr="7CE64491">
        <w:t>Many climate-risk and emissions tools are closed, with undisclosed data/algorithms.</w:t>
      </w:r>
    </w:p>
    <w:p w14:paraId="575A24B4" w14:textId="27B5DAB2" w:rsidR="001E6087" w:rsidRDefault="001E6087">
      <w:pPr>
        <w:pStyle w:val="CommentText"/>
      </w:pPr>
      <w:r w:rsidRPr="4FBF2672">
        <w:t>“Resilience-as-a-Service” models sell privileged forecasts, widening access gaps.</w:t>
      </w:r>
    </w:p>
    <w:p w14:paraId="5AF592AF" w14:textId="4AF59F88" w:rsidR="001E6087" w:rsidRDefault="001E6087">
      <w:pPr>
        <w:pStyle w:val="CommentText"/>
      </w:pPr>
      <w:r w:rsidRPr="4AAFB00A">
        <w:t>Limited openness/explainability → hard for external experts to audit bias or errors.</w:t>
      </w:r>
    </w:p>
    <w:p w14:paraId="7DEA884B" w14:textId="5C42FDAE" w:rsidR="001E6087" w:rsidRDefault="001E6087">
      <w:pPr>
        <w:pStyle w:val="CommentText"/>
      </w:pPr>
      <w:r w:rsidRPr="6980CFB4">
        <w:t xml:space="preserve">The community repeatedly calls for </w:t>
      </w:r>
      <w:r w:rsidRPr="647C17C6">
        <w:rPr>
          <w:b/>
          <w:bCs/>
        </w:rPr>
        <w:t>open data and transparent methods</w:t>
      </w:r>
      <w:r w:rsidRPr="2190C8B3">
        <w:t xml:space="preserve"> [verify source].</w:t>
      </w:r>
    </w:p>
    <w:p w14:paraId="3DC0BBD5" w14:textId="0AEB2F37" w:rsidR="001E6087" w:rsidRDefault="001E6087">
      <w:pPr>
        <w:pStyle w:val="CommentText"/>
      </w:pPr>
      <w:r w:rsidRPr="726BB011">
        <w:t xml:space="preserve">Note on framing: global CO₂ reached ~37.4 Gt in 2023 [IEA, verify], but avoid implying proprietary tools </w:t>
      </w:r>
      <w:r w:rsidRPr="1314D9DB">
        <w:rPr>
          <w:b/>
          <w:bCs/>
        </w:rPr>
        <w:t>caused</w:t>
      </w:r>
      <w:r w:rsidRPr="536F8186">
        <w:t xml:space="preserve"> the rise—better to say they </w:t>
      </w:r>
      <w:r w:rsidRPr="44C6CEB7">
        <w:rPr>
          <w:b/>
          <w:bCs/>
        </w:rPr>
        <w:t>haven’t demonstrably reversed</w:t>
      </w:r>
      <w:r w:rsidRPr="6E5BCFAA">
        <w:t xml:space="preserve"> the trend.</w:t>
      </w:r>
    </w:p>
    <w:p w14:paraId="67F6CE5B" w14:textId="780FFF3F" w:rsidR="001E6087" w:rsidRDefault="001E6087">
      <w:pPr>
        <w:pStyle w:val="CommentText"/>
      </w:pPr>
      <w:r w:rsidRPr="0FB15E25">
        <w:t>2) Fragmented, inconsistent data</w:t>
      </w:r>
    </w:p>
    <w:p w14:paraId="334EA03B" w14:textId="6488F197" w:rsidR="001E6087" w:rsidRDefault="001E6087">
      <w:pPr>
        <w:pStyle w:val="CommentText"/>
      </w:pPr>
      <w:r w:rsidRPr="0EE58E89">
        <w:t>Data scattered across gov’t agencies, consortia, vendors—each with different methods, units, sectors, and update cycles.</w:t>
      </w:r>
    </w:p>
    <w:p w14:paraId="2F2F2479" w14:textId="18845713" w:rsidR="001E6087" w:rsidRDefault="001E6087">
      <w:pPr>
        <w:pStyle w:val="CommentText"/>
      </w:pPr>
      <w:r w:rsidRPr="4EC44C8F">
        <w:t>Integration requires heavy cleaning/harmonization; mistakes creep in.</w:t>
      </w:r>
    </w:p>
    <w:p w14:paraId="7CF7E6F3" w14:textId="211E55D3" w:rsidR="001E6087" w:rsidRDefault="001E6087">
      <w:pPr>
        <w:pStyle w:val="CommentText"/>
      </w:pPr>
      <w:r w:rsidRPr="3093EB57">
        <w:t>Example sector stats (e.g., aviation share) should be sourced carefully [NOAA/IPCC—verify % and scope].</w:t>
      </w:r>
    </w:p>
    <w:p w14:paraId="54349FAC" w14:textId="51511E02" w:rsidR="001E6087" w:rsidRDefault="001E6087">
      <w:pPr>
        <w:pStyle w:val="CommentText"/>
      </w:pPr>
      <w:r w:rsidRPr="4DF56043">
        <w:t>3) Latency that hinders action</w:t>
      </w:r>
    </w:p>
    <w:p w14:paraId="0F3E8813" w14:textId="6C5CB1E3" w:rsidR="001E6087" w:rsidRDefault="001E6087">
      <w:pPr>
        <w:pStyle w:val="CommentText"/>
      </w:pPr>
      <w:r w:rsidRPr="6880D740">
        <w:t xml:space="preserve">UNFCCC national inventories: annual, typically </w:t>
      </w:r>
      <w:r w:rsidRPr="0F63F009">
        <w:rPr>
          <w:b/>
          <w:bCs/>
        </w:rPr>
        <w:t>~2-year lag</w:t>
      </w:r>
      <w:r w:rsidRPr="7D7F40B5">
        <w:t xml:space="preserve"> (e.g., 2023 reported in 2025).</w:t>
      </w:r>
    </w:p>
    <w:p w14:paraId="299FC9EA" w14:textId="32D27823" w:rsidR="001E6087" w:rsidRDefault="001E6087">
      <w:pPr>
        <w:pStyle w:val="CommentText"/>
      </w:pPr>
      <w:r w:rsidRPr="0254A4FD">
        <w:t>Non-Annex I often longer lags.</w:t>
      </w:r>
    </w:p>
    <w:p w14:paraId="36066C98" w14:textId="015846A6" w:rsidR="001E6087" w:rsidRDefault="001E6087">
      <w:pPr>
        <w:pStyle w:val="CommentText"/>
      </w:pPr>
      <w:r w:rsidRPr="5000550C">
        <w:t>EDGAR and similar datasets accelerate estimates but are still months behind [verify].</w:t>
      </w:r>
    </w:p>
    <w:p w14:paraId="63721004" w14:textId="5928F0F3" w:rsidR="001E6087" w:rsidRDefault="001E6087">
      <w:pPr>
        <w:pStyle w:val="CommentText"/>
      </w:pPr>
      <w:r w:rsidRPr="45A3A148">
        <w:t>Result: policy and business decisions can’t see near-real-time impacts.</w:t>
      </w:r>
    </w:p>
    <w:p w14:paraId="77AE4F23" w14:textId="297E8721" w:rsidR="001E6087" w:rsidRDefault="001E6087">
      <w:pPr>
        <w:pStyle w:val="CommentText"/>
      </w:pPr>
      <w:r w:rsidRPr="0E48929D">
        <w:t>4) Coverage and equity gaps</w:t>
      </w:r>
    </w:p>
    <w:p w14:paraId="724D63F3" w14:textId="08BB6247" w:rsidR="001E6087" w:rsidRDefault="001E6087">
      <w:pPr>
        <w:pStyle w:val="CommentText"/>
      </w:pPr>
      <w:r w:rsidRPr="4A9D0329">
        <w:t>Data sparse/uneven for many developing regions.</w:t>
      </w:r>
    </w:p>
    <w:p w14:paraId="699503F5" w14:textId="2D82AE1A" w:rsidR="001E6087" w:rsidRDefault="001E6087">
      <w:pPr>
        <w:pStyle w:val="CommentText"/>
      </w:pPr>
      <w:r w:rsidRPr="0F854329">
        <w:t>Analyses note ~100 countries lack sufficiently reliable inputs for robust climate modeling [verify source/wording].</w:t>
      </w:r>
    </w:p>
    <w:p w14:paraId="3AF4DC27" w14:textId="36466388" w:rsidR="001E6087" w:rsidRDefault="001E6087">
      <w:pPr>
        <w:pStyle w:val="CommentText"/>
      </w:pPr>
      <w:r w:rsidRPr="7C46ED44">
        <w:t>Under-representation → skewed models, risk assessments, and resource allocation.</w:t>
      </w:r>
    </w:p>
    <w:p w14:paraId="3E1D910A" w14:textId="4E8E6F68" w:rsidR="001E6087" w:rsidRDefault="001E6087">
      <w:pPr>
        <w:pStyle w:val="CommentText"/>
      </w:pPr>
      <w:r w:rsidRPr="2E7E8980">
        <w:t>5) Trust, accountability, and governance shortfalls</w:t>
      </w:r>
    </w:p>
    <w:p w14:paraId="2E2E3C49" w14:textId="57618242" w:rsidR="001E6087" w:rsidRDefault="001E6087">
      <w:pPr>
        <w:pStyle w:val="CommentText"/>
      </w:pPr>
      <w:r w:rsidRPr="5AAF5631">
        <w:t>Limited transparency + uneven coverage + lagging data → reduced public trust.</w:t>
      </w:r>
    </w:p>
    <w:p w14:paraId="6F8D13A0" w14:textId="3A323CE6" w:rsidR="001E6087" w:rsidRDefault="001E6087">
      <w:pPr>
        <w:pStyle w:val="CommentText"/>
      </w:pPr>
      <w:r w:rsidRPr="06071E53">
        <w:t>Lack of standardized, open tools slows validation, benchmarking, and reproducibility.</w:t>
      </w:r>
    </w:p>
  </w:comment>
  <w:comment w:id="76" w:author="Vasishta Chandala" w:date="2025-10-19T19:42:00Z" w:initials="VC">
    <w:p w14:paraId="74D9C928" w14:textId="2B0F79CC" w:rsidR="00E2285A" w:rsidRDefault="00E2285A">
      <w:pPr>
        <w:pStyle w:val="CommentText"/>
      </w:pPr>
      <w:r>
        <w:rPr>
          <w:rStyle w:val="CommentReference"/>
        </w:rPr>
        <w:annotationRef/>
      </w:r>
      <w:r w:rsidRPr="266D510B">
        <w:t>have used this bulleted foundation to develop the final version, expanding each point into clear, focused paragraphs while maintaining the original structure and intent.</w:t>
      </w:r>
    </w:p>
  </w:comment>
  <w:comment w:id="77" w:author="James Baldo" w:date="2025-10-12T10:23:00Z" w:initials="JB">
    <w:p w14:paraId="710EF432" w14:textId="5663106C" w:rsidR="001E6087" w:rsidRDefault="001E6087">
      <w:pPr>
        <w:pStyle w:val="CommentText"/>
      </w:pPr>
      <w:r>
        <w:rPr>
          <w:rStyle w:val="CommentReference"/>
        </w:rPr>
        <w:annotationRef/>
      </w:r>
      <w:r w:rsidRPr="1C4953B9">
        <w:t xml:space="preserve">Here is tight prose version - I am not suggesting this version, however, we need to reduce paragraph length, and/or break up paragraph: </w:t>
      </w:r>
      <w:r w:rsidRPr="57B21E7F">
        <w:rPr>
          <w:b/>
          <w:bCs/>
        </w:rPr>
        <w:t>Shortcomings in Industry Practice and Data Systems.</w:t>
      </w:r>
    </w:p>
    <w:p w14:paraId="3AA8565F" w14:textId="2D95A36D" w:rsidR="001E6087" w:rsidRDefault="001E6087">
      <w:pPr>
        <w:pStyle w:val="CommentText"/>
      </w:pPr>
      <w:r w:rsidRPr="20283DAF">
        <w:t xml:space="preserve"> Climate analytics still lean heavily on proprietary, black-box tools, often sold as “Resilience-as-a-Service,” limiting transparency and widening access gaps. External experts and the public cannot easily audit model bias or methods, despite repeated calls for open data and open methods [verify]. At the same time, climate and emissions data are fragmented across institutions with incompatible methods, units, sectors, and update cycles, making integration error-prone. Reporting is slow—UNFCCC inventories typically arrive with ~2-year lag, and even accelerated datasets remain months behind [verify]. Coverage is uneven, particularly in the Global South, with analyses noting many countries lack sufficiently reliable inputs for modeling [verify]. While global CO₂ emissions reached a new high around 2023 [IEA—verify figure], proprietary systems have not demonstrably reversed the trend. Net effect: incoherent streams, reporting delays, coverage gaps, and limited transparency—conditions that undermine trust and slow effective action. </w:t>
      </w:r>
    </w:p>
  </w:comment>
  <w:comment w:id="78" w:author="Vasishta Chandala" w:date="2025-10-19T19:40:00Z" w:initials="VC">
    <w:p w14:paraId="0823074B" w14:textId="520DEB1C" w:rsidR="00E2285A" w:rsidRDefault="00E2285A">
      <w:pPr>
        <w:pStyle w:val="CommentText"/>
      </w:pPr>
      <w:r>
        <w:rPr>
          <w:rStyle w:val="CommentReference"/>
        </w:rPr>
        <w:annotationRef/>
      </w:r>
      <w:r w:rsidRPr="0C393A06">
        <w:t>Have reduced the paragraph lengths and divided the content into multiple shorter sections to make it clearer and easier to read.</w:t>
      </w:r>
    </w:p>
  </w:comment>
  <w:comment w:id="79" w:author="James Baldo" w:date="2025-10-12T10:24:00Z" w:initials="JB">
    <w:p w14:paraId="15B45AE0" w14:textId="3BFDB490" w:rsidR="001E6087" w:rsidRDefault="001E6087">
      <w:pPr>
        <w:pStyle w:val="CommentText"/>
      </w:pPr>
      <w:r>
        <w:rPr>
          <w:rStyle w:val="CommentReference"/>
        </w:rPr>
        <w:annotationRef/>
      </w:r>
      <w:r w:rsidRPr="7FCB9E1D">
        <w:t>Insert page break</w:t>
      </w:r>
    </w:p>
  </w:comment>
  <w:comment w:id="80" w:author="Nitish Sai Yakkala" w:date="2025-10-19T21:52:00Z" w:initials="NY">
    <w:p w14:paraId="7C1CCB2F" w14:textId="77777777" w:rsidR="00D214FE" w:rsidRDefault="00D214FE" w:rsidP="00D214FE">
      <w:pPr>
        <w:pStyle w:val="CommentText"/>
      </w:pPr>
      <w:r>
        <w:rPr>
          <w:rStyle w:val="CommentReference"/>
        </w:rPr>
        <w:annotationRef/>
      </w:r>
      <w:r>
        <w:t>Inserted the page break, Professor</w:t>
      </w:r>
    </w:p>
  </w:comment>
  <w:comment w:id="83" w:author="James Baldo" w:date="2025-10-12T10:25:00Z" w:initials="JB">
    <w:p w14:paraId="31D85DF2" w14:textId="34C6FAC9" w:rsidR="001E6087" w:rsidRDefault="001E6087">
      <w:pPr>
        <w:pStyle w:val="CommentText"/>
      </w:pPr>
      <w:r>
        <w:rPr>
          <w:rStyle w:val="CommentReference"/>
        </w:rPr>
        <w:annotationRef/>
      </w:r>
      <w:r w:rsidRPr="1DFFC593">
        <w:t>Good</w:t>
      </w:r>
    </w:p>
  </w:comment>
  <w:comment w:id="85" w:author="James Baldo" w:date="2025-10-12T10:26:00Z" w:initials="JB">
    <w:p w14:paraId="22DA9C69" w14:textId="5D769A51" w:rsidR="001E6087" w:rsidRDefault="001E6087">
      <w:pPr>
        <w:pStyle w:val="CommentText"/>
      </w:pPr>
      <w:r>
        <w:rPr>
          <w:rStyle w:val="CommentReference"/>
        </w:rPr>
        <w:annotationRef/>
      </w:r>
      <w:r w:rsidRPr="785BE5EC">
        <w:t>Good graphics but very littel narrative. Figures were just pasted into the report without reference. Reviewers should have pick up on this problem.</w:t>
      </w:r>
    </w:p>
  </w:comment>
  <w:comment w:id="86" w:author="Dharmpratapsingh Arunodaysingh Vaghela" w:date="2025-10-12T23:06:00Z" w:initials="DAV">
    <w:p w14:paraId="2E60A8FA" w14:textId="77777777" w:rsidR="009A1180" w:rsidRDefault="009A1180" w:rsidP="009A1180">
      <w:r>
        <w:rPr>
          <w:rStyle w:val="CommentReference"/>
        </w:rPr>
        <w:annotationRef/>
      </w:r>
      <w:r>
        <w:rPr>
          <w:sz w:val="20"/>
          <w:szCs w:val="20"/>
        </w:rPr>
        <w:t xml:space="preserve">Added the References for each Plot </w:t>
      </w:r>
    </w:p>
  </w:comment>
  <w:comment w:id="98" w:author="James Baldo" w:date="2025-10-12T10:27:00Z" w:initials="JB">
    <w:p w14:paraId="306E716E" w14:textId="5DED7362" w:rsidR="001E6087" w:rsidRDefault="001E6087">
      <w:pPr>
        <w:pStyle w:val="CommentText"/>
      </w:pPr>
      <w:r>
        <w:rPr>
          <w:rStyle w:val="CommentReference"/>
        </w:rPr>
        <w:annotationRef/>
      </w:r>
      <w:r w:rsidRPr="7DEE7566">
        <w:t>Same comment as for section 4.2</w:t>
      </w:r>
    </w:p>
  </w:comment>
  <w:comment w:id="99" w:author="James Baldo" w:date="2025-10-12T10:28:00Z" w:initials="JB">
    <w:p w14:paraId="62118B16" w14:textId="610EBEAD" w:rsidR="001E6087" w:rsidRDefault="001E6087">
      <w:pPr>
        <w:pStyle w:val="CommentText"/>
      </w:pPr>
      <w:r>
        <w:rPr>
          <w:rStyle w:val="CommentReference"/>
        </w:rPr>
        <w:annotationRef/>
      </w:r>
      <w:r w:rsidRPr="45EAD660">
        <w:t>Again, good foundation</w:t>
      </w:r>
    </w:p>
  </w:comment>
  <w:comment w:id="104" w:author="James Baldo" w:date="2025-10-12T10:28:00Z" w:initials="JB">
    <w:p w14:paraId="6AEB7AE5" w14:textId="668A3F99" w:rsidR="001E6087" w:rsidRDefault="001E6087">
      <w:pPr>
        <w:pStyle w:val="CommentText"/>
      </w:pPr>
      <w:r>
        <w:rPr>
          <w:rStyle w:val="CommentReference"/>
        </w:rPr>
        <w:annotationRef/>
      </w:r>
      <w:r w:rsidRPr="59BFF57C">
        <w:t>These sections are incomplete.</w:t>
      </w:r>
    </w:p>
  </w:comment>
  <w:comment w:id="105" w:author="Pranav Polepaka" w:date="2025-10-12T21:39:00Z" w:initials="PP">
    <w:p w14:paraId="63CE9D0B" w14:textId="77777777" w:rsidR="00207246" w:rsidRDefault="00207246" w:rsidP="00207246">
      <w:pPr>
        <w:pStyle w:val="CommentText"/>
      </w:pPr>
      <w:r>
        <w:rPr>
          <w:rStyle w:val="CommentReference"/>
        </w:rPr>
        <w:annotationRef/>
      </w:r>
      <w:r>
        <w:rPr>
          <w:lang w:val="en-IN"/>
        </w:rPr>
        <w:t>Updated the Tools &amp; Technology section from 4.9.1 to 4.9.4</w:t>
      </w:r>
    </w:p>
  </w:comment>
  <w:comment w:id="106" w:author="Dharmpratapsingh Arunodaysingh Vaghela" w:date="2025-10-12T22:40:00Z" w:initials="DAV">
    <w:p w14:paraId="3D3B08AA" w14:textId="77777777" w:rsidR="00030834" w:rsidRDefault="00030834" w:rsidP="00030834">
      <w:r>
        <w:rPr>
          <w:rStyle w:val="CommentReference"/>
        </w:rPr>
        <w:annotationRef/>
      </w:r>
      <w:r>
        <w:rPr>
          <w:sz w:val="20"/>
          <w:szCs w:val="20"/>
        </w:rPr>
        <w:t>We do not have any feature engineering , modeling design or selection, evaluation metrics as of now.</w:t>
      </w:r>
    </w:p>
    <w:p w14:paraId="1CC83408" w14:textId="77777777" w:rsidR="00030834" w:rsidRDefault="00030834" w:rsidP="00030834"/>
    <w:p w14:paraId="4780DB51" w14:textId="77777777" w:rsidR="00030834" w:rsidRDefault="00030834" w:rsidP="00030834">
      <w:r>
        <w:rPr>
          <w:sz w:val="20"/>
          <w:szCs w:val="20"/>
        </w:rPr>
        <w:t>Test plan is something we are discussing and will update as soon as we have something that works for our  part of work.</w:t>
      </w:r>
    </w:p>
    <w:p w14:paraId="498A6752" w14:textId="77777777" w:rsidR="00030834" w:rsidRDefault="00030834" w:rsidP="00030834"/>
  </w:comment>
  <w:comment w:id="107" w:author="Dharmpratapsingh Arunodaysingh Vaghela" w:date="2025-10-26T22:24:00Z" w:initials="DAV">
    <w:p w14:paraId="7C56E111" w14:textId="77777777" w:rsidR="00A4490E" w:rsidRDefault="00A4490E" w:rsidP="00A4490E">
      <w:r>
        <w:rPr>
          <w:rStyle w:val="CommentReference"/>
        </w:rPr>
        <w:annotationRef/>
      </w:r>
      <w:r>
        <w:rPr>
          <w:sz w:val="20"/>
          <w:szCs w:val="20"/>
        </w:rPr>
        <w:t>Sure Professor we will discuss about this in the class</w:t>
      </w:r>
    </w:p>
  </w:comment>
  <w:comment w:id="169" w:author="Vasishta Chandala" w:date="2025-09-21T19:44:00Z" w:initials="VC">
    <w:p w14:paraId="0C3BC5F2" w14:textId="6AF04656" w:rsidR="002B7528" w:rsidRDefault="002B7528" w:rsidP="002B7528">
      <w:pPr>
        <w:pStyle w:val="CommentText"/>
      </w:pPr>
      <w:r>
        <w:rPr>
          <w:rStyle w:val="CommentReference"/>
        </w:rPr>
        <w:annotationRef/>
      </w:r>
      <w:r>
        <w:t xml:space="preserve">We’ve added the URLs to the article references using Microsoft Word’s built-in reference tool. However, the URLs are not displaying properly for journal articles, only for webpages.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14C039B" w15:done="0"/>
  <w15:commentEx w15:paraId="0F4C0BCE" w15:paraIdParent="214C039B" w15:done="0"/>
  <w15:commentEx w15:paraId="740F0445" w15:done="1"/>
  <w15:commentEx w15:paraId="665E305F" w15:paraIdParent="740F0445" w15:done="1"/>
  <w15:commentEx w15:paraId="18AA2990" w15:done="1"/>
  <w15:commentEx w15:paraId="74DD7FA1" w15:paraIdParent="18AA2990" w15:done="1"/>
  <w15:commentEx w15:paraId="103ACECE" w15:paraIdParent="18AA2990" w15:done="1"/>
  <w15:commentEx w15:paraId="3BD9B07E" w15:paraIdParent="18AA2990" w15:done="1"/>
  <w15:commentEx w15:paraId="79D56FC9" w15:done="0"/>
  <w15:commentEx w15:paraId="5EFFA7C1" w15:done="0"/>
  <w15:commentEx w15:paraId="787E99BB" w15:done="1"/>
  <w15:commentEx w15:paraId="3EC3182E" w15:paraIdParent="787E99BB" w15:done="1"/>
  <w15:commentEx w15:paraId="6A6620F2" w15:paraIdParent="787E99BB" w15:done="1"/>
  <w15:commentEx w15:paraId="29EFCAE2" w15:paraIdParent="787E99BB" w15:done="1"/>
  <w15:commentEx w15:paraId="77281CC1" w15:paraIdParent="787E99BB" w15:done="1"/>
  <w15:commentEx w15:paraId="703474CD" w15:done="1"/>
  <w15:commentEx w15:paraId="57DDE2EF" w15:paraIdParent="703474CD" w15:done="1"/>
  <w15:commentEx w15:paraId="5B6DADF5" w15:paraIdParent="703474CD" w15:done="1"/>
  <w15:commentEx w15:paraId="3B0A42F5" w15:done="1"/>
  <w15:commentEx w15:paraId="13B7817B" w15:paraIdParent="3B0A42F5" w15:done="1"/>
  <w15:commentEx w15:paraId="57484C83" w15:done="1"/>
  <w15:commentEx w15:paraId="0BAC22E6" w15:paraIdParent="57484C83" w15:done="1"/>
  <w15:commentEx w15:paraId="0355BB71" w15:done="0"/>
  <w15:commentEx w15:paraId="603E9C72" w15:paraIdParent="0355BB71" w15:done="0"/>
  <w15:commentEx w15:paraId="65CC3D27" w15:paraIdParent="0355BB71" w15:done="0"/>
  <w15:commentEx w15:paraId="09F16ED0" w15:paraIdParent="0355BB71" w15:done="0"/>
  <w15:commentEx w15:paraId="51E7FF5B" w15:paraIdParent="0355BB71" w15:done="0"/>
  <w15:commentEx w15:paraId="1BF7A4FE" w15:done="0"/>
  <w15:commentEx w15:paraId="0BBDE5AF" w15:paraIdParent="1BF7A4FE" w15:done="0"/>
  <w15:commentEx w15:paraId="2DE7132F" w15:done="0"/>
  <w15:commentEx w15:paraId="00C93B8A" w15:paraIdParent="2DE7132F" w15:done="0"/>
  <w15:commentEx w15:paraId="6FF352FF" w15:done="0"/>
  <w15:commentEx w15:paraId="467179FD" w15:paraIdParent="6FF352FF" w15:done="0"/>
  <w15:commentEx w15:paraId="17EC471A" w15:done="0"/>
  <w15:commentEx w15:paraId="6F1383CE" w15:paraIdParent="17EC471A" w15:done="0"/>
  <w15:commentEx w15:paraId="20ADF6A3" w15:done="1"/>
  <w15:commentEx w15:paraId="66C4E144" w15:done="0"/>
  <w15:commentEx w15:paraId="3DDFBA3C" w15:paraIdParent="66C4E144" w15:done="0"/>
  <w15:commentEx w15:paraId="63082261" w15:done="0"/>
  <w15:commentEx w15:paraId="164E8F37" w15:paraIdParent="63082261" w15:done="0"/>
  <w15:commentEx w15:paraId="4ABDE9F8" w15:done="0"/>
  <w15:commentEx w15:paraId="536EEF10" w15:paraIdParent="4ABDE9F8" w15:done="0"/>
  <w15:commentEx w15:paraId="6F8D13A0" w15:done="0"/>
  <w15:commentEx w15:paraId="74D9C928" w15:paraIdParent="6F8D13A0" w15:done="0"/>
  <w15:commentEx w15:paraId="3AA8565F" w15:done="0"/>
  <w15:commentEx w15:paraId="0823074B" w15:paraIdParent="3AA8565F" w15:done="0"/>
  <w15:commentEx w15:paraId="15B45AE0" w15:done="0"/>
  <w15:commentEx w15:paraId="7C1CCB2F" w15:paraIdParent="15B45AE0" w15:done="0"/>
  <w15:commentEx w15:paraId="31D85DF2" w15:done="1"/>
  <w15:commentEx w15:paraId="22DA9C69" w15:done="0"/>
  <w15:commentEx w15:paraId="2E60A8FA" w15:paraIdParent="22DA9C69" w15:done="0"/>
  <w15:commentEx w15:paraId="306E716E" w15:done="0"/>
  <w15:commentEx w15:paraId="62118B16" w15:paraIdParent="306E716E" w15:done="0"/>
  <w15:commentEx w15:paraId="6AEB7AE5" w15:done="0"/>
  <w15:commentEx w15:paraId="63CE9D0B" w15:paraIdParent="6AEB7AE5" w15:done="0"/>
  <w15:commentEx w15:paraId="498A6752" w15:paraIdParent="6AEB7AE5" w15:done="0"/>
  <w15:commentEx w15:paraId="7C56E111" w15:paraIdParent="6AEB7AE5" w15:done="0"/>
  <w15:commentEx w15:paraId="0C3BC5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6A5AE5" w16cex:dateUtc="2025-09-15T01:26:00Z"/>
  <w16cex:commentExtensible w16cex:durableId="57491F5F" w16cex:dateUtc="2025-09-22T00:41:00Z"/>
  <w16cex:commentExtensible w16cex:durableId="2B4CD538" w16cex:dateUtc="2025-09-05T19:53:00Z"/>
  <w16cex:commentExtensible w16cex:durableId="318C3661" w16cex:dateUtc="2025-09-21T23:19:00Z">
    <w16cex:extLst>
      <w16:ext w16:uri="{CE6994B0-6A32-4C9F-8C6B-6E91EDA988CE}">
        <cr:reactions xmlns:cr="http://schemas.microsoft.com/office/comments/2020/reactions">
          <cr:reaction reactionType="1">
            <cr:reactionInfo dateUtc="2025-09-22T19:26:31Z">
              <cr:user userId="S::jbaldo@gmu.edu::080262e1-044a-40dc-85fd-5c597b44f0b8" userProvider="AD" userName="James Baldo"/>
            </cr:reactionInfo>
          </cr:reaction>
        </cr:reactions>
      </w16:ext>
    </w16cex:extLst>
  </w16cex:commentExtensible>
  <w16cex:commentExtensible w16cex:durableId="3D46A863" w16cex:dateUtc="2025-09-15T01:33:00Z">
    <w16cex:extLst>
      <w16:ext w16:uri="{CE6994B0-6A32-4C9F-8C6B-6E91EDA988CE}">
        <cr:reactions xmlns:cr="http://schemas.microsoft.com/office/comments/2020/reactions">
          <cr:reaction reactionType="1">
            <cr:reactionInfo dateUtc="2025-09-22T19:26:52Z">
              <cr:user userId="S::jbaldo@gmu.edu::080262e1-044a-40dc-85fd-5c597b44f0b8" userProvider="AD" userName="James Baldo"/>
            </cr:reactionInfo>
          </cr:reaction>
        </cr:reactions>
      </w16:ext>
    </w16cex:extLst>
  </w16cex:commentExtensible>
  <w16cex:commentExtensible w16cex:durableId="0CDC71BB" w16cex:dateUtc="2025-09-18T16:02:00Z"/>
  <w16cex:commentExtensible w16cex:durableId="73BA4D2A" w16cex:dateUtc="2025-09-22T12:41:00Z"/>
  <w16cex:commentExtensible w16cex:durableId="456E2B10" w16cex:dateUtc="2025-09-28T22:24:00Z"/>
  <w16cex:commentExtensible w16cex:durableId="5FD5F9A9" w16cex:dateUtc="2025-09-28T22:25:00Z"/>
  <w16cex:commentExtensible w16cex:durableId="2BD3338F" w16cex:dateUtc="2025-10-12T14:04:00Z"/>
  <w16cex:commentExtensible w16cex:durableId="1099A438" w16cex:dateUtc="2025-09-15T01:36:00Z"/>
  <w16cex:commentExtensible w16cex:durableId="7701A386" w16cex:dateUtc="2025-09-20T16:14:00Z"/>
  <w16cex:commentExtensible w16cex:durableId="04948D07" w16cex:dateUtc="2025-09-21T23:51:00Z"/>
  <w16cex:commentExtensible w16cex:durableId="31055AAF" w16cex:dateUtc="2025-09-22T19:30:00Z"/>
  <w16cex:commentExtensible w16cex:durableId="72B814C0" w16cex:dateUtc="2025-09-28T21:38:00Z"/>
  <w16cex:commentExtensible w16cex:durableId="59AD0CEE" w16cex:dateUtc="2025-09-15T01:39:00Z"/>
  <w16cex:commentExtensible w16cex:durableId="77D0E57E" w16cex:dateUtc="2025-09-21T16:09:00Z"/>
  <w16cex:commentExtensible w16cex:durableId="24BAD68A" w16cex:dateUtc="2025-09-22T19:31:00Z"/>
  <w16cex:commentExtensible w16cex:durableId="001F530B" w16cex:dateUtc="2025-09-15T01:37:00Z"/>
  <w16cex:commentExtensible w16cex:durableId="02D9B6CC" w16cex:dateUtc="2025-09-21T15:38:00Z"/>
  <w16cex:commentExtensible w16cex:durableId="6B8CD7CC" w16cex:dateUtc="2025-09-15T01:38:00Z"/>
  <w16cex:commentExtensible w16cex:durableId="0282FF95" w16cex:dateUtc="2025-09-21T15:38:00Z"/>
  <w16cex:commentExtensible w16cex:durableId="64BCE63C" w16cex:dateUtc="2025-09-05T21:24:00Z"/>
  <w16cex:commentExtensible w16cex:durableId="7195552B" w16cex:dateUtc="2025-09-22T00:47:00Z"/>
  <w16cex:commentExtensible w16cex:durableId="376FBEE8" w16cex:dateUtc="2025-09-22T19:33:00Z"/>
  <w16cex:commentExtensible w16cex:durableId="1C1691A2" w16cex:dateUtc="2025-10-12T14:06:00Z"/>
  <w16cex:commentExtensible w16cex:durableId="72B8A110" w16cex:dateUtc="2025-10-13T02:38:00Z"/>
  <w16cex:commentExtensible w16cex:durableId="7CEF5401" w16cex:dateUtc="2025-10-12T14:09:00Z"/>
  <w16cex:commentExtensible w16cex:durableId="2924B407" w16cex:dateUtc="2025-10-13T00:47:00Z"/>
  <w16cex:commentExtensible w16cex:durableId="6F7CCA36" w16cex:dateUtc="2025-10-12T14:12:00Z"/>
  <w16cex:commentExtensible w16cex:durableId="076A9068" w16cex:dateUtc="2025-10-26T21:55:00Z"/>
  <w16cex:commentExtensible w16cex:durableId="5B840EA1" w16cex:dateUtc="2025-10-12T14:13:00Z"/>
  <w16cex:commentExtensible w16cex:durableId="5440F81C" w16cex:dateUtc="2025-10-26T21:55:00Z"/>
  <w16cex:commentExtensible w16cex:durableId="6AAF21A8" w16cex:dateUtc="2025-10-12T14:15:00Z"/>
  <w16cex:commentExtensible w16cex:durableId="16D5C0AA" w16cex:dateUtc="2025-10-13T02:42:00Z"/>
  <w16cex:commentExtensible w16cex:durableId="0BECE6FB" w16cex:dateUtc="2025-10-12T14:16:00Z"/>
  <w16cex:commentExtensible w16cex:durableId="69E2A1EB" w16cex:dateUtc="2025-10-12T14:17:00Z"/>
  <w16cex:commentExtensible w16cex:durableId="1A4AA48B" w16cex:dateUtc="2025-10-13T02:43:00Z"/>
  <w16cex:commentExtensible w16cex:durableId="27939AFC" w16cex:dateUtc="2025-10-12T14:17:00Z"/>
  <w16cex:commentExtensible w16cex:durableId="6F7EA0BB" w16cex:dateUtc="2025-10-13T02:42:00Z"/>
  <w16cex:commentExtensible w16cex:durableId="270B5569" w16cex:dateUtc="2025-10-12T14:20:00Z"/>
  <w16cex:commentExtensible w16cex:durableId="54E64AAF" w16cex:dateUtc="2025-10-20T04:54:00Z"/>
  <w16cex:commentExtensible w16cex:durableId="0EC599B6" w16cex:dateUtc="2025-10-12T14:22:00Z"/>
  <w16cex:commentExtensible w16cex:durableId="5726C956" w16cex:dateUtc="2025-10-19T23:42:00Z"/>
  <w16cex:commentExtensible w16cex:durableId="4F934058" w16cex:dateUtc="2025-10-12T14:23:00Z"/>
  <w16cex:commentExtensible w16cex:durableId="06D1692B" w16cex:dateUtc="2025-10-19T23:40:00Z"/>
  <w16cex:commentExtensible w16cex:durableId="5601E280" w16cex:dateUtc="2025-10-12T14:24:00Z"/>
  <w16cex:commentExtensible w16cex:durableId="7C6A1E95" w16cex:dateUtc="2025-10-20T03:52:00Z"/>
  <w16cex:commentExtensible w16cex:durableId="57F407A7" w16cex:dateUtc="2025-10-12T14:25:00Z">
    <w16cex:extLst>
      <w16:ext w16:uri="{CE6994B0-6A32-4C9F-8C6B-6E91EDA988CE}">
        <cr:reactions xmlns:cr="http://schemas.microsoft.com/office/comments/2020/reactions">
          <cr:reaction reactionType="1">
            <cr:reactionInfo dateUtc="2025-10-12T14:25:30Z">
              <cr:user userId="S::jbaldo@gmu.edu::080262e1-044a-40dc-85fd-5c597b44f0b8" userProvider="AD" userName="James Baldo"/>
            </cr:reactionInfo>
          </cr:reaction>
        </cr:reactions>
      </w16:ext>
    </w16cex:extLst>
  </w16cex:commentExtensible>
  <w16cex:commentExtensible w16cex:durableId="49AA213E" w16cex:dateUtc="2025-10-12T14:26:00Z"/>
  <w16cex:commentExtensible w16cex:durableId="2C1E2A19" w16cex:dateUtc="2025-10-13T03:06:00Z"/>
  <w16cex:commentExtensible w16cex:durableId="0ACD2651" w16cex:dateUtc="2025-10-12T14:27:00Z"/>
  <w16cex:commentExtensible w16cex:durableId="35055FAE" w16cex:dateUtc="2025-10-12T14:28:00Z"/>
  <w16cex:commentExtensible w16cex:durableId="5696FA8A" w16cex:dateUtc="2025-10-12T14:28:00Z"/>
  <w16cex:commentExtensible w16cex:durableId="64FE5201" w16cex:dateUtc="2025-10-13T01:39:00Z"/>
  <w16cex:commentExtensible w16cex:durableId="08456802" w16cex:dateUtc="2025-10-13T02:40:00Z"/>
  <w16cex:commentExtensible w16cex:durableId="3510EC3F" w16cex:dateUtc="2025-10-27T02:24:00Z"/>
  <w16cex:commentExtensible w16cex:durableId="04C75C0D" w16cex:dateUtc="2025-09-21T23: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14C039B" w16cid:durableId="0F6A5AE5"/>
  <w16cid:commentId w16cid:paraId="0F4C0BCE" w16cid:durableId="57491F5F"/>
  <w16cid:commentId w16cid:paraId="740F0445" w16cid:durableId="2B4CD538"/>
  <w16cid:commentId w16cid:paraId="665E305F" w16cid:durableId="318C3661"/>
  <w16cid:commentId w16cid:paraId="18AA2990" w16cid:durableId="3D46A863"/>
  <w16cid:commentId w16cid:paraId="74DD7FA1" w16cid:durableId="0CDC71BB"/>
  <w16cid:commentId w16cid:paraId="103ACECE" w16cid:durableId="73BA4D2A"/>
  <w16cid:commentId w16cid:paraId="3BD9B07E" w16cid:durableId="456E2B10"/>
  <w16cid:commentId w16cid:paraId="79D56FC9" w16cid:durableId="5FD5F9A9"/>
  <w16cid:commentId w16cid:paraId="5EFFA7C1" w16cid:durableId="2BD3338F"/>
  <w16cid:commentId w16cid:paraId="787E99BB" w16cid:durableId="1099A438"/>
  <w16cid:commentId w16cid:paraId="3EC3182E" w16cid:durableId="7701A386"/>
  <w16cid:commentId w16cid:paraId="6A6620F2" w16cid:durableId="04948D07"/>
  <w16cid:commentId w16cid:paraId="29EFCAE2" w16cid:durableId="31055AAF"/>
  <w16cid:commentId w16cid:paraId="77281CC1" w16cid:durableId="72B814C0"/>
  <w16cid:commentId w16cid:paraId="703474CD" w16cid:durableId="59AD0CEE"/>
  <w16cid:commentId w16cid:paraId="57DDE2EF" w16cid:durableId="77D0E57E"/>
  <w16cid:commentId w16cid:paraId="5B6DADF5" w16cid:durableId="24BAD68A"/>
  <w16cid:commentId w16cid:paraId="3B0A42F5" w16cid:durableId="001F530B"/>
  <w16cid:commentId w16cid:paraId="13B7817B" w16cid:durableId="02D9B6CC"/>
  <w16cid:commentId w16cid:paraId="57484C83" w16cid:durableId="6B8CD7CC"/>
  <w16cid:commentId w16cid:paraId="0BAC22E6" w16cid:durableId="0282FF95"/>
  <w16cid:commentId w16cid:paraId="0355BB71" w16cid:durableId="64BCE63C"/>
  <w16cid:commentId w16cid:paraId="603E9C72" w16cid:durableId="7195552B"/>
  <w16cid:commentId w16cid:paraId="65CC3D27" w16cid:durableId="376FBEE8"/>
  <w16cid:commentId w16cid:paraId="09F16ED0" w16cid:durableId="1C1691A2"/>
  <w16cid:commentId w16cid:paraId="51E7FF5B" w16cid:durableId="72B8A110"/>
  <w16cid:commentId w16cid:paraId="1BF7A4FE" w16cid:durableId="7CEF5401"/>
  <w16cid:commentId w16cid:paraId="0BBDE5AF" w16cid:durableId="2924B407"/>
  <w16cid:commentId w16cid:paraId="2DE7132F" w16cid:durableId="6F7CCA36"/>
  <w16cid:commentId w16cid:paraId="00C93B8A" w16cid:durableId="076A9068"/>
  <w16cid:commentId w16cid:paraId="6FF352FF" w16cid:durableId="5B840EA1"/>
  <w16cid:commentId w16cid:paraId="467179FD" w16cid:durableId="5440F81C"/>
  <w16cid:commentId w16cid:paraId="17EC471A" w16cid:durableId="6AAF21A8"/>
  <w16cid:commentId w16cid:paraId="6F1383CE" w16cid:durableId="16D5C0AA"/>
  <w16cid:commentId w16cid:paraId="20ADF6A3" w16cid:durableId="0BECE6FB"/>
  <w16cid:commentId w16cid:paraId="66C4E144" w16cid:durableId="69E2A1EB"/>
  <w16cid:commentId w16cid:paraId="3DDFBA3C" w16cid:durableId="1A4AA48B"/>
  <w16cid:commentId w16cid:paraId="63082261" w16cid:durableId="27939AFC"/>
  <w16cid:commentId w16cid:paraId="164E8F37" w16cid:durableId="6F7EA0BB"/>
  <w16cid:commentId w16cid:paraId="4ABDE9F8" w16cid:durableId="270B5569"/>
  <w16cid:commentId w16cid:paraId="536EEF10" w16cid:durableId="54E64AAF"/>
  <w16cid:commentId w16cid:paraId="6F8D13A0" w16cid:durableId="0EC599B6"/>
  <w16cid:commentId w16cid:paraId="74D9C928" w16cid:durableId="5726C956"/>
  <w16cid:commentId w16cid:paraId="3AA8565F" w16cid:durableId="4F934058"/>
  <w16cid:commentId w16cid:paraId="0823074B" w16cid:durableId="06D1692B"/>
  <w16cid:commentId w16cid:paraId="15B45AE0" w16cid:durableId="5601E280"/>
  <w16cid:commentId w16cid:paraId="7C1CCB2F" w16cid:durableId="7C6A1E95"/>
  <w16cid:commentId w16cid:paraId="31D85DF2" w16cid:durableId="57F407A7"/>
  <w16cid:commentId w16cid:paraId="22DA9C69" w16cid:durableId="49AA213E"/>
  <w16cid:commentId w16cid:paraId="2E60A8FA" w16cid:durableId="2C1E2A19"/>
  <w16cid:commentId w16cid:paraId="306E716E" w16cid:durableId="0ACD2651"/>
  <w16cid:commentId w16cid:paraId="62118B16" w16cid:durableId="35055FAE"/>
  <w16cid:commentId w16cid:paraId="6AEB7AE5" w16cid:durableId="5696FA8A"/>
  <w16cid:commentId w16cid:paraId="63CE9D0B" w16cid:durableId="64FE5201"/>
  <w16cid:commentId w16cid:paraId="498A6752" w16cid:durableId="08456802"/>
  <w16cid:commentId w16cid:paraId="7C56E111" w16cid:durableId="3510EC3F"/>
  <w16cid:commentId w16cid:paraId="0C3BC5F2" w16cid:durableId="04C75C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EACA5F" w14:textId="77777777" w:rsidR="00BD52A0" w:rsidRDefault="00BD52A0" w:rsidP="00D63F2E">
      <w:pPr>
        <w:spacing w:after="0" w:line="240" w:lineRule="auto"/>
      </w:pPr>
      <w:r>
        <w:separator/>
      </w:r>
    </w:p>
  </w:endnote>
  <w:endnote w:type="continuationSeparator" w:id="0">
    <w:p w14:paraId="108A5C8B" w14:textId="77777777" w:rsidR="00BD52A0" w:rsidRDefault="00BD52A0" w:rsidP="00D63F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 w:name="Times New Roman (Headings CS)">
    <w:altName w:val="Times New Roman"/>
    <w:panose1 w:val="020B0604020202020204"/>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ple Color Emoji">
    <w:altName w:val="Calibri"/>
    <w:panose1 w:val="00000000000000000000"/>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BEFBB" w14:textId="7AF637E3" w:rsidR="00FA2EEB" w:rsidRPr="00687CF0" w:rsidRDefault="00FA2EEB" w:rsidP="00687CF0">
    <w:pPr>
      <w:pStyle w:val="Footer"/>
      <w:tabs>
        <w:tab w:val="clear" w:pos="4680"/>
        <w:tab w:val="clear"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95C08" w14:textId="77777777" w:rsidR="00687CF0" w:rsidRDefault="00687CF0" w:rsidP="00687CF0">
    <w:pPr>
      <w:pStyle w:val="Footer"/>
      <w:tabs>
        <w:tab w:val="clear" w:pos="4680"/>
        <w:tab w:val="clear" w:pos="936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03251" w14:textId="34986C2E" w:rsidR="00687CF0" w:rsidRPr="00C26923" w:rsidRDefault="00473911" w:rsidP="00C26923">
    <w:pPr>
      <w:pStyle w:val="Footer"/>
      <w:pBdr>
        <w:top w:val="single" w:sz="8" w:space="1" w:color="auto"/>
      </w:pBdr>
      <w:tabs>
        <w:tab w:val="clear" w:pos="4680"/>
        <w:tab w:val="clear" w:pos="9360"/>
        <w:tab w:val="center" w:pos="5040"/>
        <w:tab w:val="right" w:pos="10080"/>
      </w:tabs>
    </w:pPr>
    <w:r>
      <w:t>Fall</w:t>
    </w:r>
    <w:r w:rsidR="00687CF0">
      <w:t xml:space="preserve"> 2025</w:t>
    </w:r>
    <w:r w:rsidR="00687CF0">
      <w:tab/>
    </w:r>
    <w:r w:rsidR="00687CF0">
      <w:fldChar w:fldCharType="begin"/>
    </w:r>
    <w:r w:rsidR="00687CF0">
      <w:instrText xml:space="preserve"> PAGE  \* MERGEFORMAT </w:instrText>
    </w:r>
    <w:r w:rsidR="00687CF0">
      <w:fldChar w:fldCharType="separate"/>
    </w:r>
    <w:r w:rsidR="00687CF0">
      <w:rPr>
        <w:noProof/>
      </w:rPr>
      <w:t>ii</w:t>
    </w:r>
    <w:r w:rsidR="00687CF0">
      <w:fldChar w:fldCharType="end"/>
    </w:r>
    <w:r w:rsidR="00687CF0">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62A64" w14:textId="570CB507" w:rsidR="00C26923" w:rsidRDefault="00C26923" w:rsidP="00FA2EEB">
    <w:pPr>
      <w:pStyle w:val="Footer"/>
      <w:pBdr>
        <w:top w:val="single" w:sz="8" w:space="1" w:color="auto"/>
      </w:pBdr>
      <w:tabs>
        <w:tab w:val="clear" w:pos="4680"/>
        <w:tab w:val="clear" w:pos="9360"/>
        <w:tab w:val="center" w:pos="5040"/>
        <w:tab w:val="right" w:pos="10080"/>
      </w:tabs>
    </w:pPr>
    <w:r>
      <w:t>Project Report</w:t>
    </w:r>
    <w:r>
      <w:tab/>
    </w:r>
    <w:r>
      <w:fldChar w:fldCharType="begin"/>
    </w:r>
    <w:r>
      <w:instrText xml:space="preserve"> PAGE  \* MERGEFORMAT </w:instrText>
    </w:r>
    <w:r>
      <w:fldChar w:fldCharType="separate"/>
    </w:r>
    <w:r>
      <w:rPr>
        <w:noProof/>
      </w:rPr>
      <w:t>i</w:t>
    </w:r>
    <w:r>
      <w:fldChar w:fldCharType="end"/>
    </w:r>
    <w:r>
      <w:tab/>
    </w:r>
    <w:r w:rsidR="00473911">
      <w:t>Fall</w:t>
    </w:r>
    <w:r>
      <w:t xml:space="preserve"> 2025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6C45F" w14:textId="706FDA60" w:rsidR="005269D9" w:rsidRPr="005269D9" w:rsidRDefault="005269D9" w:rsidP="00501FFB">
    <w:pPr>
      <w:pStyle w:val="Footer"/>
      <w:tabs>
        <w:tab w:val="clear" w:pos="4680"/>
        <w:tab w:val="clear" w:pos="9360"/>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E1F02" w14:textId="1D0850B1" w:rsidR="00501FFB" w:rsidRPr="00501FFB" w:rsidRDefault="00501FFB" w:rsidP="00501FFB">
    <w:pPr>
      <w:pStyle w:val="Footer"/>
      <w:tabs>
        <w:tab w:val="clear" w:pos="4680"/>
        <w:tab w:val="clear"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748CF" w14:textId="77777777" w:rsidR="00BD52A0" w:rsidRDefault="00BD52A0" w:rsidP="00D63F2E">
      <w:pPr>
        <w:spacing w:after="0" w:line="240" w:lineRule="auto"/>
      </w:pPr>
      <w:r>
        <w:separator/>
      </w:r>
    </w:p>
  </w:footnote>
  <w:footnote w:type="continuationSeparator" w:id="0">
    <w:p w14:paraId="58EECAB7" w14:textId="77777777" w:rsidR="00BD52A0" w:rsidRDefault="00BD52A0" w:rsidP="00D63F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0D520" w14:textId="5D5758CA" w:rsidR="00FA2EEB" w:rsidRPr="00687CF0" w:rsidRDefault="00FA2EEB" w:rsidP="00687CF0">
    <w:pPr>
      <w:pStyle w:val="Header"/>
      <w:tabs>
        <w:tab w:val="clear" w:pos="4680"/>
        <w:tab w:val="clear"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D43D8" w14:textId="77777777" w:rsidR="00687CF0" w:rsidRDefault="00687CF0" w:rsidP="00687CF0">
    <w:pPr>
      <w:pStyle w:val="Header"/>
      <w:tabs>
        <w:tab w:val="clear" w:pos="4680"/>
        <w:tab w:val="clear" w:pos="936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20A66" w14:textId="77777777" w:rsidR="00687CF0" w:rsidRPr="00C26923" w:rsidRDefault="00687CF0" w:rsidP="00C26923">
    <w:pPr>
      <w:pStyle w:val="Header"/>
      <w:pBdr>
        <w:bottom w:val="single" w:sz="8" w:space="1" w:color="auto"/>
      </w:pBdr>
    </w:pPr>
    <w:r>
      <w:t>DAEN 690: Data Analytics Project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3532C" w14:textId="77777777" w:rsidR="00C26923" w:rsidRDefault="00C26923" w:rsidP="00FA2EEB">
    <w:pPr>
      <w:pStyle w:val="Header"/>
      <w:pBdr>
        <w:bottom w:val="single" w:sz="8" w:space="1" w:color="auto"/>
      </w:pBdr>
      <w:jc w:val="right"/>
    </w:pPr>
    <w:r>
      <w:t>DAEN 690: Data Analytics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C6AAF" w14:textId="03B4E061" w:rsidR="005269D9" w:rsidRPr="005269D9" w:rsidRDefault="005269D9" w:rsidP="00501FFB">
    <w:pPr>
      <w:pStyle w:val="Header"/>
      <w:tabs>
        <w:tab w:val="clear" w:pos="4680"/>
        <w:tab w:val="clear" w:pos="9360"/>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B66FE" w14:textId="630C5C48" w:rsidR="00501FFB" w:rsidRPr="00501FFB" w:rsidRDefault="00501FFB" w:rsidP="00501FFB">
    <w:pPr>
      <w:pStyle w:val="Header"/>
      <w:tabs>
        <w:tab w:val="clear" w:pos="4680"/>
        <w:tab w:val="clear" w:pos="9360"/>
      </w:tabs>
    </w:pPr>
  </w:p>
</w:hdr>
</file>

<file path=word/intelligence2.xml><?xml version="1.0" encoding="utf-8"?>
<int2:intelligence xmlns:int2="http://schemas.microsoft.com/office/intelligence/2020/intelligence" xmlns:oel="http://schemas.microsoft.com/office/2019/extlst">
  <int2:observations>
    <int2:textHash int2:hashCode="MMbyGrlDwu62zX" int2:id="48qlh69Y">
      <int2:state int2:value="Rejected" int2:type="spell"/>
    </int2:textHash>
    <int2:textHash int2:hashCode="4lnd5oA6YgQkzr" int2:id="72T4v4Cd">
      <int2:state int2:value="Rejected" int2:type="spell"/>
    </int2:textHash>
    <int2:textHash int2:hashCode="ggnx/dEtzhz975" int2:id="MYzJa95g">
      <int2:state int2:value="Rejected" int2:type="spell"/>
    </int2:textHash>
    <int2:textHash int2:hashCode="pMz00fzKlcn9MW" int2:id="hXtrCVi1">
      <int2:state int2:value="Rejected" int2:type="spell"/>
    </int2:textHash>
    <int2:textHash int2:hashCode="yTunHQI8tE2/1E" int2:id="ieWLK6sK">
      <int2:state int2:value="Rejected" int2:type="spell"/>
    </int2:textHash>
    <int2:bookmark int2:bookmarkName="_Int_Aj4vKuNv" int2:invalidationBookmarkName="" int2:hashCode="3KKjJeR/dxf+gy" int2:id="ai9jmYRv">
      <int2:state int2:value="Rejected" int2:type="style"/>
    </int2:bookmark>
    <int2:bookmark int2:bookmarkName="_Int_J04B3ZHT" int2:invalidationBookmarkName="" int2:hashCode="3KKjJeR/dxf+gy" int2:id="nWW7UDCg">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3C1D"/>
    <w:multiLevelType w:val="multilevel"/>
    <w:tmpl w:val="E138B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64285"/>
    <w:multiLevelType w:val="multilevel"/>
    <w:tmpl w:val="6B30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FD31C"/>
    <w:multiLevelType w:val="hybridMultilevel"/>
    <w:tmpl w:val="FFFFFFFF"/>
    <w:lvl w:ilvl="0" w:tplc="7804C36A">
      <w:start w:val="1"/>
      <w:numFmt w:val="bullet"/>
      <w:lvlText w:val=""/>
      <w:lvlJc w:val="left"/>
      <w:pPr>
        <w:ind w:left="720" w:hanging="360"/>
      </w:pPr>
      <w:rPr>
        <w:rFonts w:ascii="Wingdings" w:hAnsi="Wingdings" w:hint="default"/>
      </w:rPr>
    </w:lvl>
    <w:lvl w:ilvl="1" w:tplc="6DD4D8D0">
      <w:start w:val="1"/>
      <w:numFmt w:val="bullet"/>
      <w:lvlText w:val=""/>
      <w:lvlJc w:val="left"/>
      <w:pPr>
        <w:ind w:left="1440" w:hanging="360"/>
      </w:pPr>
      <w:rPr>
        <w:rFonts w:ascii="Wingdings" w:hAnsi="Wingdings" w:hint="default"/>
      </w:rPr>
    </w:lvl>
    <w:lvl w:ilvl="2" w:tplc="44141C8C">
      <w:start w:val="1"/>
      <w:numFmt w:val="bullet"/>
      <w:lvlText w:val=""/>
      <w:lvlJc w:val="left"/>
      <w:pPr>
        <w:ind w:left="2160" w:hanging="360"/>
      </w:pPr>
      <w:rPr>
        <w:rFonts w:ascii="Wingdings" w:hAnsi="Wingdings" w:hint="default"/>
      </w:rPr>
    </w:lvl>
    <w:lvl w:ilvl="3" w:tplc="A4468216">
      <w:start w:val="1"/>
      <w:numFmt w:val="bullet"/>
      <w:lvlText w:val=""/>
      <w:lvlJc w:val="left"/>
      <w:pPr>
        <w:ind w:left="2880" w:hanging="360"/>
      </w:pPr>
      <w:rPr>
        <w:rFonts w:ascii="Wingdings" w:hAnsi="Wingdings" w:hint="default"/>
      </w:rPr>
    </w:lvl>
    <w:lvl w:ilvl="4" w:tplc="F8569E7C">
      <w:start w:val="1"/>
      <w:numFmt w:val="bullet"/>
      <w:lvlText w:val=""/>
      <w:lvlJc w:val="left"/>
      <w:pPr>
        <w:ind w:left="3600" w:hanging="360"/>
      </w:pPr>
      <w:rPr>
        <w:rFonts w:ascii="Wingdings" w:hAnsi="Wingdings" w:hint="default"/>
      </w:rPr>
    </w:lvl>
    <w:lvl w:ilvl="5" w:tplc="880CA448">
      <w:start w:val="1"/>
      <w:numFmt w:val="bullet"/>
      <w:lvlText w:val=""/>
      <w:lvlJc w:val="left"/>
      <w:pPr>
        <w:ind w:left="4320" w:hanging="360"/>
      </w:pPr>
      <w:rPr>
        <w:rFonts w:ascii="Wingdings" w:hAnsi="Wingdings" w:hint="default"/>
      </w:rPr>
    </w:lvl>
    <w:lvl w:ilvl="6" w:tplc="D2DE36E8">
      <w:start w:val="1"/>
      <w:numFmt w:val="bullet"/>
      <w:lvlText w:val=""/>
      <w:lvlJc w:val="left"/>
      <w:pPr>
        <w:ind w:left="5040" w:hanging="360"/>
      </w:pPr>
      <w:rPr>
        <w:rFonts w:ascii="Wingdings" w:hAnsi="Wingdings" w:hint="default"/>
      </w:rPr>
    </w:lvl>
    <w:lvl w:ilvl="7" w:tplc="B87A91AA">
      <w:start w:val="1"/>
      <w:numFmt w:val="bullet"/>
      <w:lvlText w:val=""/>
      <w:lvlJc w:val="left"/>
      <w:pPr>
        <w:ind w:left="5760" w:hanging="360"/>
      </w:pPr>
      <w:rPr>
        <w:rFonts w:ascii="Wingdings" w:hAnsi="Wingdings" w:hint="default"/>
      </w:rPr>
    </w:lvl>
    <w:lvl w:ilvl="8" w:tplc="B46AE002">
      <w:start w:val="1"/>
      <w:numFmt w:val="bullet"/>
      <w:lvlText w:val=""/>
      <w:lvlJc w:val="left"/>
      <w:pPr>
        <w:ind w:left="6480" w:hanging="360"/>
      </w:pPr>
      <w:rPr>
        <w:rFonts w:ascii="Wingdings" w:hAnsi="Wingdings" w:hint="default"/>
      </w:rPr>
    </w:lvl>
  </w:abstractNum>
  <w:abstractNum w:abstractNumId="3" w15:restartNumberingAfterBreak="0">
    <w:nsid w:val="02703883"/>
    <w:multiLevelType w:val="multilevel"/>
    <w:tmpl w:val="9448F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118BA"/>
    <w:multiLevelType w:val="multilevel"/>
    <w:tmpl w:val="B35A3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AC5F5C"/>
    <w:multiLevelType w:val="multilevel"/>
    <w:tmpl w:val="2440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AB0CF0"/>
    <w:multiLevelType w:val="multilevel"/>
    <w:tmpl w:val="19D20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B249AA"/>
    <w:multiLevelType w:val="multilevel"/>
    <w:tmpl w:val="91F6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C94032"/>
    <w:multiLevelType w:val="multilevel"/>
    <w:tmpl w:val="F37ED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8E4B14"/>
    <w:multiLevelType w:val="multilevel"/>
    <w:tmpl w:val="118C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0A5554"/>
    <w:multiLevelType w:val="multilevel"/>
    <w:tmpl w:val="62B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820FC"/>
    <w:multiLevelType w:val="multilevel"/>
    <w:tmpl w:val="3D64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A55A05"/>
    <w:multiLevelType w:val="hybridMultilevel"/>
    <w:tmpl w:val="E6387760"/>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13" w15:restartNumberingAfterBreak="0">
    <w:nsid w:val="17E56C8F"/>
    <w:multiLevelType w:val="multilevel"/>
    <w:tmpl w:val="F3525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0D6853"/>
    <w:multiLevelType w:val="hybridMultilevel"/>
    <w:tmpl w:val="0D6C3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9516EB"/>
    <w:multiLevelType w:val="multilevel"/>
    <w:tmpl w:val="B844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5207F9"/>
    <w:multiLevelType w:val="multilevel"/>
    <w:tmpl w:val="28C67B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CB053D"/>
    <w:multiLevelType w:val="multilevel"/>
    <w:tmpl w:val="5FF8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261925"/>
    <w:multiLevelType w:val="multilevel"/>
    <w:tmpl w:val="A63854CC"/>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8D1B35"/>
    <w:multiLevelType w:val="multilevel"/>
    <w:tmpl w:val="CE2A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F34A75"/>
    <w:multiLevelType w:val="hybridMultilevel"/>
    <w:tmpl w:val="6324BED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795D01"/>
    <w:multiLevelType w:val="multilevel"/>
    <w:tmpl w:val="55A2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480530"/>
    <w:multiLevelType w:val="hybridMultilevel"/>
    <w:tmpl w:val="761A62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5D75048"/>
    <w:multiLevelType w:val="multilevel"/>
    <w:tmpl w:val="397CA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DD36AC"/>
    <w:multiLevelType w:val="multilevel"/>
    <w:tmpl w:val="4A78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2709DE"/>
    <w:multiLevelType w:val="multilevel"/>
    <w:tmpl w:val="5BF8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606806"/>
    <w:multiLevelType w:val="multilevel"/>
    <w:tmpl w:val="FF86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8E5366"/>
    <w:multiLevelType w:val="hybridMultilevel"/>
    <w:tmpl w:val="64C8A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7310AB"/>
    <w:multiLevelType w:val="hybridMultilevel"/>
    <w:tmpl w:val="4DF41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8A15D9"/>
    <w:multiLevelType w:val="multilevel"/>
    <w:tmpl w:val="61A0D6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544673"/>
    <w:multiLevelType w:val="multilevel"/>
    <w:tmpl w:val="BD389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4161F2"/>
    <w:multiLevelType w:val="multilevel"/>
    <w:tmpl w:val="72A2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51316F"/>
    <w:multiLevelType w:val="hybridMultilevel"/>
    <w:tmpl w:val="372A9FB4"/>
    <w:lvl w:ilvl="0" w:tplc="129C69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CC2185"/>
    <w:multiLevelType w:val="multilevel"/>
    <w:tmpl w:val="4EB4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885854"/>
    <w:multiLevelType w:val="multilevel"/>
    <w:tmpl w:val="8A823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0B21D7"/>
    <w:multiLevelType w:val="hybridMultilevel"/>
    <w:tmpl w:val="F0C2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A932D4"/>
    <w:multiLevelType w:val="multilevel"/>
    <w:tmpl w:val="7966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E22A42"/>
    <w:multiLevelType w:val="multilevel"/>
    <w:tmpl w:val="D4EA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F2026D"/>
    <w:multiLevelType w:val="multilevel"/>
    <w:tmpl w:val="04090023"/>
    <w:styleLink w:val="CurrentList1"/>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15:restartNumberingAfterBreak="0">
    <w:nsid w:val="3B112D8A"/>
    <w:multiLevelType w:val="multilevel"/>
    <w:tmpl w:val="74C6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5A1E8D"/>
    <w:multiLevelType w:val="hybridMultilevel"/>
    <w:tmpl w:val="5FCEE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B84659"/>
    <w:multiLevelType w:val="multilevel"/>
    <w:tmpl w:val="F4BC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FF6A2F"/>
    <w:multiLevelType w:val="multilevel"/>
    <w:tmpl w:val="C842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E14D56"/>
    <w:multiLevelType w:val="multilevel"/>
    <w:tmpl w:val="59E0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A92F19"/>
    <w:multiLevelType w:val="multilevel"/>
    <w:tmpl w:val="FEE0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CB1FA8"/>
    <w:multiLevelType w:val="multilevel"/>
    <w:tmpl w:val="3884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464B14"/>
    <w:multiLevelType w:val="multilevel"/>
    <w:tmpl w:val="08DE7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5F67BE"/>
    <w:multiLevelType w:val="multilevel"/>
    <w:tmpl w:val="62CED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6DB674"/>
    <w:multiLevelType w:val="hybridMultilevel"/>
    <w:tmpl w:val="FFFFFFFF"/>
    <w:lvl w:ilvl="0" w:tplc="2B549490">
      <w:start w:val="1"/>
      <w:numFmt w:val="decimal"/>
      <w:lvlText w:val="%1."/>
      <w:lvlJc w:val="left"/>
      <w:pPr>
        <w:ind w:left="720" w:hanging="360"/>
      </w:pPr>
    </w:lvl>
    <w:lvl w:ilvl="1" w:tplc="DBAA867A">
      <w:start w:val="1"/>
      <w:numFmt w:val="lowerLetter"/>
      <w:lvlText w:val="%2."/>
      <w:lvlJc w:val="left"/>
      <w:pPr>
        <w:ind w:left="1440" w:hanging="360"/>
      </w:pPr>
    </w:lvl>
    <w:lvl w:ilvl="2" w:tplc="77FCA4F8">
      <w:start w:val="1"/>
      <w:numFmt w:val="lowerRoman"/>
      <w:lvlText w:val="%3."/>
      <w:lvlJc w:val="right"/>
      <w:pPr>
        <w:ind w:left="2160" w:hanging="180"/>
      </w:pPr>
    </w:lvl>
    <w:lvl w:ilvl="3" w:tplc="67FCC46A">
      <w:start w:val="1"/>
      <w:numFmt w:val="decimal"/>
      <w:lvlText w:val="%4."/>
      <w:lvlJc w:val="left"/>
      <w:pPr>
        <w:ind w:left="2880" w:hanging="360"/>
      </w:pPr>
    </w:lvl>
    <w:lvl w:ilvl="4" w:tplc="BE4AC0AE">
      <w:start w:val="1"/>
      <w:numFmt w:val="lowerLetter"/>
      <w:lvlText w:val="%5."/>
      <w:lvlJc w:val="left"/>
      <w:pPr>
        <w:ind w:left="3600" w:hanging="360"/>
      </w:pPr>
    </w:lvl>
    <w:lvl w:ilvl="5" w:tplc="51383AD8">
      <w:start w:val="1"/>
      <w:numFmt w:val="lowerRoman"/>
      <w:lvlText w:val="%6."/>
      <w:lvlJc w:val="right"/>
      <w:pPr>
        <w:ind w:left="4320" w:hanging="180"/>
      </w:pPr>
    </w:lvl>
    <w:lvl w:ilvl="6" w:tplc="EB46A1EA">
      <w:start w:val="1"/>
      <w:numFmt w:val="decimal"/>
      <w:lvlText w:val="%7."/>
      <w:lvlJc w:val="left"/>
      <w:pPr>
        <w:ind w:left="5040" w:hanging="360"/>
      </w:pPr>
    </w:lvl>
    <w:lvl w:ilvl="7" w:tplc="22D21512">
      <w:start w:val="1"/>
      <w:numFmt w:val="lowerLetter"/>
      <w:lvlText w:val="%8."/>
      <w:lvlJc w:val="left"/>
      <w:pPr>
        <w:ind w:left="5760" w:hanging="360"/>
      </w:pPr>
    </w:lvl>
    <w:lvl w:ilvl="8" w:tplc="9044F40C">
      <w:start w:val="1"/>
      <w:numFmt w:val="lowerRoman"/>
      <w:lvlText w:val="%9."/>
      <w:lvlJc w:val="right"/>
      <w:pPr>
        <w:ind w:left="6480" w:hanging="180"/>
      </w:pPr>
    </w:lvl>
  </w:abstractNum>
  <w:abstractNum w:abstractNumId="49" w15:restartNumberingAfterBreak="0">
    <w:nsid w:val="4BB21D82"/>
    <w:multiLevelType w:val="multilevel"/>
    <w:tmpl w:val="6736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A72379"/>
    <w:multiLevelType w:val="multilevel"/>
    <w:tmpl w:val="35289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F4A14D4"/>
    <w:multiLevelType w:val="multilevel"/>
    <w:tmpl w:val="89A0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C60417"/>
    <w:multiLevelType w:val="multilevel"/>
    <w:tmpl w:val="1350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BC5BFE"/>
    <w:multiLevelType w:val="multilevel"/>
    <w:tmpl w:val="B440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90D23E"/>
    <w:multiLevelType w:val="hybridMultilevel"/>
    <w:tmpl w:val="FFFFFFFF"/>
    <w:lvl w:ilvl="0" w:tplc="311697E8">
      <w:start w:val="1"/>
      <w:numFmt w:val="decimal"/>
      <w:lvlText w:val="%1."/>
      <w:lvlJc w:val="left"/>
      <w:pPr>
        <w:ind w:left="720" w:hanging="360"/>
      </w:pPr>
    </w:lvl>
    <w:lvl w:ilvl="1" w:tplc="2D209CE6">
      <w:start w:val="1"/>
      <w:numFmt w:val="lowerLetter"/>
      <w:lvlText w:val="%2."/>
      <w:lvlJc w:val="left"/>
      <w:pPr>
        <w:ind w:left="1440" w:hanging="360"/>
      </w:pPr>
    </w:lvl>
    <w:lvl w:ilvl="2" w:tplc="D414809A">
      <w:start w:val="1"/>
      <w:numFmt w:val="lowerRoman"/>
      <w:lvlText w:val="%3."/>
      <w:lvlJc w:val="right"/>
      <w:pPr>
        <w:ind w:left="2160" w:hanging="180"/>
      </w:pPr>
    </w:lvl>
    <w:lvl w:ilvl="3" w:tplc="F3603120">
      <w:start w:val="1"/>
      <w:numFmt w:val="decimal"/>
      <w:lvlText w:val="%4."/>
      <w:lvlJc w:val="left"/>
      <w:pPr>
        <w:ind w:left="2880" w:hanging="360"/>
      </w:pPr>
    </w:lvl>
    <w:lvl w:ilvl="4" w:tplc="138C5D20">
      <w:start w:val="1"/>
      <w:numFmt w:val="lowerLetter"/>
      <w:lvlText w:val="%5."/>
      <w:lvlJc w:val="left"/>
      <w:pPr>
        <w:ind w:left="3600" w:hanging="360"/>
      </w:pPr>
    </w:lvl>
    <w:lvl w:ilvl="5" w:tplc="188875F2">
      <w:start w:val="1"/>
      <w:numFmt w:val="lowerRoman"/>
      <w:lvlText w:val="%6."/>
      <w:lvlJc w:val="right"/>
      <w:pPr>
        <w:ind w:left="4320" w:hanging="180"/>
      </w:pPr>
    </w:lvl>
    <w:lvl w:ilvl="6" w:tplc="260AA05A">
      <w:start w:val="1"/>
      <w:numFmt w:val="decimal"/>
      <w:lvlText w:val="%7."/>
      <w:lvlJc w:val="left"/>
      <w:pPr>
        <w:ind w:left="5040" w:hanging="360"/>
      </w:pPr>
    </w:lvl>
    <w:lvl w:ilvl="7" w:tplc="05A60F88">
      <w:start w:val="1"/>
      <w:numFmt w:val="lowerLetter"/>
      <w:lvlText w:val="%8."/>
      <w:lvlJc w:val="left"/>
      <w:pPr>
        <w:ind w:left="5760" w:hanging="360"/>
      </w:pPr>
    </w:lvl>
    <w:lvl w:ilvl="8" w:tplc="40B846CE">
      <w:start w:val="1"/>
      <w:numFmt w:val="lowerRoman"/>
      <w:lvlText w:val="%9."/>
      <w:lvlJc w:val="right"/>
      <w:pPr>
        <w:ind w:left="6480" w:hanging="180"/>
      </w:pPr>
    </w:lvl>
  </w:abstractNum>
  <w:abstractNum w:abstractNumId="55" w15:restartNumberingAfterBreak="0">
    <w:nsid w:val="56FD6503"/>
    <w:multiLevelType w:val="multilevel"/>
    <w:tmpl w:val="EC066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4C5803"/>
    <w:multiLevelType w:val="multilevel"/>
    <w:tmpl w:val="45EC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3F3439"/>
    <w:multiLevelType w:val="multilevel"/>
    <w:tmpl w:val="7A2E9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A0E13DF"/>
    <w:multiLevelType w:val="multilevel"/>
    <w:tmpl w:val="E6980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323E97"/>
    <w:multiLevelType w:val="hybridMultilevel"/>
    <w:tmpl w:val="E2349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DC0FD6"/>
    <w:multiLevelType w:val="hybridMultilevel"/>
    <w:tmpl w:val="4D308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EF82B50"/>
    <w:multiLevelType w:val="multilevel"/>
    <w:tmpl w:val="BC280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F94D65"/>
    <w:multiLevelType w:val="multilevel"/>
    <w:tmpl w:val="D90AD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CA73A5"/>
    <w:multiLevelType w:val="multilevel"/>
    <w:tmpl w:val="9230C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676901"/>
    <w:multiLevelType w:val="hybridMultilevel"/>
    <w:tmpl w:val="29CA851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61EF6947"/>
    <w:multiLevelType w:val="multilevel"/>
    <w:tmpl w:val="082CF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860382"/>
    <w:multiLevelType w:val="multilevel"/>
    <w:tmpl w:val="7544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7E1601"/>
    <w:multiLevelType w:val="hybridMultilevel"/>
    <w:tmpl w:val="B5728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893EF5"/>
    <w:multiLevelType w:val="hybridMultilevel"/>
    <w:tmpl w:val="D6841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5C171B2"/>
    <w:multiLevelType w:val="multilevel"/>
    <w:tmpl w:val="1BA29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9F0C74"/>
    <w:multiLevelType w:val="multilevel"/>
    <w:tmpl w:val="E3863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BD195B"/>
    <w:multiLevelType w:val="multilevel"/>
    <w:tmpl w:val="A300B636"/>
    <w:lvl w:ilvl="0">
      <w:start w:val="1"/>
      <w:numFmt w:val="decimal"/>
      <w:pStyle w:val="Heading1"/>
      <w:lvlText w:val="%1"/>
      <w:lvlJc w:val="left"/>
      <w:pPr>
        <w:ind w:left="432" w:hanging="432"/>
      </w:pPr>
      <w:rPr>
        <w:rFonts w:hint="default"/>
        <w:b w:val="0"/>
        <w:bCs w:val="0"/>
      </w:rPr>
    </w:lvl>
    <w:lvl w:ilvl="1">
      <w:start w:val="1"/>
      <w:numFmt w:val="decimal"/>
      <w:pStyle w:val="Heading2"/>
      <w:lvlText w:val="%1.%2"/>
      <w:lvlJc w:val="left"/>
      <w:pPr>
        <w:ind w:left="576" w:hanging="576"/>
      </w:pPr>
      <w:rPr>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2" w15:restartNumberingAfterBreak="0">
    <w:nsid w:val="682030AE"/>
    <w:multiLevelType w:val="hybridMultilevel"/>
    <w:tmpl w:val="FFFFFFFF"/>
    <w:lvl w:ilvl="0" w:tplc="8F3A46F8">
      <w:start w:val="1"/>
      <w:numFmt w:val="decimal"/>
      <w:lvlText w:val="%1."/>
      <w:lvlJc w:val="left"/>
      <w:pPr>
        <w:ind w:left="720" w:hanging="360"/>
      </w:pPr>
    </w:lvl>
    <w:lvl w:ilvl="1" w:tplc="F60237A0">
      <w:start w:val="1"/>
      <w:numFmt w:val="lowerLetter"/>
      <w:lvlText w:val="%2."/>
      <w:lvlJc w:val="left"/>
      <w:pPr>
        <w:ind w:left="1440" w:hanging="360"/>
      </w:pPr>
    </w:lvl>
    <w:lvl w:ilvl="2" w:tplc="63DA1DCE">
      <w:start w:val="1"/>
      <w:numFmt w:val="lowerRoman"/>
      <w:lvlText w:val="%3."/>
      <w:lvlJc w:val="right"/>
      <w:pPr>
        <w:ind w:left="2160" w:hanging="180"/>
      </w:pPr>
    </w:lvl>
    <w:lvl w:ilvl="3" w:tplc="C6FC6502">
      <w:start w:val="1"/>
      <w:numFmt w:val="decimal"/>
      <w:lvlText w:val="%4."/>
      <w:lvlJc w:val="left"/>
      <w:pPr>
        <w:ind w:left="2880" w:hanging="360"/>
      </w:pPr>
    </w:lvl>
    <w:lvl w:ilvl="4" w:tplc="66B8255C">
      <w:start w:val="1"/>
      <w:numFmt w:val="lowerLetter"/>
      <w:lvlText w:val="%5."/>
      <w:lvlJc w:val="left"/>
      <w:pPr>
        <w:ind w:left="3600" w:hanging="360"/>
      </w:pPr>
    </w:lvl>
    <w:lvl w:ilvl="5" w:tplc="A7668552">
      <w:start w:val="1"/>
      <w:numFmt w:val="lowerRoman"/>
      <w:lvlText w:val="%6."/>
      <w:lvlJc w:val="right"/>
      <w:pPr>
        <w:ind w:left="4320" w:hanging="180"/>
      </w:pPr>
    </w:lvl>
    <w:lvl w:ilvl="6" w:tplc="178A797A">
      <w:start w:val="1"/>
      <w:numFmt w:val="decimal"/>
      <w:lvlText w:val="%7."/>
      <w:lvlJc w:val="left"/>
      <w:pPr>
        <w:ind w:left="5040" w:hanging="360"/>
      </w:pPr>
    </w:lvl>
    <w:lvl w:ilvl="7" w:tplc="A3849D72">
      <w:start w:val="1"/>
      <w:numFmt w:val="lowerLetter"/>
      <w:lvlText w:val="%8."/>
      <w:lvlJc w:val="left"/>
      <w:pPr>
        <w:ind w:left="5760" w:hanging="360"/>
      </w:pPr>
    </w:lvl>
    <w:lvl w:ilvl="8" w:tplc="B744562E">
      <w:start w:val="1"/>
      <w:numFmt w:val="lowerRoman"/>
      <w:lvlText w:val="%9."/>
      <w:lvlJc w:val="right"/>
      <w:pPr>
        <w:ind w:left="6480" w:hanging="180"/>
      </w:pPr>
    </w:lvl>
  </w:abstractNum>
  <w:abstractNum w:abstractNumId="73" w15:restartNumberingAfterBreak="0">
    <w:nsid w:val="68B5295F"/>
    <w:multiLevelType w:val="multilevel"/>
    <w:tmpl w:val="B328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6D5B3A"/>
    <w:multiLevelType w:val="multilevel"/>
    <w:tmpl w:val="ACAAA9E4"/>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5" w15:restartNumberingAfterBreak="0">
    <w:nsid w:val="6A82529B"/>
    <w:multiLevelType w:val="hybridMultilevel"/>
    <w:tmpl w:val="9A2AA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0A6B7D"/>
    <w:multiLevelType w:val="hybridMultilevel"/>
    <w:tmpl w:val="E110A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93413D"/>
    <w:multiLevelType w:val="hybridMultilevel"/>
    <w:tmpl w:val="1CB25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C14265"/>
    <w:multiLevelType w:val="multilevel"/>
    <w:tmpl w:val="E324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C241AE"/>
    <w:multiLevelType w:val="multilevel"/>
    <w:tmpl w:val="0458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370D82"/>
    <w:multiLevelType w:val="multilevel"/>
    <w:tmpl w:val="04090029"/>
    <w:styleLink w:val="CurrentList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1" w15:restartNumberingAfterBreak="0">
    <w:nsid w:val="71372AED"/>
    <w:multiLevelType w:val="multilevel"/>
    <w:tmpl w:val="E59E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0B4EDE"/>
    <w:multiLevelType w:val="multilevel"/>
    <w:tmpl w:val="CEF8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E31EFE"/>
    <w:multiLevelType w:val="multilevel"/>
    <w:tmpl w:val="59B4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E66A16"/>
    <w:multiLevelType w:val="multilevel"/>
    <w:tmpl w:val="31A0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17620D"/>
    <w:multiLevelType w:val="multilevel"/>
    <w:tmpl w:val="AFFA8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B7461A0"/>
    <w:multiLevelType w:val="multilevel"/>
    <w:tmpl w:val="FE6E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167CC0"/>
    <w:multiLevelType w:val="multilevel"/>
    <w:tmpl w:val="40AA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6155EA"/>
    <w:multiLevelType w:val="hybridMultilevel"/>
    <w:tmpl w:val="6DCE0FCC"/>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89" w15:restartNumberingAfterBreak="0">
    <w:nsid w:val="7ED63ED8"/>
    <w:multiLevelType w:val="multilevel"/>
    <w:tmpl w:val="42761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2568525">
    <w:abstractNumId w:val="71"/>
  </w:num>
  <w:num w:numId="2" w16cid:durableId="1356226484">
    <w:abstractNumId w:val="38"/>
  </w:num>
  <w:num w:numId="3" w16cid:durableId="1671444687">
    <w:abstractNumId w:val="80"/>
  </w:num>
  <w:num w:numId="4" w16cid:durableId="459962702">
    <w:abstractNumId w:val="74"/>
  </w:num>
  <w:num w:numId="5" w16cid:durableId="500314472">
    <w:abstractNumId w:val="35"/>
  </w:num>
  <w:num w:numId="6" w16cid:durableId="516506038">
    <w:abstractNumId w:val="27"/>
  </w:num>
  <w:num w:numId="7" w16cid:durableId="1016812299">
    <w:abstractNumId w:val="14"/>
  </w:num>
  <w:num w:numId="8" w16cid:durableId="1301765461">
    <w:abstractNumId w:val="59"/>
  </w:num>
  <w:num w:numId="9" w16cid:durableId="2065442193">
    <w:abstractNumId w:val="76"/>
  </w:num>
  <w:num w:numId="10" w16cid:durableId="2080055985">
    <w:abstractNumId w:val="28"/>
  </w:num>
  <w:num w:numId="11" w16cid:durableId="1469472195">
    <w:abstractNumId w:val="40"/>
  </w:num>
  <w:num w:numId="12" w16cid:durableId="678700937">
    <w:abstractNumId w:val="77"/>
  </w:num>
  <w:num w:numId="13" w16cid:durableId="833758272">
    <w:abstractNumId w:val="67"/>
  </w:num>
  <w:num w:numId="14" w16cid:durableId="1644313212">
    <w:abstractNumId w:val="75"/>
  </w:num>
  <w:num w:numId="15" w16cid:durableId="1530528631">
    <w:abstractNumId w:val="20"/>
  </w:num>
  <w:num w:numId="16" w16cid:durableId="781924791">
    <w:abstractNumId w:val="47"/>
  </w:num>
  <w:num w:numId="17" w16cid:durableId="1510023445">
    <w:abstractNumId w:val="18"/>
  </w:num>
  <w:num w:numId="18" w16cid:durableId="484394242">
    <w:abstractNumId w:val="61"/>
  </w:num>
  <w:num w:numId="19" w16cid:durableId="1633827240">
    <w:abstractNumId w:val="70"/>
  </w:num>
  <w:num w:numId="20" w16cid:durableId="1526089558">
    <w:abstractNumId w:val="2"/>
  </w:num>
  <w:num w:numId="21" w16cid:durableId="2098746887">
    <w:abstractNumId w:val="16"/>
  </w:num>
  <w:num w:numId="22" w16cid:durableId="1261529747">
    <w:abstractNumId w:val="60"/>
  </w:num>
  <w:num w:numId="23" w16cid:durableId="1062750738">
    <w:abstractNumId w:val="64"/>
  </w:num>
  <w:num w:numId="24" w16cid:durableId="1612977534">
    <w:abstractNumId w:val="45"/>
  </w:num>
  <w:num w:numId="25" w16cid:durableId="1304311744">
    <w:abstractNumId w:val="32"/>
  </w:num>
  <w:num w:numId="26" w16cid:durableId="933705414">
    <w:abstractNumId w:val="87"/>
  </w:num>
  <w:num w:numId="27" w16cid:durableId="1166167353">
    <w:abstractNumId w:val="89"/>
  </w:num>
  <w:num w:numId="28" w16cid:durableId="935214712">
    <w:abstractNumId w:val="56"/>
  </w:num>
  <w:num w:numId="29" w16cid:durableId="1808935919">
    <w:abstractNumId w:val="22"/>
  </w:num>
  <w:num w:numId="30" w16cid:durableId="123542465">
    <w:abstractNumId w:val="68"/>
  </w:num>
  <w:num w:numId="31" w16cid:durableId="1401489672">
    <w:abstractNumId w:val="12"/>
  </w:num>
  <w:num w:numId="32" w16cid:durableId="1530484551">
    <w:abstractNumId w:val="88"/>
  </w:num>
  <w:num w:numId="33" w16cid:durableId="1924097273">
    <w:abstractNumId w:val="29"/>
  </w:num>
  <w:num w:numId="34" w16cid:durableId="720786776">
    <w:abstractNumId w:val="72"/>
  </w:num>
  <w:num w:numId="35" w16cid:durableId="665400509">
    <w:abstractNumId w:val="54"/>
  </w:num>
  <w:num w:numId="36" w16cid:durableId="2074817130">
    <w:abstractNumId w:val="48"/>
  </w:num>
  <w:num w:numId="37" w16cid:durableId="615334588">
    <w:abstractNumId w:val="7"/>
  </w:num>
  <w:num w:numId="38" w16cid:durableId="440609156">
    <w:abstractNumId w:val="63"/>
  </w:num>
  <w:num w:numId="39" w16cid:durableId="150414188">
    <w:abstractNumId w:val="85"/>
  </w:num>
  <w:num w:numId="40" w16cid:durableId="366610803">
    <w:abstractNumId w:val="13"/>
  </w:num>
  <w:num w:numId="41" w16cid:durableId="241380349">
    <w:abstractNumId w:val="37"/>
  </w:num>
  <w:num w:numId="42" w16cid:durableId="2077507409">
    <w:abstractNumId w:val="52"/>
  </w:num>
  <w:num w:numId="43" w16cid:durableId="58870850">
    <w:abstractNumId w:val="49"/>
  </w:num>
  <w:num w:numId="44" w16cid:durableId="1295017370">
    <w:abstractNumId w:val="36"/>
  </w:num>
  <w:num w:numId="45" w16cid:durableId="1299841040">
    <w:abstractNumId w:val="17"/>
  </w:num>
  <w:num w:numId="46" w16cid:durableId="1340736389">
    <w:abstractNumId w:val="6"/>
  </w:num>
  <w:num w:numId="47" w16cid:durableId="2121564016">
    <w:abstractNumId w:val="41"/>
  </w:num>
  <w:num w:numId="48" w16cid:durableId="1432552518">
    <w:abstractNumId w:val="39"/>
  </w:num>
  <w:num w:numId="49" w16cid:durableId="1351955505">
    <w:abstractNumId w:val="23"/>
  </w:num>
  <w:num w:numId="50" w16cid:durableId="602106490">
    <w:abstractNumId w:val="78"/>
  </w:num>
  <w:num w:numId="51" w16cid:durableId="612514095">
    <w:abstractNumId w:val="21"/>
  </w:num>
  <w:num w:numId="52" w16cid:durableId="296686487">
    <w:abstractNumId w:val="8"/>
  </w:num>
  <w:num w:numId="53" w16cid:durableId="1588149821">
    <w:abstractNumId w:val="34"/>
  </w:num>
  <w:num w:numId="54" w16cid:durableId="106511946">
    <w:abstractNumId w:val="31"/>
  </w:num>
  <w:num w:numId="55" w16cid:durableId="1113667052">
    <w:abstractNumId w:val="50"/>
  </w:num>
  <w:num w:numId="56" w16cid:durableId="1836189290">
    <w:abstractNumId w:val="51"/>
  </w:num>
  <w:num w:numId="57" w16cid:durableId="1146044796">
    <w:abstractNumId w:val="46"/>
  </w:num>
  <w:num w:numId="58" w16cid:durableId="719323378">
    <w:abstractNumId w:val="81"/>
  </w:num>
  <w:num w:numId="59" w16cid:durableId="1622685125">
    <w:abstractNumId w:val="3"/>
  </w:num>
  <w:num w:numId="60" w16cid:durableId="612447130">
    <w:abstractNumId w:val="4"/>
  </w:num>
  <w:num w:numId="61" w16cid:durableId="2027513209">
    <w:abstractNumId w:val="73"/>
  </w:num>
  <w:num w:numId="62" w16cid:durableId="1892501329">
    <w:abstractNumId w:val="10"/>
  </w:num>
  <w:num w:numId="63" w16cid:durableId="1276058999">
    <w:abstractNumId w:val="44"/>
  </w:num>
  <w:num w:numId="64" w16cid:durableId="1569267745">
    <w:abstractNumId w:val="15"/>
  </w:num>
  <w:num w:numId="65" w16cid:durableId="1514808169">
    <w:abstractNumId w:val="53"/>
  </w:num>
  <w:num w:numId="66" w16cid:durableId="1516454517">
    <w:abstractNumId w:val="43"/>
  </w:num>
  <w:num w:numId="67" w16cid:durableId="1514609460">
    <w:abstractNumId w:val="42"/>
  </w:num>
  <w:num w:numId="68" w16cid:durableId="1260337642">
    <w:abstractNumId w:val="55"/>
  </w:num>
  <w:num w:numId="69" w16cid:durableId="875386906">
    <w:abstractNumId w:val="0"/>
  </w:num>
  <w:num w:numId="70" w16cid:durableId="221410667">
    <w:abstractNumId w:val="11"/>
  </w:num>
  <w:num w:numId="71" w16cid:durableId="1329677140">
    <w:abstractNumId w:val="57"/>
  </w:num>
  <w:num w:numId="72" w16cid:durableId="1666279780">
    <w:abstractNumId w:val="69"/>
  </w:num>
  <w:num w:numId="73" w16cid:durableId="1856073559">
    <w:abstractNumId w:val="84"/>
  </w:num>
  <w:num w:numId="74" w16cid:durableId="2317318">
    <w:abstractNumId w:val="19"/>
  </w:num>
  <w:num w:numId="75" w16cid:durableId="1288001054">
    <w:abstractNumId w:val="30"/>
  </w:num>
  <w:num w:numId="76" w16cid:durableId="2146311265">
    <w:abstractNumId w:val="82"/>
  </w:num>
  <w:num w:numId="77" w16cid:durableId="703141797">
    <w:abstractNumId w:val="62"/>
  </w:num>
  <w:num w:numId="78" w16cid:durableId="1723823355">
    <w:abstractNumId w:val="58"/>
  </w:num>
  <w:num w:numId="79" w16cid:durableId="539704086">
    <w:abstractNumId w:val="1"/>
  </w:num>
  <w:num w:numId="80" w16cid:durableId="655960810">
    <w:abstractNumId w:val="83"/>
  </w:num>
  <w:num w:numId="81" w16cid:durableId="1560366007">
    <w:abstractNumId w:val="9"/>
  </w:num>
  <w:num w:numId="82" w16cid:durableId="956717124">
    <w:abstractNumId w:val="86"/>
  </w:num>
  <w:num w:numId="83" w16cid:durableId="1616011724">
    <w:abstractNumId w:val="66"/>
  </w:num>
  <w:num w:numId="84" w16cid:durableId="970398995">
    <w:abstractNumId w:val="26"/>
  </w:num>
  <w:num w:numId="85" w16cid:durableId="1317026805">
    <w:abstractNumId w:val="25"/>
  </w:num>
  <w:num w:numId="86" w16cid:durableId="437601787">
    <w:abstractNumId w:val="79"/>
  </w:num>
  <w:num w:numId="87" w16cid:durableId="856037761">
    <w:abstractNumId w:val="65"/>
  </w:num>
  <w:num w:numId="88" w16cid:durableId="1520005181">
    <w:abstractNumId w:val="24"/>
  </w:num>
  <w:num w:numId="89" w16cid:durableId="672344970">
    <w:abstractNumId w:val="33"/>
  </w:num>
  <w:num w:numId="90" w16cid:durableId="652485780">
    <w:abstractNumId w:val="5"/>
  </w:num>
  <w:numIdMacAtCleanup w:val="9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ranav Polepaka">
    <w15:presenceInfo w15:providerId="AD" w15:userId="S::ppolepak@GMU.EDU::7d648fe1-8f77-48f1-a814-3769aec63835"/>
  </w15:person>
  <w15:person w15:author="James Baldo">
    <w15:presenceInfo w15:providerId="AD" w15:userId="S::jbaldo@gmu.edu::080262e1-044a-40dc-85fd-5c597b44f0b8"/>
  </w15:person>
  <w15:person w15:author="Nitish Sai Yakkala">
    <w15:presenceInfo w15:providerId="AD" w15:userId="S::nyakkala@GMU.EDU::1953d1d3-6f6f-4756-b8a1-939510222ce7"/>
  </w15:person>
  <w15:person w15:author="Yeswanth Ravichandran">
    <w15:presenceInfo w15:providerId="AD" w15:userId="S::yravicha@GMU.EDU::d005586c-0a27-493d-b23c-b25a04c76d51"/>
  </w15:person>
  <w15:person w15:author="Vasishta Chandala">
    <w15:presenceInfo w15:providerId="AD" w15:userId="S::vchandal@GMU.EDU::277a82cf-1c53-46e2-9d03-bde4096a5e32"/>
  </w15:person>
  <w15:person w15:author="Dharmpratapsingh Arunodaysingh Vaghela">
    <w15:presenceInfo w15:providerId="AD" w15:userId="S::dvaghela@GMU.EDU::46bd35fa-4219-4581-a8d1-b1edb24fd3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mirrorMargin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3C2"/>
    <w:rsid w:val="00001586"/>
    <w:rsid w:val="000015ED"/>
    <w:rsid w:val="00001662"/>
    <w:rsid w:val="00001D34"/>
    <w:rsid w:val="00001DFC"/>
    <w:rsid w:val="00001E81"/>
    <w:rsid w:val="000022B9"/>
    <w:rsid w:val="000023E8"/>
    <w:rsid w:val="000026F8"/>
    <w:rsid w:val="00003644"/>
    <w:rsid w:val="000039B0"/>
    <w:rsid w:val="00004A63"/>
    <w:rsid w:val="00004AA3"/>
    <w:rsid w:val="000051C0"/>
    <w:rsid w:val="00005C34"/>
    <w:rsid w:val="00006208"/>
    <w:rsid w:val="0000683A"/>
    <w:rsid w:val="00006D45"/>
    <w:rsid w:val="0000798C"/>
    <w:rsid w:val="00007A7F"/>
    <w:rsid w:val="00007CEF"/>
    <w:rsid w:val="00010299"/>
    <w:rsid w:val="00011236"/>
    <w:rsid w:val="00011B50"/>
    <w:rsid w:val="00012896"/>
    <w:rsid w:val="00012E48"/>
    <w:rsid w:val="00013091"/>
    <w:rsid w:val="0001361E"/>
    <w:rsid w:val="000136C2"/>
    <w:rsid w:val="00013970"/>
    <w:rsid w:val="00014A5C"/>
    <w:rsid w:val="00014CD6"/>
    <w:rsid w:val="0001555A"/>
    <w:rsid w:val="00015A0F"/>
    <w:rsid w:val="00015E8B"/>
    <w:rsid w:val="000165C3"/>
    <w:rsid w:val="000168DC"/>
    <w:rsid w:val="0001706A"/>
    <w:rsid w:val="00017904"/>
    <w:rsid w:val="0002000B"/>
    <w:rsid w:val="00020334"/>
    <w:rsid w:val="0002048E"/>
    <w:rsid w:val="000204A5"/>
    <w:rsid w:val="000204BC"/>
    <w:rsid w:val="0002053C"/>
    <w:rsid w:val="00020581"/>
    <w:rsid w:val="00020B2F"/>
    <w:rsid w:val="00020B44"/>
    <w:rsid w:val="00020D21"/>
    <w:rsid w:val="00020E32"/>
    <w:rsid w:val="0002127A"/>
    <w:rsid w:val="00021603"/>
    <w:rsid w:val="000217BF"/>
    <w:rsid w:val="00021E17"/>
    <w:rsid w:val="00021F88"/>
    <w:rsid w:val="000227D3"/>
    <w:rsid w:val="00022AF6"/>
    <w:rsid w:val="0002545B"/>
    <w:rsid w:val="00025CA7"/>
    <w:rsid w:val="00025E26"/>
    <w:rsid w:val="0002632A"/>
    <w:rsid w:val="0002651B"/>
    <w:rsid w:val="00026DF8"/>
    <w:rsid w:val="00026FFB"/>
    <w:rsid w:val="000275B5"/>
    <w:rsid w:val="00030834"/>
    <w:rsid w:val="0003133F"/>
    <w:rsid w:val="00031EBE"/>
    <w:rsid w:val="00031F68"/>
    <w:rsid w:val="0003335B"/>
    <w:rsid w:val="00033AA8"/>
    <w:rsid w:val="00034DAB"/>
    <w:rsid w:val="00035703"/>
    <w:rsid w:val="00035C22"/>
    <w:rsid w:val="000366F5"/>
    <w:rsid w:val="0003684D"/>
    <w:rsid w:val="00037287"/>
    <w:rsid w:val="00037D80"/>
    <w:rsid w:val="000409F4"/>
    <w:rsid w:val="00041A52"/>
    <w:rsid w:val="0004288B"/>
    <w:rsid w:val="000430AD"/>
    <w:rsid w:val="00043708"/>
    <w:rsid w:val="000437C2"/>
    <w:rsid w:val="00044E1F"/>
    <w:rsid w:val="0004670A"/>
    <w:rsid w:val="0004681F"/>
    <w:rsid w:val="000469B4"/>
    <w:rsid w:val="00046ACB"/>
    <w:rsid w:val="00046E89"/>
    <w:rsid w:val="000472ED"/>
    <w:rsid w:val="00050066"/>
    <w:rsid w:val="0005016E"/>
    <w:rsid w:val="0005222E"/>
    <w:rsid w:val="0005251A"/>
    <w:rsid w:val="000526FF"/>
    <w:rsid w:val="00052938"/>
    <w:rsid w:val="00052C15"/>
    <w:rsid w:val="0005320C"/>
    <w:rsid w:val="00053DCF"/>
    <w:rsid w:val="00054E81"/>
    <w:rsid w:val="0005521C"/>
    <w:rsid w:val="00055959"/>
    <w:rsid w:val="00055A58"/>
    <w:rsid w:val="00056753"/>
    <w:rsid w:val="000567F3"/>
    <w:rsid w:val="00056962"/>
    <w:rsid w:val="00056CAA"/>
    <w:rsid w:val="00057251"/>
    <w:rsid w:val="0005772C"/>
    <w:rsid w:val="0006126C"/>
    <w:rsid w:val="00061DD8"/>
    <w:rsid w:val="00062618"/>
    <w:rsid w:val="00064B11"/>
    <w:rsid w:val="00064C2F"/>
    <w:rsid w:val="0006657A"/>
    <w:rsid w:val="00066A44"/>
    <w:rsid w:val="00067349"/>
    <w:rsid w:val="00067E3C"/>
    <w:rsid w:val="000705AE"/>
    <w:rsid w:val="0007068B"/>
    <w:rsid w:val="000708BF"/>
    <w:rsid w:val="00070FC7"/>
    <w:rsid w:val="00071B8F"/>
    <w:rsid w:val="00073315"/>
    <w:rsid w:val="0007359B"/>
    <w:rsid w:val="0007382B"/>
    <w:rsid w:val="000751E4"/>
    <w:rsid w:val="00076413"/>
    <w:rsid w:val="00076D32"/>
    <w:rsid w:val="00077749"/>
    <w:rsid w:val="000804DB"/>
    <w:rsid w:val="00080A50"/>
    <w:rsid w:val="0008172A"/>
    <w:rsid w:val="0008216E"/>
    <w:rsid w:val="00083F44"/>
    <w:rsid w:val="00083FFD"/>
    <w:rsid w:val="000845DD"/>
    <w:rsid w:val="000849F5"/>
    <w:rsid w:val="00084F30"/>
    <w:rsid w:val="00085FE0"/>
    <w:rsid w:val="00086835"/>
    <w:rsid w:val="0009202E"/>
    <w:rsid w:val="000927E8"/>
    <w:rsid w:val="00092FBB"/>
    <w:rsid w:val="00093045"/>
    <w:rsid w:val="00094A77"/>
    <w:rsid w:val="0009532E"/>
    <w:rsid w:val="0009584C"/>
    <w:rsid w:val="00095C85"/>
    <w:rsid w:val="00095D34"/>
    <w:rsid w:val="000976EB"/>
    <w:rsid w:val="00097770"/>
    <w:rsid w:val="000A0232"/>
    <w:rsid w:val="000A03F9"/>
    <w:rsid w:val="000A27E7"/>
    <w:rsid w:val="000A28E5"/>
    <w:rsid w:val="000A2B00"/>
    <w:rsid w:val="000A2D58"/>
    <w:rsid w:val="000A33EA"/>
    <w:rsid w:val="000A4CEB"/>
    <w:rsid w:val="000A52C5"/>
    <w:rsid w:val="000A54BA"/>
    <w:rsid w:val="000A6CA1"/>
    <w:rsid w:val="000A7636"/>
    <w:rsid w:val="000B0F96"/>
    <w:rsid w:val="000B1B39"/>
    <w:rsid w:val="000B1E1D"/>
    <w:rsid w:val="000B1FA6"/>
    <w:rsid w:val="000B2560"/>
    <w:rsid w:val="000B272E"/>
    <w:rsid w:val="000B2E83"/>
    <w:rsid w:val="000B30E5"/>
    <w:rsid w:val="000B3EB5"/>
    <w:rsid w:val="000B4178"/>
    <w:rsid w:val="000B419F"/>
    <w:rsid w:val="000B4719"/>
    <w:rsid w:val="000B59D6"/>
    <w:rsid w:val="000B5B83"/>
    <w:rsid w:val="000B6575"/>
    <w:rsid w:val="000B785E"/>
    <w:rsid w:val="000B7B65"/>
    <w:rsid w:val="000C0077"/>
    <w:rsid w:val="000C0E2B"/>
    <w:rsid w:val="000C1318"/>
    <w:rsid w:val="000C1401"/>
    <w:rsid w:val="000C164C"/>
    <w:rsid w:val="000C177C"/>
    <w:rsid w:val="000C2394"/>
    <w:rsid w:val="000C2888"/>
    <w:rsid w:val="000C3352"/>
    <w:rsid w:val="000C3827"/>
    <w:rsid w:val="000C3860"/>
    <w:rsid w:val="000C3B0B"/>
    <w:rsid w:val="000C3E0C"/>
    <w:rsid w:val="000C3F78"/>
    <w:rsid w:val="000C4468"/>
    <w:rsid w:val="000C4806"/>
    <w:rsid w:val="000C567F"/>
    <w:rsid w:val="000C56D5"/>
    <w:rsid w:val="000C7541"/>
    <w:rsid w:val="000D0C5F"/>
    <w:rsid w:val="000D12E0"/>
    <w:rsid w:val="000D157C"/>
    <w:rsid w:val="000D18F3"/>
    <w:rsid w:val="000D1F1F"/>
    <w:rsid w:val="000D2BCB"/>
    <w:rsid w:val="000D2CB1"/>
    <w:rsid w:val="000D30B3"/>
    <w:rsid w:val="000D322D"/>
    <w:rsid w:val="000D34B2"/>
    <w:rsid w:val="000D379F"/>
    <w:rsid w:val="000D3F22"/>
    <w:rsid w:val="000D5745"/>
    <w:rsid w:val="000D5D09"/>
    <w:rsid w:val="000D5D2D"/>
    <w:rsid w:val="000D6A4E"/>
    <w:rsid w:val="000D6D54"/>
    <w:rsid w:val="000E0E79"/>
    <w:rsid w:val="000E2246"/>
    <w:rsid w:val="000E2464"/>
    <w:rsid w:val="000E35D7"/>
    <w:rsid w:val="000E35D8"/>
    <w:rsid w:val="000E3B88"/>
    <w:rsid w:val="000E4B77"/>
    <w:rsid w:val="000E5E40"/>
    <w:rsid w:val="000E6B01"/>
    <w:rsid w:val="000E6E37"/>
    <w:rsid w:val="000E729F"/>
    <w:rsid w:val="000F0420"/>
    <w:rsid w:val="000F0B7D"/>
    <w:rsid w:val="000F19DD"/>
    <w:rsid w:val="000F1B7D"/>
    <w:rsid w:val="000F22B3"/>
    <w:rsid w:val="000F2B6F"/>
    <w:rsid w:val="000F3138"/>
    <w:rsid w:val="000F4393"/>
    <w:rsid w:val="000F47FA"/>
    <w:rsid w:val="000F4FA9"/>
    <w:rsid w:val="000F53D7"/>
    <w:rsid w:val="000F5C15"/>
    <w:rsid w:val="000F5EF8"/>
    <w:rsid w:val="000F6950"/>
    <w:rsid w:val="000F6BF1"/>
    <w:rsid w:val="000F6E80"/>
    <w:rsid w:val="000F6F0F"/>
    <w:rsid w:val="000F730A"/>
    <w:rsid w:val="00100228"/>
    <w:rsid w:val="00100C69"/>
    <w:rsid w:val="0010156D"/>
    <w:rsid w:val="00101DCE"/>
    <w:rsid w:val="00101F58"/>
    <w:rsid w:val="00102254"/>
    <w:rsid w:val="00102303"/>
    <w:rsid w:val="001024CB"/>
    <w:rsid w:val="001025BC"/>
    <w:rsid w:val="00103B7E"/>
    <w:rsid w:val="00104817"/>
    <w:rsid w:val="00105909"/>
    <w:rsid w:val="00105B13"/>
    <w:rsid w:val="001076CE"/>
    <w:rsid w:val="00107A72"/>
    <w:rsid w:val="00107CC9"/>
    <w:rsid w:val="00107E38"/>
    <w:rsid w:val="00110D83"/>
    <w:rsid w:val="00111060"/>
    <w:rsid w:val="00111ECE"/>
    <w:rsid w:val="00112018"/>
    <w:rsid w:val="00112758"/>
    <w:rsid w:val="00113049"/>
    <w:rsid w:val="00114660"/>
    <w:rsid w:val="00115F95"/>
    <w:rsid w:val="00116143"/>
    <w:rsid w:val="00116D1F"/>
    <w:rsid w:val="00117988"/>
    <w:rsid w:val="001179F7"/>
    <w:rsid w:val="00117C4A"/>
    <w:rsid w:val="001208B8"/>
    <w:rsid w:val="00120EC6"/>
    <w:rsid w:val="00123023"/>
    <w:rsid w:val="00123ADC"/>
    <w:rsid w:val="00123BB5"/>
    <w:rsid w:val="00123D59"/>
    <w:rsid w:val="00124333"/>
    <w:rsid w:val="001256B8"/>
    <w:rsid w:val="0012673D"/>
    <w:rsid w:val="0012673F"/>
    <w:rsid w:val="00127242"/>
    <w:rsid w:val="0013117F"/>
    <w:rsid w:val="001316CF"/>
    <w:rsid w:val="00131771"/>
    <w:rsid w:val="00132429"/>
    <w:rsid w:val="0013289A"/>
    <w:rsid w:val="00132C2C"/>
    <w:rsid w:val="00132EB9"/>
    <w:rsid w:val="0013332F"/>
    <w:rsid w:val="0013343D"/>
    <w:rsid w:val="0013381B"/>
    <w:rsid w:val="00136587"/>
    <w:rsid w:val="00140BB5"/>
    <w:rsid w:val="00142819"/>
    <w:rsid w:val="00142E47"/>
    <w:rsid w:val="00143072"/>
    <w:rsid w:val="0014325D"/>
    <w:rsid w:val="00143B0D"/>
    <w:rsid w:val="00144DB3"/>
    <w:rsid w:val="00144EE4"/>
    <w:rsid w:val="001455C7"/>
    <w:rsid w:val="00145F34"/>
    <w:rsid w:val="00146394"/>
    <w:rsid w:val="00146AF3"/>
    <w:rsid w:val="00147768"/>
    <w:rsid w:val="0014778F"/>
    <w:rsid w:val="00147AEF"/>
    <w:rsid w:val="00150692"/>
    <w:rsid w:val="00150A6E"/>
    <w:rsid w:val="00150C91"/>
    <w:rsid w:val="00151051"/>
    <w:rsid w:val="00151284"/>
    <w:rsid w:val="001515BA"/>
    <w:rsid w:val="00151809"/>
    <w:rsid w:val="001518A4"/>
    <w:rsid w:val="001519B9"/>
    <w:rsid w:val="00151B18"/>
    <w:rsid w:val="001521DF"/>
    <w:rsid w:val="00152891"/>
    <w:rsid w:val="00152A50"/>
    <w:rsid w:val="00152B51"/>
    <w:rsid w:val="00152B84"/>
    <w:rsid w:val="00153D8A"/>
    <w:rsid w:val="00154617"/>
    <w:rsid w:val="0015519C"/>
    <w:rsid w:val="00155296"/>
    <w:rsid w:val="001552D7"/>
    <w:rsid w:val="00155399"/>
    <w:rsid w:val="00155E5A"/>
    <w:rsid w:val="001564E8"/>
    <w:rsid w:val="001575D5"/>
    <w:rsid w:val="001607C2"/>
    <w:rsid w:val="00161A20"/>
    <w:rsid w:val="00161A21"/>
    <w:rsid w:val="001628F9"/>
    <w:rsid w:val="00162B47"/>
    <w:rsid w:val="001657B4"/>
    <w:rsid w:val="00165C99"/>
    <w:rsid w:val="00166004"/>
    <w:rsid w:val="00166EB6"/>
    <w:rsid w:val="00167DE6"/>
    <w:rsid w:val="00170364"/>
    <w:rsid w:val="001709AD"/>
    <w:rsid w:val="001719D4"/>
    <w:rsid w:val="00171D88"/>
    <w:rsid w:val="001727A4"/>
    <w:rsid w:val="001744F7"/>
    <w:rsid w:val="00175827"/>
    <w:rsid w:val="001761F1"/>
    <w:rsid w:val="00176204"/>
    <w:rsid w:val="00180306"/>
    <w:rsid w:val="001807FB"/>
    <w:rsid w:val="00180E7E"/>
    <w:rsid w:val="001813DF"/>
    <w:rsid w:val="00181600"/>
    <w:rsid w:val="00181761"/>
    <w:rsid w:val="00181F39"/>
    <w:rsid w:val="00182DC7"/>
    <w:rsid w:val="001831F8"/>
    <w:rsid w:val="001835A4"/>
    <w:rsid w:val="00183A87"/>
    <w:rsid w:val="0018522A"/>
    <w:rsid w:val="001855E7"/>
    <w:rsid w:val="001855EB"/>
    <w:rsid w:val="0018659F"/>
    <w:rsid w:val="001868E3"/>
    <w:rsid w:val="00190316"/>
    <w:rsid w:val="0019122E"/>
    <w:rsid w:val="00191788"/>
    <w:rsid w:val="00192477"/>
    <w:rsid w:val="00192E6B"/>
    <w:rsid w:val="0019427C"/>
    <w:rsid w:val="001946F1"/>
    <w:rsid w:val="00194C73"/>
    <w:rsid w:val="00195605"/>
    <w:rsid w:val="00195736"/>
    <w:rsid w:val="00196640"/>
    <w:rsid w:val="00196A18"/>
    <w:rsid w:val="001A0FB6"/>
    <w:rsid w:val="001A2C1A"/>
    <w:rsid w:val="001A2E70"/>
    <w:rsid w:val="001A2FC2"/>
    <w:rsid w:val="001A32F8"/>
    <w:rsid w:val="001A3C45"/>
    <w:rsid w:val="001A3F9B"/>
    <w:rsid w:val="001A5338"/>
    <w:rsid w:val="001A6F6D"/>
    <w:rsid w:val="001A6F80"/>
    <w:rsid w:val="001A75CB"/>
    <w:rsid w:val="001A7BA7"/>
    <w:rsid w:val="001B059F"/>
    <w:rsid w:val="001B0D28"/>
    <w:rsid w:val="001B0EAB"/>
    <w:rsid w:val="001B2AE9"/>
    <w:rsid w:val="001B2B90"/>
    <w:rsid w:val="001B33CE"/>
    <w:rsid w:val="001B3653"/>
    <w:rsid w:val="001B4728"/>
    <w:rsid w:val="001B48E4"/>
    <w:rsid w:val="001B4E32"/>
    <w:rsid w:val="001B59A9"/>
    <w:rsid w:val="001B5A11"/>
    <w:rsid w:val="001B71B5"/>
    <w:rsid w:val="001C08AF"/>
    <w:rsid w:val="001C1806"/>
    <w:rsid w:val="001C1AAC"/>
    <w:rsid w:val="001C1FB2"/>
    <w:rsid w:val="001C2274"/>
    <w:rsid w:val="001C2673"/>
    <w:rsid w:val="001C2B50"/>
    <w:rsid w:val="001C33DB"/>
    <w:rsid w:val="001C3D1E"/>
    <w:rsid w:val="001C3EE8"/>
    <w:rsid w:val="001C41F5"/>
    <w:rsid w:val="001C43BA"/>
    <w:rsid w:val="001C4BAD"/>
    <w:rsid w:val="001C5D97"/>
    <w:rsid w:val="001C5F49"/>
    <w:rsid w:val="001C5FE3"/>
    <w:rsid w:val="001C6016"/>
    <w:rsid w:val="001C606A"/>
    <w:rsid w:val="001C6505"/>
    <w:rsid w:val="001C6873"/>
    <w:rsid w:val="001C7629"/>
    <w:rsid w:val="001C7E11"/>
    <w:rsid w:val="001D0567"/>
    <w:rsid w:val="001D0A97"/>
    <w:rsid w:val="001D0F6F"/>
    <w:rsid w:val="001D16E4"/>
    <w:rsid w:val="001D405F"/>
    <w:rsid w:val="001D49DE"/>
    <w:rsid w:val="001D54A2"/>
    <w:rsid w:val="001D5691"/>
    <w:rsid w:val="001D5FB3"/>
    <w:rsid w:val="001D70B5"/>
    <w:rsid w:val="001D7289"/>
    <w:rsid w:val="001D7A08"/>
    <w:rsid w:val="001D7F8A"/>
    <w:rsid w:val="001E1DBE"/>
    <w:rsid w:val="001E1DE8"/>
    <w:rsid w:val="001E25F5"/>
    <w:rsid w:val="001E2B3E"/>
    <w:rsid w:val="001E4493"/>
    <w:rsid w:val="001E44C7"/>
    <w:rsid w:val="001E50EA"/>
    <w:rsid w:val="001E5A1A"/>
    <w:rsid w:val="001E5B00"/>
    <w:rsid w:val="001E5CF4"/>
    <w:rsid w:val="001E6087"/>
    <w:rsid w:val="001E6197"/>
    <w:rsid w:val="001E636E"/>
    <w:rsid w:val="001E6C1A"/>
    <w:rsid w:val="001F01AF"/>
    <w:rsid w:val="001F0AEA"/>
    <w:rsid w:val="001F0EFE"/>
    <w:rsid w:val="001F117B"/>
    <w:rsid w:val="001F25B6"/>
    <w:rsid w:val="001F2902"/>
    <w:rsid w:val="001F2E41"/>
    <w:rsid w:val="001F3578"/>
    <w:rsid w:val="001F38E7"/>
    <w:rsid w:val="001F49EA"/>
    <w:rsid w:val="001F51D6"/>
    <w:rsid w:val="001F56F0"/>
    <w:rsid w:val="001F67A5"/>
    <w:rsid w:val="001F6F9F"/>
    <w:rsid w:val="002000B7"/>
    <w:rsid w:val="00200434"/>
    <w:rsid w:val="00200AB0"/>
    <w:rsid w:val="00200BF5"/>
    <w:rsid w:val="00201220"/>
    <w:rsid w:val="00201AFF"/>
    <w:rsid w:val="00202E76"/>
    <w:rsid w:val="002033D5"/>
    <w:rsid w:val="00203924"/>
    <w:rsid w:val="00204EBE"/>
    <w:rsid w:val="00205173"/>
    <w:rsid w:val="00205995"/>
    <w:rsid w:val="00207246"/>
    <w:rsid w:val="002078F9"/>
    <w:rsid w:val="00207D80"/>
    <w:rsid w:val="002103CD"/>
    <w:rsid w:val="00210445"/>
    <w:rsid w:val="0021078B"/>
    <w:rsid w:val="00210F4E"/>
    <w:rsid w:val="00211271"/>
    <w:rsid w:val="00211CB2"/>
    <w:rsid w:val="0021277A"/>
    <w:rsid w:val="00212EBB"/>
    <w:rsid w:val="00213112"/>
    <w:rsid w:val="00213EFB"/>
    <w:rsid w:val="002146DF"/>
    <w:rsid w:val="00214E66"/>
    <w:rsid w:val="00215685"/>
    <w:rsid w:val="00215C77"/>
    <w:rsid w:val="00216109"/>
    <w:rsid w:val="00216181"/>
    <w:rsid w:val="00216D47"/>
    <w:rsid w:val="00217562"/>
    <w:rsid w:val="002175E7"/>
    <w:rsid w:val="00217775"/>
    <w:rsid w:val="0021AFD4"/>
    <w:rsid w:val="00220A8F"/>
    <w:rsid w:val="002210F7"/>
    <w:rsid w:val="00221CA8"/>
    <w:rsid w:val="00221E6A"/>
    <w:rsid w:val="00222026"/>
    <w:rsid w:val="002225A2"/>
    <w:rsid w:val="002225D9"/>
    <w:rsid w:val="002233DD"/>
    <w:rsid w:val="002234D6"/>
    <w:rsid w:val="00223ADF"/>
    <w:rsid w:val="00224CDB"/>
    <w:rsid w:val="00225D4C"/>
    <w:rsid w:val="00226697"/>
    <w:rsid w:val="0022678F"/>
    <w:rsid w:val="00227125"/>
    <w:rsid w:val="002271CE"/>
    <w:rsid w:val="002273B2"/>
    <w:rsid w:val="0022C1AB"/>
    <w:rsid w:val="002304D6"/>
    <w:rsid w:val="00231C3F"/>
    <w:rsid w:val="0023253E"/>
    <w:rsid w:val="00232E7B"/>
    <w:rsid w:val="002335B4"/>
    <w:rsid w:val="00233619"/>
    <w:rsid w:val="00233BCC"/>
    <w:rsid w:val="002342C2"/>
    <w:rsid w:val="002346D1"/>
    <w:rsid w:val="00234EA4"/>
    <w:rsid w:val="002361A1"/>
    <w:rsid w:val="0023726F"/>
    <w:rsid w:val="002409F7"/>
    <w:rsid w:val="002418DC"/>
    <w:rsid w:val="00241A2F"/>
    <w:rsid w:val="00242C39"/>
    <w:rsid w:val="00243F96"/>
    <w:rsid w:val="00244551"/>
    <w:rsid w:val="002449AA"/>
    <w:rsid w:val="0024538B"/>
    <w:rsid w:val="00246F6B"/>
    <w:rsid w:val="00250638"/>
    <w:rsid w:val="00250704"/>
    <w:rsid w:val="00250D79"/>
    <w:rsid w:val="00251361"/>
    <w:rsid w:val="0025239C"/>
    <w:rsid w:val="00252519"/>
    <w:rsid w:val="00252968"/>
    <w:rsid w:val="00252E9F"/>
    <w:rsid w:val="0025355A"/>
    <w:rsid w:val="00253879"/>
    <w:rsid w:val="0025481E"/>
    <w:rsid w:val="0025498A"/>
    <w:rsid w:val="00254D96"/>
    <w:rsid w:val="0025546C"/>
    <w:rsid w:val="002557FC"/>
    <w:rsid w:val="0025586D"/>
    <w:rsid w:val="00256559"/>
    <w:rsid w:val="00256786"/>
    <w:rsid w:val="002573AB"/>
    <w:rsid w:val="00257712"/>
    <w:rsid w:val="002601C3"/>
    <w:rsid w:val="002605D1"/>
    <w:rsid w:val="00261106"/>
    <w:rsid w:val="002616F5"/>
    <w:rsid w:val="00262A05"/>
    <w:rsid w:val="00263CA4"/>
    <w:rsid w:val="002651BE"/>
    <w:rsid w:val="002656F4"/>
    <w:rsid w:val="00265BFA"/>
    <w:rsid w:val="002660D1"/>
    <w:rsid w:val="00266E6E"/>
    <w:rsid w:val="00266FEC"/>
    <w:rsid w:val="0026716A"/>
    <w:rsid w:val="002678E3"/>
    <w:rsid w:val="00267D0A"/>
    <w:rsid w:val="00270061"/>
    <w:rsid w:val="00270172"/>
    <w:rsid w:val="00271525"/>
    <w:rsid w:val="002715ED"/>
    <w:rsid w:val="00271F53"/>
    <w:rsid w:val="00272233"/>
    <w:rsid w:val="002726F6"/>
    <w:rsid w:val="00272CAE"/>
    <w:rsid w:val="00273781"/>
    <w:rsid w:val="002743D6"/>
    <w:rsid w:val="00274E55"/>
    <w:rsid w:val="002757AC"/>
    <w:rsid w:val="00275D57"/>
    <w:rsid w:val="00277848"/>
    <w:rsid w:val="0028078A"/>
    <w:rsid w:val="00280A8F"/>
    <w:rsid w:val="00280EDF"/>
    <w:rsid w:val="00281597"/>
    <w:rsid w:val="002816E7"/>
    <w:rsid w:val="002817FD"/>
    <w:rsid w:val="002829FA"/>
    <w:rsid w:val="00282B80"/>
    <w:rsid w:val="0028455E"/>
    <w:rsid w:val="0028556D"/>
    <w:rsid w:val="00285C7F"/>
    <w:rsid w:val="002860D1"/>
    <w:rsid w:val="00286C33"/>
    <w:rsid w:val="00286CAD"/>
    <w:rsid w:val="00287F6D"/>
    <w:rsid w:val="00292550"/>
    <w:rsid w:val="00292713"/>
    <w:rsid w:val="0029271C"/>
    <w:rsid w:val="00293813"/>
    <w:rsid w:val="002942AF"/>
    <w:rsid w:val="00294AB1"/>
    <w:rsid w:val="00294F39"/>
    <w:rsid w:val="00295B13"/>
    <w:rsid w:val="002964F8"/>
    <w:rsid w:val="00297757"/>
    <w:rsid w:val="002A0B32"/>
    <w:rsid w:val="002A0EBF"/>
    <w:rsid w:val="002A1A13"/>
    <w:rsid w:val="002A1E2A"/>
    <w:rsid w:val="002A1FAC"/>
    <w:rsid w:val="002A31BD"/>
    <w:rsid w:val="002A369E"/>
    <w:rsid w:val="002A3947"/>
    <w:rsid w:val="002A42BF"/>
    <w:rsid w:val="002A4644"/>
    <w:rsid w:val="002A5B29"/>
    <w:rsid w:val="002A783F"/>
    <w:rsid w:val="002A79E8"/>
    <w:rsid w:val="002B0A75"/>
    <w:rsid w:val="002B11B2"/>
    <w:rsid w:val="002B1A61"/>
    <w:rsid w:val="002B269B"/>
    <w:rsid w:val="002B2ECB"/>
    <w:rsid w:val="002B2EF6"/>
    <w:rsid w:val="002B3D5A"/>
    <w:rsid w:val="002B40A3"/>
    <w:rsid w:val="002B5561"/>
    <w:rsid w:val="002B59F3"/>
    <w:rsid w:val="002B5D58"/>
    <w:rsid w:val="002B62CE"/>
    <w:rsid w:val="002B668C"/>
    <w:rsid w:val="002B677C"/>
    <w:rsid w:val="002B7528"/>
    <w:rsid w:val="002B7589"/>
    <w:rsid w:val="002C05FF"/>
    <w:rsid w:val="002C09B3"/>
    <w:rsid w:val="002C0D67"/>
    <w:rsid w:val="002C0FB1"/>
    <w:rsid w:val="002C10AC"/>
    <w:rsid w:val="002C29F3"/>
    <w:rsid w:val="002C3E85"/>
    <w:rsid w:val="002C4182"/>
    <w:rsid w:val="002C4996"/>
    <w:rsid w:val="002C596C"/>
    <w:rsid w:val="002C6B46"/>
    <w:rsid w:val="002C6D9D"/>
    <w:rsid w:val="002D0303"/>
    <w:rsid w:val="002D06CC"/>
    <w:rsid w:val="002D07CF"/>
    <w:rsid w:val="002D1948"/>
    <w:rsid w:val="002D221C"/>
    <w:rsid w:val="002D26ED"/>
    <w:rsid w:val="002D4692"/>
    <w:rsid w:val="002D4C3A"/>
    <w:rsid w:val="002D5747"/>
    <w:rsid w:val="002D6CCC"/>
    <w:rsid w:val="002D7F1C"/>
    <w:rsid w:val="002E00A7"/>
    <w:rsid w:val="002E09B8"/>
    <w:rsid w:val="002E1378"/>
    <w:rsid w:val="002E1427"/>
    <w:rsid w:val="002E1772"/>
    <w:rsid w:val="002E1A3E"/>
    <w:rsid w:val="002E220F"/>
    <w:rsid w:val="002E230C"/>
    <w:rsid w:val="002E249C"/>
    <w:rsid w:val="002E2E9C"/>
    <w:rsid w:val="002E3456"/>
    <w:rsid w:val="002E3741"/>
    <w:rsid w:val="002E4123"/>
    <w:rsid w:val="002E43F2"/>
    <w:rsid w:val="002E471B"/>
    <w:rsid w:val="002E6564"/>
    <w:rsid w:val="002E680B"/>
    <w:rsid w:val="002E6AA5"/>
    <w:rsid w:val="002F0337"/>
    <w:rsid w:val="002F09DC"/>
    <w:rsid w:val="002F1813"/>
    <w:rsid w:val="002F1924"/>
    <w:rsid w:val="002F20B4"/>
    <w:rsid w:val="002F379D"/>
    <w:rsid w:val="002F403A"/>
    <w:rsid w:val="002F468F"/>
    <w:rsid w:val="002F48A2"/>
    <w:rsid w:val="002F5A5E"/>
    <w:rsid w:val="002F624A"/>
    <w:rsid w:val="002F65FB"/>
    <w:rsid w:val="002F6D68"/>
    <w:rsid w:val="002F713A"/>
    <w:rsid w:val="002F7EF8"/>
    <w:rsid w:val="00300F3E"/>
    <w:rsid w:val="00301798"/>
    <w:rsid w:val="00301AFD"/>
    <w:rsid w:val="00301E7D"/>
    <w:rsid w:val="00303576"/>
    <w:rsid w:val="003036D9"/>
    <w:rsid w:val="00303BD9"/>
    <w:rsid w:val="00304C24"/>
    <w:rsid w:val="003058BA"/>
    <w:rsid w:val="003061D7"/>
    <w:rsid w:val="00306629"/>
    <w:rsid w:val="00306A01"/>
    <w:rsid w:val="00307EF6"/>
    <w:rsid w:val="0031028E"/>
    <w:rsid w:val="00310B6E"/>
    <w:rsid w:val="00311FEB"/>
    <w:rsid w:val="00312642"/>
    <w:rsid w:val="00313126"/>
    <w:rsid w:val="0031412A"/>
    <w:rsid w:val="003144BE"/>
    <w:rsid w:val="0031450F"/>
    <w:rsid w:val="00314B1D"/>
    <w:rsid w:val="00315584"/>
    <w:rsid w:val="00317204"/>
    <w:rsid w:val="00320C98"/>
    <w:rsid w:val="003210C8"/>
    <w:rsid w:val="00321D43"/>
    <w:rsid w:val="00322326"/>
    <w:rsid w:val="00322E9B"/>
    <w:rsid w:val="00323712"/>
    <w:rsid w:val="0032378F"/>
    <w:rsid w:val="003237E7"/>
    <w:rsid w:val="00323DE5"/>
    <w:rsid w:val="0032459F"/>
    <w:rsid w:val="00325CEB"/>
    <w:rsid w:val="00326CD4"/>
    <w:rsid w:val="0032721C"/>
    <w:rsid w:val="00327955"/>
    <w:rsid w:val="00330147"/>
    <w:rsid w:val="00330454"/>
    <w:rsid w:val="00330DC2"/>
    <w:rsid w:val="00331D06"/>
    <w:rsid w:val="00331DCF"/>
    <w:rsid w:val="00332B8A"/>
    <w:rsid w:val="00333462"/>
    <w:rsid w:val="00333845"/>
    <w:rsid w:val="00334C58"/>
    <w:rsid w:val="00334E87"/>
    <w:rsid w:val="003353DF"/>
    <w:rsid w:val="003366FA"/>
    <w:rsid w:val="00340AFF"/>
    <w:rsid w:val="00340BD4"/>
    <w:rsid w:val="0034283E"/>
    <w:rsid w:val="0034288E"/>
    <w:rsid w:val="00342A07"/>
    <w:rsid w:val="003440AB"/>
    <w:rsid w:val="003451A1"/>
    <w:rsid w:val="0034680F"/>
    <w:rsid w:val="003470C8"/>
    <w:rsid w:val="00347A62"/>
    <w:rsid w:val="00347A8C"/>
    <w:rsid w:val="00347D69"/>
    <w:rsid w:val="00347F0B"/>
    <w:rsid w:val="00350786"/>
    <w:rsid w:val="0035081C"/>
    <w:rsid w:val="0035098E"/>
    <w:rsid w:val="00350EE6"/>
    <w:rsid w:val="0035123A"/>
    <w:rsid w:val="00351EAF"/>
    <w:rsid w:val="003520EA"/>
    <w:rsid w:val="0035251E"/>
    <w:rsid w:val="0035399D"/>
    <w:rsid w:val="003543FE"/>
    <w:rsid w:val="00354953"/>
    <w:rsid w:val="00354DA0"/>
    <w:rsid w:val="003552DD"/>
    <w:rsid w:val="0035550C"/>
    <w:rsid w:val="00355CE5"/>
    <w:rsid w:val="00355FAF"/>
    <w:rsid w:val="00356147"/>
    <w:rsid w:val="0035617C"/>
    <w:rsid w:val="00356743"/>
    <w:rsid w:val="00356879"/>
    <w:rsid w:val="00356D1F"/>
    <w:rsid w:val="00356D3D"/>
    <w:rsid w:val="00357177"/>
    <w:rsid w:val="003604E0"/>
    <w:rsid w:val="0036083A"/>
    <w:rsid w:val="003616F8"/>
    <w:rsid w:val="00361809"/>
    <w:rsid w:val="00361A4D"/>
    <w:rsid w:val="00361B57"/>
    <w:rsid w:val="00362F37"/>
    <w:rsid w:val="003630FC"/>
    <w:rsid w:val="0036386A"/>
    <w:rsid w:val="00365DDB"/>
    <w:rsid w:val="00366552"/>
    <w:rsid w:val="00366F15"/>
    <w:rsid w:val="003704E3"/>
    <w:rsid w:val="00370836"/>
    <w:rsid w:val="00370C2A"/>
    <w:rsid w:val="0037132F"/>
    <w:rsid w:val="00371635"/>
    <w:rsid w:val="003716D9"/>
    <w:rsid w:val="003725A8"/>
    <w:rsid w:val="00373B1D"/>
    <w:rsid w:val="003740CC"/>
    <w:rsid w:val="00374B13"/>
    <w:rsid w:val="00374CC3"/>
    <w:rsid w:val="00374CD6"/>
    <w:rsid w:val="00375B90"/>
    <w:rsid w:val="00375BA4"/>
    <w:rsid w:val="00376654"/>
    <w:rsid w:val="00376F21"/>
    <w:rsid w:val="00380BA5"/>
    <w:rsid w:val="00380D47"/>
    <w:rsid w:val="00381DA2"/>
    <w:rsid w:val="00382004"/>
    <w:rsid w:val="00382067"/>
    <w:rsid w:val="003820AA"/>
    <w:rsid w:val="0038304F"/>
    <w:rsid w:val="00383335"/>
    <w:rsid w:val="00383C5F"/>
    <w:rsid w:val="00384644"/>
    <w:rsid w:val="003852D9"/>
    <w:rsid w:val="00385652"/>
    <w:rsid w:val="003858A1"/>
    <w:rsid w:val="00385D50"/>
    <w:rsid w:val="00386A54"/>
    <w:rsid w:val="003875E5"/>
    <w:rsid w:val="00387FA5"/>
    <w:rsid w:val="0039066C"/>
    <w:rsid w:val="00390988"/>
    <w:rsid w:val="003913C8"/>
    <w:rsid w:val="00391406"/>
    <w:rsid w:val="00391806"/>
    <w:rsid w:val="00392755"/>
    <w:rsid w:val="0039287A"/>
    <w:rsid w:val="00392F5C"/>
    <w:rsid w:val="003930AB"/>
    <w:rsid w:val="003947EC"/>
    <w:rsid w:val="00394E03"/>
    <w:rsid w:val="00395702"/>
    <w:rsid w:val="0039608A"/>
    <w:rsid w:val="003964C6"/>
    <w:rsid w:val="00397CD3"/>
    <w:rsid w:val="003A0AF4"/>
    <w:rsid w:val="003A0C8C"/>
    <w:rsid w:val="003A1245"/>
    <w:rsid w:val="003A1404"/>
    <w:rsid w:val="003A1BC8"/>
    <w:rsid w:val="003A1C6B"/>
    <w:rsid w:val="003A23DC"/>
    <w:rsid w:val="003A26A3"/>
    <w:rsid w:val="003A2E25"/>
    <w:rsid w:val="003A430D"/>
    <w:rsid w:val="003A47DE"/>
    <w:rsid w:val="003A4D4A"/>
    <w:rsid w:val="003A5425"/>
    <w:rsid w:val="003A59A5"/>
    <w:rsid w:val="003A5B5F"/>
    <w:rsid w:val="003A660C"/>
    <w:rsid w:val="003A6623"/>
    <w:rsid w:val="003A6CE5"/>
    <w:rsid w:val="003A709A"/>
    <w:rsid w:val="003A76AB"/>
    <w:rsid w:val="003B06AC"/>
    <w:rsid w:val="003B0B63"/>
    <w:rsid w:val="003B0FCB"/>
    <w:rsid w:val="003B111E"/>
    <w:rsid w:val="003B2BA7"/>
    <w:rsid w:val="003B2F64"/>
    <w:rsid w:val="003B3919"/>
    <w:rsid w:val="003B4664"/>
    <w:rsid w:val="003B4ED8"/>
    <w:rsid w:val="003B5B0D"/>
    <w:rsid w:val="003B6712"/>
    <w:rsid w:val="003B682E"/>
    <w:rsid w:val="003B68C3"/>
    <w:rsid w:val="003B6B29"/>
    <w:rsid w:val="003C1579"/>
    <w:rsid w:val="003C1A32"/>
    <w:rsid w:val="003C1EF3"/>
    <w:rsid w:val="003C21A3"/>
    <w:rsid w:val="003C231A"/>
    <w:rsid w:val="003C239A"/>
    <w:rsid w:val="003C2422"/>
    <w:rsid w:val="003C25AC"/>
    <w:rsid w:val="003C2657"/>
    <w:rsid w:val="003C2FDE"/>
    <w:rsid w:val="003C2FF2"/>
    <w:rsid w:val="003C3E0A"/>
    <w:rsid w:val="003C4B53"/>
    <w:rsid w:val="003C4BFA"/>
    <w:rsid w:val="003C5E49"/>
    <w:rsid w:val="003C602F"/>
    <w:rsid w:val="003C647F"/>
    <w:rsid w:val="003C6E4E"/>
    <w:rsid w:val="003C71B7"/>
    <w:rsid w:val="003C7BE2"/>
    <w:rsid w:val="003D04EC"/>
    <w:rsid w:val="003D06CD"/>
    <w:rsid w:val="003D0812"/>
    <w:rsid w:val="003D1838"/>
    <w:rsid w:val="003D4069"/>
    <w:rsid w:val="003D4C35"/>
    <w:rsid w:val="003D4CAC"/>
    <w:rsid w:val="003D506F"/>
    <w:rsid w:val="003D57A3"/>
    <w:rsid w:val="003D5B92"/>
    <w:rsid w:val="003D5C5D"/>
    <w:rsid w:val="003D63A5"/>
    <w:rsid w:val="003D6885"/>
    <w:rsid w:val="003D6CAB"/>
    <w:rsid w:val="003D763D"/>
    <w:rsid w:val="003D79AD"/>
    <w:rsid w:val="003E084A"/>
    <w:rsid w:val="003E1855"/>
    <w:rsid w:val="003E2D19"/>
    <w:rsid w:val="003E372F"/>
    <w:rsid w:val="003E3F98"/>
    <w:rsid w:val="003E6B68"/>
    <w:rsid w:val="003E723F"/>
    <w:rsid w:val="003E78BF"/>
    <w:rsid w:val="003F0806"/>
    <w:rsid w:val="003F1450"/>
    <w:rsid w:val="003F1B92"/>
    <w:rsid w:val="003F1F68"/>
    <w:rsid w:val="003F2266"/>
    <w:rsid w:val="003F229B"/>
    <w:rsid w:val="003F370F"/>
    <w:rsid w:val="003F37B0"/>
    <w:rsid w:val="003F3803"/>
    <w:rsid w:val="003F4CCF"/>
    <w:rsid w:val="003F5C64"/>
    <w:rsid w:val="003F6325"/>
    <w:rsid w:val="003F6BE3"/>
    <w:rsid w:val="003F769C"/>
    <w:rsid w:val="003F7A9C"/>
    <w:rsid w:val="0040029A"/>
    <w:rsid w:val="004005C0"/>
    <w:rsid w:val="00400707"/>
    <w:rsid w:val="00400B32"/>
    <w:rsid w:val="00400E83"/>
    <w:rsid w:val="004013D6"/>
    <w:rsid w:val="00401690"/>
    <w:rsid w:val="00401CEB"/>
    <w:rsid w:val="00402FBE"/>
    <w:rsid w:val="0040317C"/>
    <w:rsid w:val="00403C90"/>
    <w:rsid w:val="00403C97"/>
    <w:rsid w:val="00404BB4"/>
    <w:rsid w:val="0040541A"/>
    <w:rsid w:val="004057BC"/>
    <w:rsid w:val="00405B4B"/>
    <w:rsid w:val="00405D4D"/>
    <w:rsid w:val="00405F70"/>
    <w:rsid w:val="00406276"/>
    <w:rsid w:val="004063DA"/>
    <w:rsid w:val="00406881"/>
    <w:rsid w:val="00406995"/>
    <w:rsid w:val="0040774C"/>
    <w:rsid w:val="00411A27"/>
    <w:rsid w:val="00412E1C"/>
    <w:rsid w:val="00412EC0"/>
    <w:rsid w:val="0041351D"/>
    <w:rsid w:val="00413782"/>
    <w:rsid w:val="00414E40"/>
    <w:rsid w:val="004156A6"/>
    <w:rsid w:val="00416AB6"/>
    <w:rsid w:val="00416C5C"/>
    <w:rsid w:val="00417209"/>
    <w:rsid w:val="00420155"/>
    <w:rsid w:val="00420B68"/>
    <w:rsid w:val="00421580"/>
    <w:rsid w:val="00422646"/>
    <w:rsid w:val="0042408B"/>
    <w:rsid w:val="0042555C"/>
    <w:rsid w:val="00425A2D"/>
    <w:rsid w:val="00425EFF"/>
    <w:rsid w:val="00426DB8"/>
    <w:rsid w:val="004274B7"/>
    <w:rsid w:val="00427C74"/>
    <w:rsid w:val="00427D9D"/>
    <w:rsid w:val="00427F5A"/>
    <w:rsid w:val="004301EA"/>
    <w:rsid w:val="004303D5"/>
    <w:rsid w:val="00430598"/>
    <w:rsid w:val="004306E2"/>
    <w:rsid w:val="004309D8"/>
    <w:rsid w:val="004334DF"/>
    <w:rsid w:val="004344F6"/>
    <w:rsid w:val="0043492B"/>
    <w:rsid w:val="00434977"/>
    <w:rsid w:val="00434A3A"/>
    <w:rsid w:val="00434B67"/>
    <w:rsid w:val="00434C1A"/>
    <w:rsid w:val="00434E19"/>
    <w:rsid w:val="0043587F"/>
    <w:rsid w:val="004358BC"/>
    <w:rsid w:val="00435C9F"/>
    <w:rsid w:val="00436467"/>
    <w:rsid w:val="00436B1C"/>
    <w:rsid w:val="00436B27"/>
    <w:rsid w:val="00437242"/>
    <w:rsid w:val="00437F3A"/>
    <w:rsid w:val="004402A4"/>
    <w:rsid w:val="004403A0"/>
    <w:rsid w:val="004406A6"/>
    <w:rsid w:val="004407D4"/>
    <w:rsid w:val="00440A55"/>
    <w:rsid w:val="00440AD3"/>
    <w:rsid w:val="00441C3D"/>
    <w:rsid w:val="004424C6"/>
    <w:rsid w:val="004426EC"/>
    <w:rsid w:val="00442ADB"/>
    <w:rsid w:val="00443767"/>
    <w:rsid w:val="00443DCD"/>
    <w:rsid w:val="004446D2"/>
    <w:rsid w:val="00444D49"/>
    <w:rsid w:val="00444E68"/>
    <w:rsid w:val="00445329"/>
    <w:rsid w:val="0044695E"/>
    <w:rsid w:val="00447208"/>
    <w:rsid w:val="0044775E"/>
    <w:rsid w:val="00450CB4"/>
    <w:rsid w:val="00450D79"/>
    <w:rsid w:val="00450DCC"/>
    <w:rsid w:val="00450EDC"/>
    <w:rsid w:val="0045151E"/>
    <w:rsid w:val="00451ADF"/>
    <w:rsid w:val="0045367E"/>
    <w:rsid w:val="00454792"/>
    <w:rsid w:val="00454F46"/>
    <w:rsid w:val="00455912"/>
    <w:rsid w:val="00455C89"/>
    <w:rsid w:val="004565E0"/>
    <w:rsid w:val="00456F96"/>
    <w:rsid w:val="004625B2"/>
    <w:rsid w:val="00462F82"/>
    <w:rsid w:val="0046338C"/>
    <w:rsid w:val="004637D8"/>
    <w:rsid w:val="0046407B"/>
    <w:rsid w:val="00464654"/>
    <w:rsid w:val="00464E9D"/>
    <w:rsid w:val="004650E5"/>
    <w:rsid w:val="004668E8"/>
    <w:rsid w:val="0046716C"/>
    <w:rsid w:val="00467F4D"/>
    <w:rsid w:val="00471942"/>
    <w:rsid w:val="00471F6B"/>
    <w:rsid w:val="004729D5"/>
    <w:rsid w:val="004730F4"/>
    <w:rsid w:val="0047375A"/>
    <w:rsid w:val="00473911"/>
    <w:rsid w:val="004752D3"/>
    <w:rsid w:val="00475495"/>
    <w:rsid w:val="004756AA"/>
    <w:rsid w:val="004761C1"/>
    <w:rsid w:val="00476E10"/>
    <w:rsid w:val="004774B7"/>
    <w:rsid w:val="004774C6"/>
    <w:rsid w:val="00477E52"/>
    <w:rsid w:val="004806E7"/>
    <w:rsid w:val="00480C36"/>
    <w:rsid w:val="00480E5D"/>
    <w:rsid w:val="00481F1F"/>
    <w:rsid w:val="0048218B"/>
    <w:rsid w:val="00482A25"/>
    <w:rsid w:val="004839EF"/>
    <w:rsid w:val="00483B50"/>
    <w:rsid w:val="00483F7F"/>
    <w:rsid w:val="00485E56"/>
    <w:rsid w:val="00485F29"/>
    <w:rsid w:val="004862C0"/>
    <w:rsid w:val="00486716"/>
    <w:rsid w:val="00486780"/>
    <w:rsid w:val="00486A9B"/>
    <w:rsid w:val="00487862"/>
    <w:rsid w:val="00487B9F"/>
    <w:rsid w:val="00487EEB"/>
    <w:rsid w:val="004900EF"/>
    <w:rsid w:val="0049043F"/>
    <w:rsid w:val="00491504"/>
    <w:rsid w:val="00491B4C"/>
    <w:rsid w:val="00491D70"/>
    <w:rsid w:val="00492DD2"/>
    <w:rsid w:val="00493255"/>
    <w:rsid w:val="00494012"/>
    <w:rsid w:val="00494BE6"/>
    <w:rsid w:val="00494CF6"/>
    <w:rsid w:val="00495DF9"/>
    <w:rsid w:val="00495E4F"/>
    <w:rsid w:val="00495F5E"/>
    <w:rsid w:val="00496238"/>
    <w:rsid w:val="00496A4A"/>
    <w:rsid w:val="00496B28"/>
    <w:rsid w:val="00496B4F"/>
    <w:rsid w:val="004970A6"/>
    <w:rsid w:val="004972B8"/>
    <w:rsid w:val="0049756D"/>
    <w:rsid w:val="004976C0"/>
    <w:rsid w:val="004A07BF"/>
    <w:rsid w:val="004A08A1"/>
    <w:rsid w:val="004A0B7A"/>
    <w:rsid w:val="004A17DE"/>
    <w:rsid w:val="004A245E"/>
    <w:rsid w:val="004A28F4"/>
    <w:rsid w:val="004A2A50"/>
    <w:rsid w:val="004A35C5"/>
    <w:rsid w:val="004A3907"/>
    <w:rsid w:val="004A3C4F"/>
    <w:rsid w:val="004A5BD2"/>
    <w:rsid w:val="004A5EBE"/>
    <w:rsid w:val="004A658B"/>
    <w:rsid w:val="004A74E3"/>
    <w:rsid w:val="004A7578"/>
    <w:rsid w:val="004A7B54"/>
    <w:rsid w:val="004A7B60"/>
    <w:rsid w:val="004A7E63"/>
    <w:rsid w:val="004B0A86"/>
    <w:rsid w:val="004B11D7"/>
    <w:rsid w:val="004B275B"/>
    <w:rsid w:val="004B342F"/>
    <w:rsid w:val="004B45E0"/>
    <w:rsid w:val="004B460B"/>
    <w:rsid w:val="004B56FC"/>
    <w:rsid w:val="004B5794"/>
    <w:rsid w:val="004B7684"/>
    <w:rsid w:val="004C02D5"/>
    <w:rsid w:val="004C1097"/>
    <w:rsid w:val="004C170A"/>
    <w:rsid w:val="004C1770"/>
    <w:rsid w:val="004C18C9"/>
    <w:rsid w:val="004C18E3"/>
    <w:rsid w:val="004C1EC6"/>
    <w:rsid w:val="004C2818"/>
    <w:rsid w:val="004C28D9"/>
    <w:rsid w:val="004C30F7"/>
    <w:rsid w:val="004C37D9"/>
    <w:rsid w:val="004C4095"/>
    <w:rsid w:val="004C43F3"/>
    <w:rsid w:val="004C58C1"/>
    <w:rsid w:val="004C5EC8"/>
    <w:rsid w:val="004C69ED"/>
    <w:rsid w:val="004C7A67"/>
    <w:rsid w:val="004D1125"/>
    <w:rsid w:val="004D1483"/>
    <w:rsid w:val="004D1911"/>
    <w:rsid w:val="004D19F8"/>
    <w:rsid w:val="004D20CC"/>
    <w:rsid w:val="004D2206"/>
    <w:rsid w:val="004D2DEA"/>
    <w:rsid w:val="004D427B"/>
    <w:rsid w:val="004D48F7"/>
    <w:rsid w:val="004D49F0"/>
    <w:rsid w:val="004D5926"/>
    <w:rsid w:val="004D6DA6"/>
    <w:rsid w:val="004D6DCA"/>
    <w:rsid w:val="004D7131"/>
    <w:rsid w:val="004D77A4"/>
    <w:rsid w:val="004E0187"/>
    <w:rsid w:val="004E0373"/>
    <w:rsid w:val="004E086D"/>
    <w:rsid w:val="004E101C"/>
    <w:rsid w:val="004E12CE"/>
    <w:rsid w:val="004E1423"/>
    <w:rsid w:val="004E149C"/>
    <w:rsid w:val="004E18F4"/>
    <w:rsid w:val="004E1D87"/>
    <w:rsid w:val="004E1EFD"/>
    <w:rsid w:val="004E24AE"/>
    <w:rsid w:val="004E24F1"/>
    <w:rsid w:val="004E2927"/>
    <w:rsid w:val="004E2F43"/>
    <w:rsid w:val="004E3087"/>
    <w:rsid w:val="004E37BA"/>
    <w:rsid w:val="004E395A"/>
    <w:rsid w:val="004E3AB4"/>
    <w:rsid w:val="004E4C80"/>
    <w:rsid w:val="004E6A2A"/>
    <w:rsid w:val="004E6B44"/>
    <w:rsid w:val="004E6D88"/>
    <w:rsid w:val="004E711A"/>
    <w:rsid w:val="004E71D4"/>
    <w:rsid w:val="004E7CAB"/>
    <w:rsid w:val="004E7D77"/>
    <w:rsid w:val="004F00DF"/>
    <w:rsid w:val="004F0158"/>
    <w:rsid w:val="004F05A4"/>
    <w:rsid w:val="004F07C5"/>
    <w:rsid w:val="004F08F6"/>
    <w:rsid w:val="004F0E57"/>
    <w:rsid w:val="004F0EE1"/>
    <w:rsid w:val="004F1EC6"/>
    <w:rsid w:val="004F3509"/>
    <w:rsid w:val="004F37DE"/>
    <w:rsid w:val="004F3CD6"/>
    <w:rsid w:val="004F3E54"/>
    <w:rsid w:val="004F4307"/>
    <w:rsid w:val="004F434B"/>
    <w:rsid w:val="004F442D"/>
    <w:rsid w:val="004F6166"/>
    <w:rsid w:val="004F6A79"/>
    <w:rsid w:val="004F7262"/>
    <w:rsid w:val="004F747F"/>
    <w:rsid w:val="004F7573"/>
    <w:rsid w:val="00500DEB"/>
    <w:rsid w:val="00500E66"/>
    <w:rsid w:val="00501C9B"/>
    <w:rsid w:val="00501FFB"/>
    <w:rsid w:val="00502375"/>
    <w:rsid w:val="00503E99"/>
    <w:rsid w:val="005041A8"/>
    <w:rsid w:val="005041CB"/>
    <w:rsid w:val="005044F4"/>
    <w:rsid w:val="00506CDC"/>
    <w:rsid w:val="00506E48"/>
    <w:rsid w:val="00507514"/>
    <w:rsid w:val="00507AF4"/>
    <w:rsid w:val="005108A1"/>
    <w:rsid w:val="00510D5C"/>
    <w:rsid w:val="0051200C"/>
    <w:rsid w:val="0051270E"/>
    <w:rsid w:val="0051378C"/>
    <w:rsid w:val="00514421"/>
    <w:rsid w:val="00515972"/>
    <w:rsid w:val="00516B86"/>
    <w:rsid w:val="0051753A"/>
    <w:rsid w:val="00521154"/>
    <w:rsid w:val="00521FB9"/>
    <w:rsid w:val="00522274"/>
    <w:rsid w:val="005237BC"/>
    <w:rsid w:val="0052384B"/>
    <w:rsid w:val="00523942"/>
    <w:rsid w:val="005239B2"/>
    <w:rsid w:val="00524BA8"/>
    <w:rsid w:val="005267C1"/>
    <w:rsid w:val="005269D9"/>
    <w:rsid w:val="00526EFF"/>
    <w:rsid w:val="00526FF6"/>
    <w:rsid w:val="00530C4B"/>
    <w:rsid w:val="00532014"/>
    <w:rsid w:val="005329E5"/>
    <w:rsid w:val="00532A38"/>
    <w:rsid w:val="00532DC1"/>
    <w:rsid w:val="0053367F"/>
    <w:rsid w:val="005338B2"/>
    <w:rsid w:val="00533D8A"/>
    <w:rsid w:val="00534629"/>
    <w:rsid w:val="005347FF"/>
    <w:rsid w:val="00534FC8"/>
    <w:rsid w:val="00535F54"/>
    <w:rsid w:val="00536258"/>
    <w:rsid w:val="00536852"/>
    <w:rsid w:val="005369E7"/>
    <w:rsid w:val="00536D26"/>
    <w:rsid w:val="00536F09"/>
    <w:rsid w:val="00537920"/>
    <w:rsid w:val="00540A85"/>
    <w:rsid w:val="00542427"/>
    <w:rsid w:val="005428EB"/>
    <w:rsid w:val="005431F3"/>
    <w:rsid w:val="00543859"/>
    <w:rsid w:val="00544149"/>
    <w:rsid w:val="00544197"/>
    <w:rsid w:val="005441DB"/>
    <w:rsid w:val="0054444B"/>
    <w:rsid w:val="00544A10"/>
    <w:rsid w:val="00544E18"/>
    <w:rsid w:val="00545775"/>
    <w:rsid w:val="0054619C"/>
    <w:rsid w:val="005470E7"/>
    <w:rsid w:val="00547B9E"/>
    <w:rsid w:val="00550E7B"/>
    <w:rsid w:val="00550E89"/>
    <w:rsid w:val="005516D0"/>
    <w:rsid w:val="005518D4"/>
    <w:rsid w:val="00553945"/>
    <w:rsid w:val="00553BBC"/>
    <w:rsid w:val="00554383"/>
    <w:rsid w:val="0055455D"/>
    <w:rsid w:val="005551B6"/>
    <w:rsid w:val="0055557A"/>
    <w:rsid w:val="00556010"/>
    <w:rsid w:val="005578DC"/>
    <w:rsid w:val="00557D4F"/>
    <w:rsid w:val="00560081"/>
    <w:rsid w:val="00560631"/>
    <w:rsid w:val="005607B3"/>
    <w:rsid w:val="0056083A"/>
    <w:rsid w:val="0056135A"/>
    <w:rsid w:val="005627C6"/>
    <w:rsid w:val="00563190"/>
    <w:rsid w:val="00563747"/>
    <w:rsid w:val="00563AFF"/>
    <w:rsid w:val="00563C04"/>
    <w:rsid w:val="0056425F"/>
    <w:rsid w:val="00565DFF"/>
    <w:rsid w:val="00565FC1"/>
    <w:rsid w:val="00566534"/>
    <w:rsid w:val="00566AA8"/>
    <w:rsid w:val="00566C23"/>
    <w:rsid w:val="00567090"/>
    <w:rsid w:val="0056716A"/>
    <w:rsid w:val="00567618"/>
    <w:rsid w:val="00567C4A"/>
    <w:rsid w:val="005709AE"/>
    <w:rsid w:val="00571C11"/>
    <w:rsid w:val="00571C46"/>
    <w:rsid w:val="00572F72"/>
    <w:rsid w:val="005733A4"/>
    <w:rsid w:val="00573C43"/>
    <w:rsid w:val="00574241"/>
    <w:rsid w:val="00574567"/>
    <w:rsid w:val="0057471F"/>
    <w:rsid w:val="0057544D"/>
    <w:rsid w:val="0057567E"/>
    <w:rsid w:val="00576E45"/>
    <w:rsid w:val="00576F97"/>
    <w:rsid w:val="00577B58"/>
    <w:rsid w:val="00577DBF"/>
    <w:rsid w:val="00580526"/>
    <w:rsid w:val="00580663"/>
    <w:rsid w:val="00581170"/>
    <w:rsid w:val="00581252"/>
    <w:rsid w:val="0058146C"/>
    <w:rsid w:val="00581664"/>
    <w:rsid w:val="00582D8E"/>
    <w:rsid w:val="0058324D"/>
    <w:rsid w:val="005833BA"/>
    <w:rsid w:val="0058357C"/>
    <w:rsid w:val="00583732"/>
    <w:rsid w:val="0058466B"/>
    <w:rsid w:val="00585ED7"/>
    <w:rsid w:val="005869CA"/>
    <w:rsid w:val="00586D22"/>
    <w:rsid w:val="005877BA"/>
    <w:rsid w:val="00587F43"/>
    <w:rsid w:val="005904AA"/>
    <w:rsid w:val="0059091F"/>
    <w:rsid w:val="00590AB9"/>
    <w:rsid w:val="00590CBC"/>
    <w:rsid w:val="005911DD"/>
    <w:rsid w:val="00591640"/>
    <w:rsid w:val="00591B89"/>
    <w:rsid w:val="0059251B"/>
    <w:rsid w:val="00593217"/>
    <w:rsid w:val="0059337E"/>
    <w:rsid w:val="0059380F"/>
    <w:rsid w:val="00593F5B"/>
    <w:rsid w:val="005946A8"/>
    <w:rsid w:val="00594D6F"/>
    <w:rsid w:val="00594F92"/>
    <w:rsid w:val="00595F45"/>
    <w:rsid w:val="005975C5"/>
    <w:rsid w:val="00597622"/>
    <w:rsid w:val="00597D51"/>
    <w:rsid w:val="00597D6C"/>
    <w:rsid w:val="005A1153"/>
    <w:rsid w:val="005A1CC7"/>
    <w:rsid w:val="005A2F0B"/>
    <w:rsid w:val="005A431A"/>
    <w:rsid w:val="005A5238"/>
    <w:rsid w:val="005A5821"/>
    <w:rsid w:val="005A6DDD"/>
    <w:rsid w:val="005A7D5A"/>
    <w:rsid w:val="005B0446"/>
    <w:rsid w:val="005B05A2"/>
    <w:rsid w:val="005B0B00"/>
    <w:rsid w:val="005B1427"/>
    <w:rsid w:val="005B1EA6"/>
    <w:rsid w:val="005B37B2"/>
    <w:rsid w:val="005B3AE2"/>
    <w:rsid w:val="005B45D9"/>
    <w:rsid w:val="005B48A2"/>
    <w:rsid w:val="005B4F06"/>
    <w:rsid w:val="005B5196"/>
    <w:rsid w:val="005B5954"/>
    <w:rsid w:val="005B5B6B"/>
    <w:rsid w:val="005B78EE"/>
    <w:rsid w:val="005B7C29"/>
    <w:rsid w:val="005C0C0F"/>
    <w:rsid w:val="005C17CA"/>
    <w:rsid w:val="005C1888"/>
    <w:rsid w:val="005C3AAC"/>
    <w:rsid w:val="005C4989"/>
    <w:rsid w:val="005C53D2"/>
    <w:rsid w:val="005C5C48"/>
    <w:rsid w:val="005C5DD0"/>
    <w:rsid w:val="005C5E16"/>
    <w:rsid w:val="005C6102"/>
    <w:rsid w:val="005C6B40"/>
    <w:rsid w:val="005C6E92"/>
    <w:rsid w:val="005C7137"/>
    <w:rsid w:val="005D081D"/>
    <w:rsid w:val="005D08F1"/>
    <w:rsid w:val="005D0E05"/>
    <w:rsid w:val="005D1223"/>
    <w:rsid w:val="005D1B76"/>
    <w:rsid w:val="005D1CF0"/>
    <w:rsid w:val="005D2338"/>
    <w:rsid w:val="005D23C5"/>
    <w:rsid w:val="005D262C"/>
    <w:rsid w:val="005D3D58"/>
    <w:rsid w:val="005D3F44"/>
    <w:rsid w:val="005D4577"/>
    <w:rsid w:val="005D4579"/>
    <w:rsid w:val="005D75B0"/>
    <w:rsid w:val="005E1949"/>
    <w:rsid w:val="005E1DB8"/>
    <w:rsid w:val="005E1E5F"/>
    <w:rsid w:val="005E2667"/>
    <w:rsid w:val="005E27FE"/>
    <w:rsid w:val="005E33EE"/>
    <w:rsid w:val="005E3F73"/>
    <w:rsid w:val="005E4DC6"/>
    <w:rsid w:val="005E6AED"/>
    <w:rsid w:val="005E7362"/>
    <w:rsid w:val="005E7C3B"/>
    <w:rsid w:val="005E7FC2"/>
    <w:rsid w:val="005F1900"/>
    <w:rsid w:val="005F198C"/>
    <w:rsid w:val="005F237C"/>
    <w:rsid w:val="005F2907"/>
    <w:rsid w:val="005F3085"/>
    <w:rsid w:val="005F318F"/>
    <w:rsid w:val="005F39F5"/>
    <w:rsid w:val="005F42C5"/>
    <w:rsid w:val="005F4B79"/>
    <w:rsid w:val="005F6860"/>
    <w:rsid w:val="005F687D"/>
    <w:rsid w:val="005F75F3"/>
    <w:rsid w:val="005F7BB2"/>
    <w:rsid w:val="006002EB"/>
    <w:rsid w:val="0060237C"/>
    <w:rsid w:val="006031E3"/>
    <w:rsid w:val="006032E4"/>
    <w:rsid w:val="00603B09"/>
    <w:rsid w:val="00604878"/>
    <w:rsid w:val="00605113"/>
    <w:rsid w:val="006066ED"/>
    <w:rsid w:val="00606B85"/>
    <w:rsid w:val="00606D95"/>
    <w:rsid w:val="0061043B"/>
    <w:rsid w:val="00610F7A"/>
    <w:rsid w:val="00611AD1"/>
    <w:rsid w:val="00611D9D"/>
    <w:rsid w:val="0061211F"/>
    <w:rsid w:val="00612379"/>
    <w:rsid w:val="00612490"/>
    <w:rsid w:val="00612A15"/>
    <w:rsid w:val="006148B4"/>
    <w:rsid w:val="00614B28"/>
    <w:rsid w:val="00614B6D"/>
    <w:rsid w:val="00616AE1"/>
    <w:rsid w:val="006201D9"/>
    <w:rsid w:val="006209C5"/>
    <w:rsid w:val="00620C6E"/>
    <w:rsid w:val="00620E43"/>
    <w:rsid w:val="00621B13"/>
    <w:rsid w:val="00621C85"/>
    <w:rsid w:val="006228D9"/>
    <w:rsid w:val="00622A7D"/>
    <w:rsid w:val="00622BE6"/>
    <w:rsid w:val="0062302B"/>
    <w:rsid w:val="0062332F"/>
    <w:rsid w:val="00623AC8"/>
    <w:rsid w:val="00624161"/>
    <w:rsid w:val="00624C15"/>
    <w:rsid w:val="00624E02"/>
    <w:rsid w:val="00625423"/>
    <w:rsid w:val="00625980"/>
    <w:rsid w:val="00625E2E"/>
    <w:rsid w:val="00626CC7"/>
    <w:rsid w:val="00626EC6"/>
    <w:rsid w:val="0062706C"/>
    <w:rsid w:val="00627CE4"/>
    <w:rsid w:val="006306DB"/>
    <w:rsid w:val="00630EB5"/>
    <w:rsid w:val="006311B0"/>
    <w:rsid w:val="00631591"/>
    <w:rsid w:val="006319C6"/>
    <w:rsid w:val="00631C13"/>
    <w:rsid w:val="00632F38"/>
    <w:rsid w:val="0063386F"/>
    <w:rsid w:val="00633B79"/>
    <w:rsid w:val="00634430"/>
    <w:rsid w:val="00634C00"/>
    <w:rsid w:val="00634F34"/>
    <w:rsid w:val="006351E4"/>
    <w:rsid w:val="006352FD"/>
    <w:rsid w:val="00636995"/>
    <w:rsid w:val="00636BDC"/>
    <w:rsid w:val="00637980"/>
    <w:rsid w:val="006405B2"/>
    <w:rsid w:val="00641423"/>
    <w:rsid w:val="00641E48"/>
    <w:rsid w:val="00642302"/>
    <w:rsid w:val="00642A39"/>
    <w:rsid w:val="00642D87"/>
    <w:rsid w:val="00642EC0"/>
    <w:rsid w:val="0064335B"/>
    <w:rsid w:val="00643A36"/>
    <w:rsid w:val="00644BFA"/>
    <w:rsid w:val="006463BC"/>
    <w:rsid w:val="00647598"/>
    <w:rsid w:val="00647B9C"/>
    <w:rsid w:val="00647DFB"/>
    <w:rsid w:val="00650BE3"/>
    <w:rsid w:val="006510D9"/>
    <w:rsid w:val="006519B0"/>
    <w:rsid w:val="00652C73"/>
    <w:rsid w:val="00653275"/>
    <w:rsid w:val="006560F1"/>
    <w:rsid w:val="006561EA"/>
    <w:rsid w:val="0065710B"/>
    <w:rsid w:val="006574F7"/>
    <w:rsid w:val="00657CC7"/>
    <w:rsid w:val="0065B49A"/>
    <w:rsid w:val="006602E5"/>
    <w:rsid w:val="00660A11"/>
    <w:rsid w:val="00660A98"/>
    <w:rsid w:val="00660CD9"/>
    <w:rsid w:val="0066114D"/>
    <w:rsid w:val="006616CD"/>
    <w:rsid w:val="006617B4"/>
    <w:rsid w:val="006617D6"/>
    <w:rsid w:val="00662726"/>
    <w:rsid w:val="006627B3"/>
    <w:rsid w:val="0066299F"/>
    <w:rsid w:val="00662CC2"/>
    <w:rsid w:val="00662CCF"/>
    <w:rsid w:val="0066308C"/>
    <w:rsid w:val="006632A1"/>
    <w:rsid w:val="00663A99"/>
    <w:rsid w:val="00665F54"/>
    <w:rsid w:val="0066781E"/>
    <w:rsid w:val="00670AA0"/>
    <w:rsid w:val="00671774"/>
    <w:rsid w:val="00672376"/>
    <w:rsid w:val="00672D8C"/>
    <w:rsid w:val="00672FA4"/>
    <w:rsid w:val="006735C2"/>
    <w:rsid w:val="00673A90"/>
    <w:rsid w:val="00674327"/>
    <w:rsid w:val="00674D18"/>
    <w:rsid w:val="00674E06"/>
    <w:rsid w:val="006751F6"/>
    <w:rsid w:val="006753DE"/>
    <w:rsid w:val="006755BA"/>
    <w:rsid w:val="0067600C"/>
    <w:rsid w:val="00676EE2"/>
    <w:rsid w:val="006770E9"/>
    <w:rsid w:val="00680090"/>
    <w:rsid w:val="00682442"/>
    <w:rsid w:val="00682A7D"/>
    <w:rsid w:val="00682DED"/>
    <w:rsid w:val="006833AB"/>
    <w:rsid w:val="00683480"/>
    <w:rsid w:val="0068362E"/>
    <w:rsid w:val="006837B9"/>
    <w:rsid w:val="00683AD9"/>
    <w:rsid w:val="006843ED"/>
    <w:rsid w:val="0068537D"/>
    <w:rsid w:val="00687C3C"/>
    <w:rsid w:val="00687CF0"/>
    <w:rsid w:val="00687E43"/>
    <w:rsid w:val="00691211"/>
    <w:rsid w:val="00691E12"/>
    <w:rsid w:val="00692588"/>
    <w:rsid w:val="00692A35"/>
    <w:rsid w:val="0069507C"/>
    <w:rsid w:val="006953CA"/>
    <w:rsid w:val="00696729"/>
    <w:rsid w:val="00696F33"/>
    <w:rsid w:val="006973CE"/>
    <w:rsid w:val="006975BE"/>
    <w:rsid w:val="0069790E"/>
    <w:rsid w:val="006A052D"/>
    <w:rsid w:val="006A072A"/>
    <w:rsid w:val="006A07E1"/>
    <w:rsid w:val="006A08CD"/>
    <w:rsid w:val="006A1299"/>
    <w:rsid w:val="006A1301"/>
    <w:rsid w:val="006A181F"/>
    <w:rsid w:val="006A1B8B"/>
    <w:rsid w:val="006A34F1"/>
    <w:rsid w:val="006A359A"/>
    <w:rsid w:val="006A366E"/>
    <w:rsid w:val="006A46AD"/>
    <w:rsid w:val="006A4792"/>
    <w:rsid w:val="006A5341"/>
    <w:rsid w:val="006A65F4"/>
    <w:rsid w:val="006A6CB0"/>
    <w:rsid w:val="006A7CCD"/>
    <w:rsid w:val="006B0FE6"/>
    <w:rsid w:val="006B10B5"/>
    <w:rsid w:val="006B12A2"/>
    <w:rsid w:val="006B12FF"/>
    <w:rsid w:val="006B13D5"/>
    <w:rsid w:val="006B1719"/>
    <w:rsid w:val="006B25E3"/>
    <w:rsid w:val="006B26F5"/>
    <w:rsid w:val="006B2C98"/>
    <w:rsid w:val="006B40A4"/>
    <w:rsid w:val="006B49E4"/>
    <w:rsid w:val="006B5FA5"/>
    <w:rsid w:val="006B6968"/>
    <w:rsid w:val="006B6B55"/>
    <w:rsid w:val="006B6E41"/>
    <w:rsid w:val="006B6E4F"/>
    <w:rsid w:val="006B74E0"/>
    <w:rsid w:val="006B765C"/>
    <w:rsid w:val="006B7967"/>
    <w:rsid w:val="006B79AA"/>
    <w:rsid w:val="006B7B33"/>
    <w:rsid w:val="006C05CE"/>
    <w:rsid w:val="006C070F"/>
    <w:rsid w:val="006C0DD2"/>
    <w:rsid w:val="006C119E"/>
    <w:rsid w:val="006C21B0"/>
    <w:rsid w:val="006C27F7"/>
    <w:rsid w:val="006C321A"/>
    <w:rsid w:val="006C3E4B"/>
    <w:rsid w:val="006C5256"/>
    <w:rsid w:val="006C63EB"/>
    <w:rsid w:val="006C6F4F"/>
    <w:rsid w:val="006C7E27"/>
    <w:rsid w:val="006D01EE"/>
    <w:rsid w:val="006D023B"/>
    <w:rsid w:val="006D0830"/>
    <w:rsid w:val="006D09B9"/>
    <w:rsid w:val="006D12D7"/>
    <w:rsid w:val="006D1B88"/>
    <w:rsid w:val="006D1CD9"/>
    <w:rsid w:val="006D25CA"/>
    <w:rsid w:val="006D2E4C"/>
    <w:rsid w:val="006D3941"/>
    <w:rsid w:val="006D4CBF"/>
    <w:rsid w:val="006D4E64"/>
    <w:rsid w:val="006D502D"/>
    <w:rsid w:val="006D661E"/>
    <w:rsid w:val="006D67B3"/>
    <w:rsid w:val="006D7643"/>
    <w:rsid w:val="006E004E"/>
    <w:rsid w:val="006E1C3B"/>
    <w:rsid w:val="006E1E1B"/>
    <w:rsid w:val="006E24B4"/>
    <w:rsid w:val="006E30A7"/>
    <w:rsid w:val="006E3E2A"/>
    <w:rsid w:val="006E4F0B"/>
    <w:rsid w:val="006E55E2"/>
    <w:rsid w:val="006E5DF4"/>
    <w:rsid w:val="006E5F92"/>
    <w:rsid w:val="006E6401"/>
    <w:rsid w:val="006E7251"/>
    <w:rsid w:val="006E737A"/>
    <w:rsid w:val="006E7A70"/>
    <w:rsid w:val="006F03F4"/>
    <w:rsid w:val="006F08A0"/>
    <w:rsid w:val="006F0A0B"/>
    <w:rsid w:val="006F1FA1"/>
    <w:rsid w:val="006F1FC3"/>
    <w:rsid w:val="006F2725"/>
    <w:rsid w:val="006F2788"/>
    <w:rsid w:val="006F3D06"/>
    <w:rsid w:val="006F3D56"/>
    <w:rsid w:val="006F3EF1"/>
    <w:rsid w:val="006F3F32"/>
    <w:rsid w:val="006F4DB8"/>
    <w:rsid w:val="006F565B"/>
    <w:rsid w:val="006F6362"/>
    <w:rsid w:val="006F67EB"/>
    <w:rsid w:val="006F69AD"/>
    <w:rsid w:val="006F7C3C"/>
    <w:rsid w:val="006FC1D4"/>
    <w:rsid w:val="0070100F"/>
    <w:rsid w:val="007017E6"/>
    <w:rsid w:val="00701A02"/>
    <w:rsid w:val="00703C43"/>
    <w:rsid w:val="007057EE"/>
    <w:rsid w:val="00705A60"/>
    <w:rsid w:val="00705BC9"/>
    <w:rsid w:val="00705F5D"/>
    <w:rsid w:val="00706BE0"/>
    <w:rsid w:val="00706C40"/>
    <w:rsid w:val="00706E92"/>
    <w:rsid w:val="00707381"/>
    <w:rsid w:val="00710E6D"/>
    <w:rsid w:val="0071174B"/>
    <w:rsid w:val="00711F72"/>
    <w:rsid w:val="007126F3"/>
    <w:rsid w:val="007139D6"/>
    <w:rsid w:val="007159A6"/>
    <w:rsid w:val="00715C3C"/>
    <w:rsid w:val="00716349"/>
    <w:rsid w:val="007173E0"/>
    <w:rsid w:val="00717DED"/>
    <w:rsid w:val="00720500"/>
    <w:rsid w:val="0072195D"/>
    <w:rsid w:val="007222A8"/>
    <w:rsid w:val="00722555"/>
    <w:rsid w:val="00723428"/>
    <w:rsid w:val="007240A6"/>
    <w:rsid w:val="007240D5"/>
    <w:rsid w:val="00724201"/>
    <w:rsid w:val="0072486A"/>
    <w:rsid w:val="00724943"/>
    <w:rsid w:val="00725C33"/>
    <w:rsid w:val="007266C2"/>
    <w:rsid w:val="00726DB1"/>
    <w:rsid w:val="007272AF"/>
    <w:rsid w:val="007274B5"/>
    <w:rsid w:val="0072757A"/>
    <w:rsid w:val="007279C6"/>
    <w:rsid w:val="00727DBA"/>
    <w:rsid w:val="0073025C"/>
    <w:rsid w:val="00730FF9"/>
    <w:rsid w:val="00731905"/>
    <w:rsid w:val="00733628"/>
    <w:rsid w:val="007339A7"/>
    <w:rsid w:val="00734055"/>
    <w:rsid w:val="007342EF"/>
    <w:rsid w:val="00734B3C"/>
    <w:rsid w:val="00735857"/>
    <w:rsid w:val="00736362"/>
    <w:rsid w:val="007379C9"/>
    <w:rsid w:val="0074103B"/>
    <w:rsid w:val="00741378"/>
    <w:rsid w:val="00743C1E"/>
    <w:rsid w:val="00743CB0"/>
    <w:rsid w:val="00744837"/>
    <w:rsid w:val="00744B41"/>
    <w:rsid w:val="00744C3C"/>
    <w:rsid w:val="00744F8B"/>
    <w:rsid w:val="007450FA"/>
    <w:rsid w:val="00745224"/>
    <w:rsid w:val="007452A9"/>
    <w:rsid w:val="0074550E"/>
    <w:rsid w:val="00745911"/>
    <w:rsid w:val="00745ADD"/>
    <w:rsid w:val="00745C14"/>
    <w:rsid w:val="007462ED"/>
    <w:rsid w:val="00746942"/>
    <w:rsid w:val="00746BB6"/>
    <w:rsid w:val="00747734"/>
    <w:rsid w:val="007477C0"/>
    <w:rsid w:val="00747FB0"/>
    <w:rsid w:val="00750126"/>
    <w:rsid w:val="00750350"/>
    <w:rsid w:val="007503A0"/>
    <w:rsid w:val="00750806"/>
    <w:rsid w:val="00751ACB"/>
    <w:rsid w:val="00751E9D"/>
    <w:rsid w:val="00751ECD"/>
    <w:rsid w:val="0075246D"/>
    <w:rsid w:val="00752F04"/>
    <w:rsid w:val="00752FB2"/>
    <w:rsid w:val="00755CB6"/>
    <w:rsid w:val="007568DA"/>
    <w:rsid w:val="00756E6D"/>
    <w:rsid w:val="00757194"/>
    <w:rsid w:val="00757D29"/>
    <w:rsid w:val="00761F90"/>
    <w:rsid w:val="0076236F"/>
    <w:rsid w:val="00762510"/>
    <w:rsid w:val="00762835"/>
    <w:rsid w:val="00762D9A"/>
    <w:rsid w:val="00765A89"/>
    <w:rsid w:val="00765D21"/>
    <w:rsid w:val="00766245"/>
    <w:rsid w:val="0076733B"/>
    <w:rsid w:val="007700C5"/>
    <w:rsid w:val="00770611"/>
    <w:rsid w:val="00770782"/>
    <w:rsid w:val="00770B00"/>
    <w:rsid w:val="00770E25"/>
    <w:rsid w:val="00772159"/>
    <w:rsid w:val="0077237E"/>
    <w:rsid w:val="007731AC"/>
    <w:rsid w:val="00773347"/>
    <w:rsid w:val="007734DE"/>
    <w:rsid w:val="00774BE5"/>
    <w:rsid w:val="007763EB"/>
    <w:rsid w:val="00776CA1"/>
    <w:rsid w:val="007770D9"/>
    <w:rsid w:val="00777485"/>
    <w:rsid w:val="00780B15"/>
    <w:rsid w:val="00780E9E"/>
    <w:rsid w:val="007811FD"/>
    <w:rsid w:val="007812B8"/>
    <w:rsid w:val="00781496"/>
    <w:rsid w:val="007816DC"/>
    <w:rsid w:val="00781AEB"/>
    <w:rsid w:val="007820CB"/>
    <w:rsid w:val="00782AE8"/>
    <w:rsid w:val="007839EF"/>
    <w:rsid w:val="0078464E"/>
    <w:rsid w:val="00784B42"/>
    <w:rsid w:val="00784E3C"/>
    <w:rsid w:val="0078580B"/>
    <w:rsid w:val="00785990"/>
    <w:rsid w:val="00785E72"/>
    <w:rsid w:val="00787421"/>
    <w:rsid w:val="00787AC7"/>
    <w:rsid w:val="00791894"/>
    <w:rsid w:val="00792180"/>
    <w:rsid w:val="0079233B"/>
    <w:rsid w:val="00792425"/>
    <w:rsid w:val="0079248E"/>
    <w:rsid w:val="007932A2"/>
    <w:rsid w:val="00793E1F"/>
    <w:rsid w:val="00794565"/>
    <w:rsid w:val="00796029"/>
    <w:rsid w:val="00796FEA"/>
    <w:rsid w:val="007A10D3"/>
    <w:rsid w:val="007A1119"/>
    <w:rsid w:val="007A2E83"/>
    <w:rsid w:val="007A3DEF"/>
    <w:rsid w:val="007A46B3"/>
    <w:rsid w:val="007A6C5F"/>
    <w:rsid w:val="007A7E44"/>
    <w:rsid w:val="007B0CB9"/>
    <w:rsid w:val="007B1788"/>
    <w:rsid w:val="007B22E1"/>
    <w:rsid w:val="007B298F"/>
    <w:rsid w:val="007B31FC"/>
    <w:rsid w:val="007B494F"/>
    <w:rsid w:val="007B4F56"/>
    <w:rsid w:val="007B531C"/>
    <w:rsid w:val="007B5365"/>
    <w:rsid w:val="007B6CE8"/>
    <w:rsid w:val="007B7ABC"/>
    <w:rsid w:val="007C01BE"/>
    <w:rsid w:val="007C082C"/>
    <w:rsid w:val="007C1077"/>
    <w:rsid w:val="007C1B1F"/>
    <w:rsid w:val="007C2999"/>
    <w:rsid w:val="007C3488"/>
    <w:rsid w:val="007C3655"/>
    <w:rsid w:val="007C394D"/>
    <w:rsid w:val="007C457F"/>
    <w:rsid w:val="007C4AB8"/>
    <w:rsid w:val="007C50C2"/>
    <w:rsid w:val="007C58B9"/>
    <w:rsid w:val="007C5954"/>
    <w:rsid w:val="007C5C6B"/>
    <w:rsid w:val="007C5FA0"/>
    <w:rsid w:val="007C5FAA"/>
    <w:rsid w:val="007C70C2"/>
    <w:rsid w:val="007C73D5"/>
    <w:rsid w:val="007C77B1"/>
    <w:rsid w:val="007D0EDC"/>
    <w:rsid w:val="007D10C1"/>
    <w:rsid w:val="007D22AA"/>
    <w:rsid w:val="007D2728"/>
    <w:rsid w:val="007D28DF"/>
    <w:rsid w:val="007D3D7B"/>
    <w:rsid w:val="007D5CB6"/>
    <w:rsid w:val="007D6190"/>
    <w:rsid w:val="007D6FC0"/>
    <w:rsid w:val="007D72DD"/>
    <w:rsid w:val="007D7542"/>
    <w:rsid w:val="007D76B7"/>
    <w:rsid w:val="007E0E7A"/>
    <w:rsid w:val="007E0F05"/>
    <w:rsid w:val="007E107B"/>
    <w:rsid w:val="007E2656"/>
    <w:rsid w:val="007E3A7E"/>
    <w:rsid w:val="007E3EEC"/>
    <w:rsid w:val="007E4828"/>
    <w:rsid w:val="007E5427"/>
    <w:rsid w:val="007E62A1"/>
    <w:rsid w:val="007E6595"/>
    <w:rsid w:val="007E65C5"/>
    <w:rsid w:val="007E6A87"/>
    <w:rsid w:val="007E6E32"/>
    <w:rsid w:val="007E7A29"/>
    <w:rsid w:val="007E7C73"/>
    <w:rsid w:val="007F0C5A"/>
    <w:rsid w:val="007F0D43"/>
    <w:rsid w:val="007F0E13"/>
    <w:rsid w:val="007F1291"/>
    <w:rsid w:val="007F1974"/>
    <w:rsid w:val="007F2664"/>
    <w:rsid w:val="007F2991"/>
    <w:rsid w:val="007F32AF"/>
    <w:rsid w:val="007F3BDB"/>
    <w:rsid w:val="007F3E6D"/>
    <w:rsid w:val="007F3F14"/>
    <w:rsid w:val="007F4407"/>
    <w:rsid w:val="007F48B6"/>
    <w:rsid w:val="007F4BBC"/>
    <w:rsid w:val="007F4CC5"/>
    <w:rsid w:val="007F579C"/>
    <w:rsid w:val="007F657D"/>
    <w:rsid w:val="007F6A13"/>
    <w:rsid w:val="007F7559"/>
    <w:rsid w:val="007F7812"/>
    <w:rsid w:val="0080052D"/>
    <w:rsid w:val="00800C97"/>
    <w:rsid w:val="00800FE2"/>
    <w:rsid w:val="00801011"/>
    <w:rsid w:val="00801CE3"/>
    <w:rsid w:val="00802B84"/>
    <w:rsid w:val="00802D6B"/>
    <w:rsid w:val="00803541"/>
    <w:rsid w:val="00803681"/>
    <w:rsid w:val="00804466"/>
    <w:rsid w:val="0080469A"/>
    <w:rsid w:val="00805520"/>
    <w:rsid w:val="00805A4C"/>
    <w:rsid w:val="008064DA"/>
    <w:rsid w:val="00806B05"/>
    <w:rsid w:val="00806B1C"/>
    <w:rsid w:val="008072CB"/>
    <w:rsid w:val="00807E0A"/>
    <w:rsid w:val="00807E5B"/>
    <w:rsid w:val="00810168"/>
    <w:rsid w:val="00810570"/>
    <w:rsid w:val="008111D0"/>
    <w:rsid w:val="008114BB"/>
    <w:rsid w:val="008116FE"/>
    <w:rsid w:val="00812314"/>
    <w:rsid w:val="00812979"/>
    <w:rsid w:val="00813473"/>
    <w:rsid w:val="00813A0E"/>
    <w:rsid w:val="0081445D"/>
    <w:rsid w:val="00814519"/>
    <w:rsid w:val="008148B8"/>
    <w:rsid w:val="00814DA5"/>
    <w:rsid w:val="00815E84"/>
    <w:rsid w:val="008203D1"/>
    <w:rsid w:val="0082272A"/>
    <w:rsid w:val="00822971"/>
    <w:rsid w:val="008230C4"/>
    <w:rsid w:val="0082376F"/>
    <w:rsid w:val="00823FB8"/>
    <w:rsid w:val="0082477A"/>
    <w:rsid w:val="008248EC"/>
    <w:rsid w:val="00826BB5"/>
    <w:rsid w:val="0082717A"/>
    <w:rsid w:val="008305B9"/>
    <w:rsid w:val="00830B8A"/>
    <w:rsid w:val="00831174"/>
    <w:rsid w:val="00831268"/>
    <w:rsid w:val="00831680"/>
    <w:rsid w:val="00831ABC"/>
    <w:rsid w:val="008332F8"/>
    <w:rsid w:val="00833727"/>
    <w:rsid w:val="00833C81"/>
    <w:rsid w:val="00834446"/>
    <w:rsid w:val="00835BBA"/>
    <w:rsid w:val="00836A38"/>
    <w:rsid w:val="00837112"/>
    <w:rsid w:val="00837AAE"/>
    <w:rsid w:val="00840489"/>
    <w:rsid w:val="008409B0"/>
    <w:rsid w:val="00841073"/>
    <w:rsid w:val="00842036"/>
    <w:rsid w:val="00842CD4"/>
    <w:rsid w:val="0084395A"/>
    <w:rsid w:val="00844380"/>
    <w:rsid w:val="00844C63"/>
    <w:rsid w:val="00846141"/>
    <w:rsid w:val="00847C86"/>
    <w:rsid w:val="00850D08"/>
    <w:rsid w:val="0085117D"/>
    <w:rsid w:val="00852D7E"/>
    <w:rsid w:val="00852D8A"/>
    <w:rsid w:val="0085340C"/>
    <w:rsid w:val="00853611"/>
    <w:rsid w:val="008541E1"/>
    <w:rsid w:val="0085440A"/>
    <w:rsid w:val="008546E3"/>
    <w:rsid w:val="0085474B"/>
    <w:rsid w:val="00854F13"/>
    <w:rsid w:val="008552BF"/>
    <w:rsid w:val="0085550B"/>
    <w:rsid w:val="008567AC"/>
    <w:rsid w:val="00857832"/>
    <w:rsid w:val="0086058E"/>
    <w:rsid w:val="00861102"/>
    <w:rsid w:val="008618E8"/>
    <w:rsid w:val="00861FEE"/>
    <w:rsid w:val="00862FAD"/>
    <w:rsid w:val="008632AF"/>
    <w:rsid w:val="008634A3"/>
    <w:rsid w:val="00864018"/>
    <w:rsid w:val="00864690"/>
    <w:rsid w:val="0086573C"/>
    <w:rsid w:val="00866079"/>
    <w:rsid w:val="008660A8"/>
    <w:rsid w:val="00866A35"/>
    <w:rsid w:val="00866AAD"/>
    <w:rsid w:val="00866B35"/>
    <w:rsid w:val="0086711C"/>
    <w:rsid w:val="00867F1B"/>
    <w:rsid w:val="008706FD"/>
    <w:rsid w:val="008710DB"/>
    <w:rsid w:val="0087155F"/>
    <w:rsid w:val="00872547"/>
    <w:rsid w:val="0087284E"/>
    <w:rsid w:val="008733BE"/>
    <w:rsid w:val="008733DB"/>
    <w:rsid w:val="00873CB0"/>
    <w:rsid w:val="00875809"/>
    <w:rsid w:val="00875F0C"/>
    <w:rsid w:val="00876331"/>
    <w:rsid w:val="00876F11"/>
    <w:rsid w:val="00877C1F"/>
    <w:rsid w:val="00877CD1"/>
    <w:rsid w:val="0088048D"/>
    <w:rsid w:val="00880B40"/>
    <w:rsid w:val="0088221C"/>
    <w:rsid w:val="008833F4"/>
    <w:rsid w:val="00883474"/>
    <w:rsid w:val="00883728"/>
    <w:rsid w:val="00883F19"/>
    <w:rsid w:val="00884366"/>
    <w:rsid w:val="008851E8"/>
    <w:rsid w:val="0088520F"/>
    <w:rsid w:val="0088569B"/>
    <w:rsid w:val="00886510"/>
    <w:rsid w:val="008867E0"/>
    <w:rsid w:val="008876BD"/>
    <w:rsid w:val="00890DEB"/>
    <w:rsid w:val="008918E3"/>
    <w:rsid w:val="00892008"/>
    <w:rsid w:val="00892524"/>
    <w:rsid w:val="008927D9"/>
    <w:rsid w:val="008927FD"/>
    <w:rsid w:val="00892992"/>
    <w:rsid w:val="00893DDB"/>
    <w:rsid w:val="00894924"/>
    <w:rsid w:val="0089492B"/>
    <w:rsid w:val="00895131"/>
    <w:rsid w:val="008951C9"/>
    <w:rsid w:val="00895546"/>
    <w:rsid w:val="008959F6"/>
    <w:rsid w:val="0089675D"/>
    <w:rsid w:val="008977FE"/>
    <w:rsid w:val="00897A3B"/>
    <w:rsid w:val="008A02A9"/>
    <w:rsid w:val="008A040F"/>
    <w:rsid w:val="008A0F9C"/>
    <w:rsid w:val="008A1783"/>
    <w:rsid w:val="008A1EF6"/>
    <w:rsid w:val="008A1FED"/>
    <w:rsid w:val="008A2449"/>
    <w:rsid w:val="008A25A5"/>
    <w:rsid w:val="008A2630"/>
    <w:rsid w:val="008A2F08"/>
    <w:rsid w:val="008A377E"/>
    <w:rsid w:val="008A3FD7"/>
    <w:rsid w:val="008A4C28"/>
    <w:rsid w:val="008A503F"/>
    <w:rsid w:val="008A5349"/>
    <w:rsid w:val="008A5C37"/>
    <w:rsid w:val="008A643F"/>
    <w:rsid w:val="008A646A"/>
    <w:rsid w:val="008A6748"/>
    <w:rsid w:val="008A75EB"/>
    <w:rsid w:val="008B1B78"/>
    <w:rsid w:val="008B4265"/>
    <w:rsid w:val="008B4850"/>
    <w:rsid w:val="008B4E2B"/>
    <w:rsid w:val="008B54F2"/>
    <w:rsid w:val="008B5D00"/>
    <w:rsid w:val="008B606C"/>
    <w:rsid w:val="008B6CD7"/>
    <w:rsid w:val="008B6D01"/>
    <w:rsid w:val="008B7843"/>
    <w:rsid w:val="008B7B35"/>
    <w:rsid w:val="008C065A"/>
    <w:rsid w:val="008C0DC8"/>
    <w:rsid w:val="008C1287"/>
    <w:rsid w:val="008C1714"/>
    <w:rsid w:val="008C188A"/>
    <w:rsid w:val="008C340D"/>
    <w:rsid w:val="008C3864"/>
    <w:rsid w:val="008C4FBA"/>
    <w:rsid w:val="008C4FC0"/>
    <w:rsid w:val="008C5E08"/>
    <w:rsid w:val="008C6107"/>
    <w:rsid w:val="008C695C"/>
    <w:rsid w:val="008C6B39"/>
    <w:rsid w:val="008C7259"/>
    <w:rsid w:val="008C7466"/>
    <w:rsid w:val="008C7634"/>
    <w:rsid w:val="008D10F4"/>
    <w:rsid w:val="008D255B"/>
    <w:rsid w:val="008D3A01"/>
    <w:rsid w:val="008D423C"/>
    <w:rsid w:val="008D4662"/>
    <w:rsid w:val="008D4ECC"/>
    <w:rsid w:val="008D533B"/>
    <w:rsid w:val="008D547E"/>
    <w:rsid w:val="008D554E"/>
    <w:rsid w:val="008D5A06"/>
    <w:rsid w:val="008D71DB"/>
    <w:rsid w:val="008D7707"/>
    <w:rsid w:val="008D7938"/>
    <w:rsid w:val="008E02AC"/>
    <w:rsid w:val="008E094B"/>
    <w:rsid w:val="008E12D8"/>
    <w:rsid w:val="008E160A"/>
    <w:rsid w:val="008E16E9"/>
    <w:rsid w:val="008E18B2"/>
    <w:rsid w:val="008E27B4"/>
    <w:rsid w:val="008E350D"/>
    <w:rsid w:val="008E3521"/>
    <w:rsid w:val="008E38E1"/>
    <w:rsid w:val="008E396E"/>
    <w:rsid w:val="008E44C7"/>
    <w:rsid w:val="008E582D"/>
    <w:rsid w:val="008E5AF2"/>
    <w:rsid w:val="008E6FE1"/>
    <w:rsid w:val="008E7314"/>
    <w:rsid w:val="008E7B44"/>
    <w:rsid w:val="008F0705"/>
    <w:rsid w:val="008F1E42"/>
    <w:rsid w:val="008F1EF6"/>
    <w:rsid w:val="008F4077"/>
    <w:rsid w:val="008F5C9E"/>
    <w:rsid w:val="008F5DA1"/>
    <w:rsid w:val="008F62C0"/>
    <w:rsid w:val="008F6397"/>
    <w:rsid w:val="008F7314"/>
    <w:rsid w:val="008F7D51"/>
    <w:rsid w:val="008F7D69"/>
    <w:rsid w:val="009004E8"/>
    <w:rsid w:val="00900CFE"/>
    <w:rsid w:val="00900ED1"/>
    <w:rsid w:val="009016EA"/>
    <w:rsid w:val="00902A9A"/>
    <w:rsid w:val="00902BD4"/>
    <w:rsid w:val="00902FF9"/>
    <w:rsid w:val="00906105"/>
    <w:rsid w:val="009074C5"/>
    <w:rsid w:val="009110A3"/>
    <w:rsid w:val="00911B41"/>
    <w:rsid w:val="009126F9"/>
    <w:rsid w:val="009148DA"/>
    <w:rsid w:val="00915377"/>
    <w:rsid w:val="009153B6"/>
    <w:rsid w:val="009159D5"/>
    <w:rsid w:val="0091643E"/>
    <w:rsid w:val="00916533"/>
    <w:rsid w:val="00916AC0"/>
    <w:rsid w:val="00917891"/>
    <w:rsid w:val="00917ADC"/>
    <w:rsid w:val="00917AFB"/>
    <w:rsid w:val="00917DD6"/>
    <w:rsid w:val="009208FE"/>
    <w:rsid w:val="00920BCD"/>
    <w:rsid w:val="0092250B"/>
    <w:rsid w:val="00923EF8"/>
    <w:rsid w:val="00924077"/>
    <w:rsid w:val="00925688"/>
    <w:rsid w:val="00925FD7"/>
    <w:rsid w:val="0092603F"/>
    <w:rsid w:val="00926BEA"/>
    <w:rsid w:val="00926C4D"/>
    <w:rsid w:val="00926E72"/>
    <w:rsid w:val="00926F0E"/>
    <w:rsid w:val="009270C2"/>
    <w:rsid w:val="00927347"/>
    <w:rsid w:val="00927545"/>
    <w:rsid w:val="00927A2C"/>
    <w:rsid w:val="00927D38"/>
    <w:rsid w:val="00930005"/>
    <w:rsid w:val="00930507"/>
    <w:rsid w:val="00931A67"/>
    <w:rsid w:val="00931FC5"/>
    <w:rsid w:val="00933C67"/>
    <w:rsid w:val="00934D0E"/>
    <w:rsid w:val="009353EB"/>
    <w:rsid w:val="00935A14"/>
    <w:rsid w:val="00935AEA"/>
    <w:rsid w:val="00936707"/>
    <w:rsid w:val="00937452"/>
    <w:rsid w:val="009409BA"/>
    <w:rsid w:val="00940E70"/>
    <w:rsid w:val="00941834"/>
    <w:rsid w:val="00941CC9"/>
    <w:rsid w:val="0094235C"/>
    <w:rsid w:val="009425F6"/>
    <w:rsid w:val="00943436"/>
    <w:rsid w:val="009436C4"/>
    <w:rsid w:val="00943CB7"/>
    <w:rsid w:val="00944086"/>
    <w:rsid w:val="00944903"/>
    <w:rsid w:val="00944D13"/>
    <w:rsid w:val="00945E31"/>
    <w:rsid w:val="00946CF3"/>
    <w:rsid w:val="00946D13"/>
    <w:rsid w:val="009472A4"/>
    <w:rsid w:val="00947A01"/>
    <w:rsid w:val="0095102C"/>
    <w:rsid w:val="009512C2"/>
    <w:rsid w:val="00951A3A"/>
    <w:rsid w:val="00951A9A"/>
    <w:rsid w:val="00953AB4"/>
    <w:rsid w:val="00954379"/>
    <w:rsid w:val="00955740"/>
    <w:rsid w:val="00955E21"/>
    <w:rsid w:val="00955F80"/>
    <w:rsid w:val="0095656F"/>
    <w:rsid w:val="00957317"/>
    <w:rsid w:val="009573AC"/>
    <w:rsid w:val="009575B3"/>
    <w:rsid w:val="00957966"/>
    <w:rsid w:val="009609ED"/>
    <w:rsid w:val="00960F87"/>
    <w:rsid w:val="0096107C"/>
    <w:rsid w:val="00961E8C"/>
    <w:rsid w:val="009631FA"/>
    <w:rsid w:val="009637CC"/>
    <w:rsid w:val="00963884"/>
    <w:rsid w:val="00963C4B"/>
    <w:rsid w:val="0096423F"/>
    <w:rsid w:val="0096465F"/>
    <w:rsid w:val="009649F8"/>
    <w:rsid w:val="00964CB1"/>
    <w:rsid w:val="00964F78"/>
    <w:rsid w:val="00965503"/>
    <w:rsid w:val="00966731"/>
    <w:rsid w:val="00966BA6"/>
    <w:rsid w:val="00967301"/>
    <w:rsid w:val="0096735F"/>
    <w:rsid w:val="0097031A"/>
    <w:rsid w:val="00971241"/>
    <w:rsid w:val="009713CB"/>
    <w:rsid w:val="00971570"/>
    <w:rsid w:val="009722E8"/>
    <w:rsid w:val="00972E78"/>
    <w:rsid w:val="00974118"/>
    <w:rsid w:val="00975366"/>
    <w:rsid w:val="0097570B"/>
    <w:rsid w:val="009762DB"/>
    <w:rsid w:val="00977098"/>
    <w:rsid w:val="009772E0"/>
    <w:rsid w:val="00977602"/>
    <w:rsid w:val="00981335"/>
    <w:rsid w:val="00981C00"/>
    <w:rsid w:val="0098245D"/>
    <w:rsid w:val="009825BA"/>
    <w:rsid w:val="00982A8A"/>
    <w:rsid w:val="009830C0"/>
    <w:rsid w:val="00983226"/>
    <w:rsid w:val="009833F8"/>
    <w:rsid w:val="00983A68"/>
    <w:rsid w:val="00984709"/>
    <w:rsid w:val="009849AD"/>
    <w:rsid w:val="00984E33"/>
    <w:rsid w:val="009851F2"/>
    <w:rsid w:val="0098543E"/>
    <w:rsid w:val="009856EE"/>
    <w:rsid w:val="00985D53"/>
    <w:rsid w:val="00986A29"/>
    <w:rsid w:val="009871AF"/>
    <w:rsid w:val="0098744F"/>
    <w:rsid w:val="00993425"/>
    <w:rsid w:val="00994453"/>
    <w:rsid w:val="00994E13"/>
    <w:rsid w:val="00995595"/>
    <w:rsid w:val="009957B7"/>
    <w:rsid w:val="00995BCD"/>
    <w:rsid w:val="009963E0"/>
    <w:rsid w:val="00997880"/>
    <w:rsid w:val="009979F0"/>
    <w:rsid w:val="00997D08"/>
    <w:rsid w:val="00997E1F"/>
    <w:rsid w:val="00997F74"/>
    <w:rsid w:val="009A02E3"/>
    <w:rsid w:val="009A0737"/>
    <w:rsid w:val="009A1180"/>
    <w:rsid w:val="009A20A7"/>
    <w:rsid w:val="009A4236"/>
    <w:rsid w:val="009A4F4D"/>
    <w:rsid w:val="009A5FB1"/>
    <w:rsid w:val="009A66B6"/>
    <w:rsid w:val="009A7FC9"/>
    <w:rsid w:val="009B0CEB"/>
    <w:rsid w:val="009B0D6A"/>
    <w:rsid w:val="009B0E25"/>
    <w:rsid w:val="009B13FD"/>
    <w:rsid w:val="009B15BD"/>
    <w:rsid w:val="009B19C2"/>
    <w:rsid w:val="009B21AC"/>
    <w:rsid w:val="009B296B"/>
    <w:rsid w:val="009B52B1"/>
    <w:rsid w:val="009B56BE"/>
    <w:rsid w:val="009B5ABD"/>
    <w:rsid w:val="009B60C3"/>
    <w:rsid w:val="009B61DE"/>
    <w:rsid w:val="009B638C"/>
    <w:rsid w:val="009B6A72"/>
    <w:rsid w:val="009C0BFF"/>
    <w:rsid w:val="009C0E55"/>
    <w:rsid w:val="009C1A0D"/>
    <w:rsid w:val="009C1B62"/>
    <w:rsid w:val="009C2070"/>
    <w:rsid w:val="009C2999"/>
    <w:rsid w:val="009C3456"/>
    <w:rsid w:val="009C369F"/>
    <w:rsid w:val="009C450E"/>
    <w:rsid w:val="009C5192"/>
    <w:rsid w:val="009C6641"/>
    <w:rsid w:val="009C7391"/>
    <w:rsid w:val="009C7B1A"/>
    <w:rsid w:val="009C7F50"/>
    <w:rsid w:val="009D05BB"/>
    <w:rsid w:val="009D06D6"/>
    <w:rsid w:val="009D0785"/>
    <w:rsid w:val="009D0CB1"/>
    <w:rsid w:val="009D1071"/>
    <w:rsid w:val="009D17B4"/>
    <w:rsid w:val="009D1AA0"/>
    <w:rsid w:val="009D2842"/>
    <w:rsid w:val="009D2EFE"/>
    <w:rsid w:val="009D2FE5"/>
    <w:rsid w:val="009D368C"/>
    <w:rsid w:val="009D4881"/>
    <w:rsid w:val="009D5191"/>
    <w:rsid w:val="009D62F1"/>
    <w:rsid w:val="009D70D0"/>
    <w:rsid w:val="009D7802"/>
    <w:rsid w:val="009D78DB"/>
    <w:rsid w:val="009E152E"/>
    <w:rsid w:val="009E18D4"/>
    <w:rsid w:val="009E23FB"/>
    <w:rsid w:val="009E2AF5"/>
    <w:rsid w:val="009E2E3C"/>
    <w:rsid w:val="009E31C7"/>
    <w:rsid w:val="009E326B"/>
    <w:rsid w:val="009E48E5"/>
    <w:rsid w:val="009E56A7"/>
    <w:rsid w:val="009E5DC2"/>
    <w:rsid w:val="009F087B"/>
    <w:rsid w:val="009F1295"/>
    <w:rsid w:val="009F146C"/>
    <w:rsid w:val="009F169A"/>
    <w:rsid w:val="009F1AEA"/>
    <w:rsid w:val="009F2E1A"/>
    <w:rsid w:val="009F3F67"/>
    <w:rsid w:val="009F3FC5"/>
    <w:rsid w:val="009F41BF"/>
    <w:rsid w:val="009F4434"/>
    <w:rsid w:val="009F71A8"/>
    <w:rsid w:val="009F762A"/>
    <w:rsid w:val="009F7940"/>
    <w:rsid w:val="009F79D4"/>
    <w:rsid w:val="009FBC03"/>
    <w:rsid w:val="00A018C9"/>
    <w:rsid w:val="00A01D7B"/>
    <w:rsid w:val="00A01E88"/>
    <w:rsid w:val="00A02520"/>
    <w:rsid w:val="00A02CE1"/>
    <w:rsid w:val="00A02D1A"/>
    <w:rsid w:val="00A0341E"/>
    <w:rsid w:val="00A04064"/>
    <w:rsid w:val="00A052B6"/>
    <w:rsid w:val="00A05E6E"/>
    <w:rsid w:val="00A077A8"/>
    <w:rsid w:val="00A079A7"/>
    <w:rsid w:val="00A07DAC"/>
    <w:rsid w:val="00A110BF"/>
    <w:rsid w:val="00A111C7"/>
    <w:rsid w:val="00A113E3"/>
    <w:rsid w:val="00A13009"/>
    <w:rsid w:val="00A13544"/>
    <w:rsid w:val="00A14073"/>
    <w:rsid w:val="00A142B6"/>
    <w:rsid w:val="00A14735"/>
    <w:rsid w:val="00A150F9"/>
    <w:rsid w:val="00A15512"/>
    <w:rsid w:val="00A15569"/>
    <w:rsid w:val="00A15F9A"/>
    <w:rsid w:val="00A17036"/>
    <w:rsid w:val="00A2053F"/>
    <w:rsid w:val="00A20FDE"/>
    <w:rsid w:val="00A21ABB"/>
    <w:rsid w:val="00A25B63"/>
    <w:rsid w:val="00A260E1"/>
    <w:rsid w:val="00A264D7"/>
    <w:rsid w:val="00A2782A"/>
    <w:rsid w:val="00A2797A"/>
    <w:rsid w:val="00A3025B"/>
    <w:rsid w:val="00A3052D"/>
    <w:rsid w:val="00A31593"/>
    <w:rsid w:val="00A31764"/>
    <w:rsid w:val="00A3190A"/>
    <w:rsid w:val="00A31EE5"/>
    <w:rsid w:val="00A320BF"/>
    <w:rsid w:val="00A326CF"/>
    <w:rsid w:val="00A32AFC"/>
    <w:rsid w:val="00A32D49"/>
    <w:rsid w:val="00A33472"/>
    <w:rsid w:val="00A33A37"/>
    <w:rsid w:val="00A33C90"/>
    <w:rsid w:val="00A33EA1"/>
    <w:rsid w:val="00A34538"/>
    <w:rsid w:val="00A3461C"/>
    <w:rsid w:val="00A347D0"/>
    <w:rsid w:val="00A3620B"/>
    <w:rsid w:val="00A36E0F"/>
    <w:rsid w:val="00A3770A"/>
    <w:rsid w:val="00A407AE"/>
    <w:rsid w:val="00A4261E"/>
    <w:rsid w:val="00A438E4"/>
    <w:rsid w:val="00A445F7"/>
    <w:rsid w:val="00A44810"/>
    <w:rsid w:val="00A4490E"/>
    <w:rsid w:val="00A45010"/>
    <w:rsid w:val="00A4540E"/>
    <w:rsid w:val="00A45725"/>
    <w:rsid w:val="00A4596B"/>
    <w:rsid w:val="00A46E70"/>
    <w:rsid w:val="00A46EFF"/>
    <w:rsid w:val="00A475B6"/>
    <w:rsid w:val="00A47AD4"/>
    <w:rsid w:val="00A47E21"/>
    <w:rsid w:val="00A50073"/>
    <w:rsid w:val="00A50483"/>
    <w:rsid w:val="00A50860"/>
    <w:rsid w:val="00A50F88"/>
    <w:rsid w:val="00A51352"/>
    <w:rsid w:val="00A518A0"/>
    <w:rsid w:val="00A52187"/>
    <w:rsid w:val="00A545E4"/>
    <w:rsid w:val="00A54A09"/>
    <w:rsid w:val="00A55840"/>
    <w:rsid w:val="00A564F1"/>
    <w:rsid w:val="00A565D9"/>
    <w:rsid w:val="00A56673"/>
    <w:rsid w:val="00A60333"/>
    <w:rsid w:val="00A61741"/>
    <w:rsid w:val="00A61943"/>
    <w:rsid w:val="00A61BA0"/>
    <w:rsid w:val="00A62201"/>
    <w:rsid w:val="00A626B1"/>
    <w:rsid w:val="00A6294D"/>
    <w:rsid w:val="00A62BC9"/>
    <w:rsid w:val="00A64876"/>
    <w:rsid w:val="00A648B0"/>
    <w:rsid w:val="00A64E7B"/>
    <w:rsid w:val="00A65483"/>
    <w:rsid w:val="00A6616E"/>
    <w:rsid w:val="00A6646E"/>
    <w:rsid w:val="00A666C2"/>
    <w:rsid w:val="00A666E5"/>
    <w:rsid w:val="00A672B5"/>
    <w:rsid w:val="00A700CB"/>
    <w:rsid w:val="00A704BA"/>
    <w:rsid w:val="00A70965"/>
    <w:rsid w:val="00A7139D"/>
    <w:rsid w:val="00A72761"/>
    <w:rsid w:val="00A759B6"/>
    <w:rsid w:val="00A76B73"/>
    <w:rsid w:val="00A76E3E"/>
    <w:rsid w:val="00A770F8"/>
    <w:rsid w:val="00A77AD6"/>
    <w:rsid w:val="00A80059"/>
    <w:rsid w:val="00A8086B"/>
    <w:rsid w:val="00A8098E"/>
    <w:rsid w:val="00A80C4E"/>
    <w:rsid w:val="00A82A01"/>
    <w:rsid w:val="00A834FB"/>
    <w:rsid w:val="00A83CDB"/>
    <w:rsid w:val="00A852D0"/>
    <w:rsid w:val="00A85331"/>
    <w:rsid w:val="00A85588"/>
    <w:rsid w:val="00A85BF6"/>
    <w:rsid w:val="00A8604E"/>
    <w:rsid w:val="00A8611A"/>
    <w:rsid w:val="00A8774D"/>
    <w:rsid w:val="00A902EC"/>
    <w:rsid w:val="00A90514"/>
    <w:rsid w:val="00A90672"/>
    <w:rsid w:val="00A908A5"/>
    <w:rsid w:val="00A911D9"/>
    <w:rsid w:val="00A91581"/>
    <w:rsid w:val="00A9162B"/>
    <w:rsid w:val="00A91F0D"/>
    <w:rsid w:val="00A91F65"/>
    <w:rsid w:val="00A9298B"/>
    <w:rsid w:val="00A93A31"/>
    <w:rsid w:val="00A9431C"/>
    <w:rsid w:val="00A95475"/>
    <w:rsid w:val="00A95D72"/>
    <w:rsid w:val="00A96446"/>
    <w:rsid w:val="00A9650E"/>
    <w:rsid w:val="00A96C01"/>
    <w:rsid w:val="00A97B26"/>
    <w:rsid w:val="00A97FDC"/>
    <w:rsid w:val="00AA23FB"/>
    <w:rsid w:val="00AA2591"/>
    <w:rsid w:val="00AA2C57"/>
    <w:rsid w:val="00AA2CDC"/>
    <w:rsid w:val="00AA3754"/>
    <w:rsid w:val="00AA3BC4"/>
    <w:rsid w:val="00AA3C1D"/>
    <w:rsid w:val="00AA4F71"/>
    <w:rsid w:val="00AA5912"/>
    <w:rsid w:val="00AA5939"/>
    <w:rsid w:val="00AA5BBA"/>
    <w:rsid w:val="00AA656D"/>
    <w:rsid w:val="00AA662E"/>
    <w:rsid w:val="00AA6BFA"/>
    <w:rsid w:val="00AA7469"/>
    <w:rsid w:val="00AA7A51"/>
    <w:rsid w:val="00AA7AFE"/>
    <w:rsid w:val="00AB0892"/>
    <w:rsid w:val="00AB0ADA"/>
    <w:rsid w:val="00AB13DC"/>
    <w:rsid w:val="00AB1487"/>
    <w:rsid w:val="00AB1DEA"/>
    <w:rsid w:val="00AB1FF1"/>
    <w:rsid w:val="00AB24E4"/>
    <w:rsid w:val="00AB26E0"/>
    <w:rsid w:val="00AB2B1E"/>
    <w:rsid w:val="00AB2D20"/>
    <w:rsid w:val="00AB355C"/>
    <w:rsid w:val="00AB5935"/>
    <w:rsid w:val="00AB59F2"/>
    <w:rsid w:val="00AB6469"/>
    <w:rsid w:val="00AB7168"/>
    <w:rsid w:val="00AB76AD"/>
    <w:rsid w:val="00AB77E3"/>
    <w:rsid w:val="00AB79E4"/>
    <w:rsid w:val="00AC147E"/>
    <w:rsid w:val="00AC1B58"/>
    <w:rsid w:val="00AC5197"/>
    <w:rsid w:val="00AC53B9"/>
    <w:rsid w:val="00AC6192"/>
    <w:rsid w:val="00AC651A"/>
    <w:rsid w:val="00AC6773"/>
    <w:rsid w:val="00AC68B6"/>
    <w:rsid w:val="00AC722D"/>
    <w:rsid w:val="00AC73F3"/>
    <w:rsid w:val="00AC7DBB"/>
    <w:rsid w:val="00AD01B7"/>
    <w:rsid w:val="00AD08AA"/>
    <w:rsid w:val="00AD18B0"/>
    <w:rsid w:val="00AD1B70"/>
    <w:rsid w:val="00AD2D0F"/>
    <w:rsid w:val="00AD3F4B"/>
    <w:rsid w:val="00AD4BF1"/>
    <w:rsid w:val="00AD636A"/>
    <w:rsid w:val="00AD6627"/>
    <w:rsid w:val="00AD6D8B"/>
    <w:rsid w:val="00AD6DD8"/>
    <w:rsid w:val="00AD7B40"/>
    <w:rsid w:val="00AE0212"/>
    <w:rsid w:val="00AE0406"/>
    <w:rsid w:val="00AE0BD4"/>
    <w:rsid w:val="00AE2115"/>
    <w:rsid w:val="00AE246F"/>
    <w:rsid w:val="00AE25BA"/>
    <w:rsid w:val="00AE29A3"/>
    <w:rsid w:val="00AE33BD"/>
    <w:rsid w:val="00AE3C7B"/>
    <w:rsid w:val="00AE3F08"/>
    <w:rsid w:val="00AE4281"/>
    <w:rsid w:val="00AE4498"/>
    <w:rsid w:val="00AE6976"/>
    <w:rsid w:val="00AE73AD"/>
    <w:rsid w:val="00AF09E5"/>
    <w:rsid w:val="00AF12C1"/>
    <w:rsid w:val="00AF133F"/>
    <w:rsid w:val="00AF180C"/>
    <w:rsid w:val="00AF19EB"/>
    <w:rsid w:val="00AF1F55"/>
    <w:rsid w:val="00AF4BC6"/>
    <w:rsid w:val="00AF4C52"/>
    <w:rsid w:val="00AF5A18"/>
    <w:rsid w:val="00AF5AFA"/>
    <w:rsid w:val="00AF5C96"/>
    <w:rsid w:val="00AF62D6"/>
    <w:rsid w:val="00AF6D44"/>
    <w:rsid w:val="00AF7379"/>
    <w:rsid w:val="00B0021C"/>
    <w:rsid w:val="00B00746"/>
    <w:rsid w:val="00B00B1C"/>
    <w:rsid w:val="00B010AE"/>
    <w:rsid w:val="00B015AD"/>
    <w:rsid w:val="00B02163"/>
    <w:rsid w:val="00B024EB"/>
    <w:rsid w:val="00B0253A"/>
    <w:rsid w:val="00B025DE"/>
    <w:rsid w:val="00B02F07"/>
    <w:rsid w:val="00B043C0"/>
    <w:rsid w:val="00B0498D"/>
    <w:rsid w:val="00B05379"/>
    <w:rsid w:val="00B055AD"/>
    <w:rsid w:val="00B05C8A"/>
    <w:rsid w:val="00B05D88"/>
    <w:rsid w:val="00B061D5"/>
    <w:rsid w:val="00B06949"/>
    <w:rsid w:val="00B072B4"/>
    <w:rsid w:val="00B07BA6"/>
    <w:rsid w:val="00B07E11"/>
    <w:rsid w:val="00B11F69"/>
    <w:rsid w:val="00B1246C"/>
    <w:rsid w:val="00B12CD0"/>
    <w:rsid w:val="00B13773"/>
    <w:rsid w:val="00B13AB4"/>
    <w:rsid w:val="00B13FB4"/>
    <w:rsid w:val="00B1429C"/>
    <w:rsid w:val="00B1517A"/>
    <w:rsid w:val="00B1604E"/>
    <w:rsid w:val="00B164E4"/>
    <w:rsid w:val="00B1761C"/>
    <w:rsid w:val="00B20404"/>
    <w:rsid w:val="00B20416"/>
    <w:rsid w:val="00B2089F"/>
    <w:rsid w:val="00B20D73"/>
    <w:rsid w:val="00B20F8E"/>
    <w:rsid w:val="00B21916"/>
    <w:rsid w:val="00B21EA1"/>
    <w:rsid w:val="00B2216D"/>
    <w:rsid w:val="00B22C62"/>
    <w:rsid w:val="00B22E0E"/>
    <w:rsid w:val="00B23028"/>
    <w:rsid w:val="00B2303B"/>
    <w:rsid w:val="00B23E4C"/>
    <w:rsid w:val="00B23F09"/>
    <w:rsid w:val="00B242AC"/>
    <w:rsid w:val="00B24E55"/>
    <w:rsid w:val="00B2528D"/>
    <w:rsid w:val="00B259A6"/>
    <w:rsid w:val="00B25F30"/>
    <w:rsid w:val="00B25F38"/>
    <w:rsid w:val="00B2610D"/>
    <w:rsid w:val="00B266DD"/>
    <w:rsid w:val="00B30DDC"/>
    <w:rsid w:val="00B30EDF"/>
    <w:rsid w:val="00B3119C"/>
    <w:rsid w:val="00B322FD"/>
    <w:rsid w:val="00B3269E"/>
    <w:rsid w:val="00B328B3"/>
    <w:rsid w:val="00B33B37"/>
    <w:rsid w:val="00B33DE8"/>
    <w:rsid w:val="00B33DFA"/>
    <w:rsid w:val="00B33E7A"/>
    <w:rsid w:val="00B36073"/>
    <w:rsid w:val="00B3646B"/>
    <w:rsid w:val="00B367F6"/>
    <w:rsid w:val="00B36A24"/>
    <w:rsid w:val="00B376CC"/>
    <w:rsid w:val="00B40F47"/>
    <w:rsid w:val="00B424F5"/>
    <w:rsid w:val="00B42A42"/>
    <w:rsid w:val="00B42EBC"/>
    <w:rsid w:val="00B439D7"/>
    <w:rsid w:val="00B45483"/>
    <w:rsid w:val="00B46B8B"/>
    <w:rsid w:val="00B47A9A"/>
    <w:rsid w:val="00B5114D"/>
    <w:rsid w:val="00B511DC"/>
    <w:rsid w:val="00B51378"/>
    <w:rsid w:val="00B51856"/>
    <w:rsid w:val="00B52D09"/>
    <w:rsid w:val="00B53470"/>
    <w:rsid w:val="00B5441A"/>
    <w:rsid w:val="00B55644"/>
    <w:rsid w:val="00B556C3"/>
    <w:rsid w:val="00B55D91"/>
    <w:rsid w:val="00B55EE2"/>
    <w:rsid w:val="00B6051C"/>
    <w:rsid w:val="00B60546"/>
    <w:rsid w:val="00B6081C"/>
    <w:rsid w:val="00B60C2E"/>
    <w:rsid w:val="00B61300"/>
    <w:rsid w:val="00B61644"/>
    <w:rsid w:val="00B61837"/>
    <w:rsid w:val="00B621C8"/>
    <w:rsid w:val="00B6273E"/>
    <w:rsid w:val="00B62DDE"/>
    <w:rsid w:val="00B63406"/>
    <w:rsid w:val="00B63BB7"/>
    <w:rsid w:val="00B63D4A"/>
    <w:rsid w:val="00B64FA0"/>
    <w:rsid w:val="00B651C2"/>
    <w:rsid w:val="00B659D0"/>
    <w:rsid w:val="00B6653F"/>
    <w:rsid w:val="00B66F19"/>
    <w:rsid w:val="00B67149"/>
    <w:rsid w:val="00B672FE"/>
    <w:rsid w:val="00B6770A"/>
    <w:rsid w:val="00B67D14"/>
    <w:rsid w:val="00B71386"/>
    <w:rsid w:val="00B71C78"/>
    <w:rsid w:val="00B736BE"/>
    <w:rsid w:val="00B737E8"/>
    <w:rsid w:val="00B74739"/>
    <w:rsid w:val="00B7495C"/>
    <w:rsid w:val="00B749B5"/>
    <w:rsid w:val="00B753A5"/>
    <w:rsid w:val="00B7569A"/>
    <w:rsid w:val="00B7637D"/>
    <w:rsid w:val="00B76B5F"/>
    <w:rsid w:val="00B776C0"/>
    <w:rsid w:val="00B803F1"/>
    <w:rsid w:val="00B8106F"/>
    <w:rsid w:val="00B81223"/>
    <w:rsid w:val="00B81EC3"/>
    <w:rsid w:val="00B82526"/>
    <w:rsid w:val="00B83D40"/>
    <w:rsid w:val="00B842AA"/>
    <w:rsid w:val="00B85930"/>
    <w:rsid w:val="00B85CA9"/>
    <w:rsid w:val="00B86407"/>
    <w:rsid w:val="00B876E8"/>
    <w:rsid w:val="00B879DA"/>
    <w:rsid w:val="00B900EF"/>
    <w:rsid w:val="00B90947"/>
    <w:rsid w:val="00B90D8E"/>
    <w:rsid w:val="00B90E51"/>
    <w:rsid w:val="00B90FCF"/>
    <w:rsid w:val="00B91FDA"/>
    <w:rsid w:val="00B92007"/>
    <w:rsid w:val="00B93D66"/>
    <w:rsid w:val="00B949E4"/>
    <w:rsid w:val="00B94C81"/>
    <w:rsid w:val="00B9566B"/>
    <w:rsid w:val="00B95876"/>
    <w:rsid w:val="00B95B24"/>
    <w:rsid w:val="00B962CE"/>
    <w:rsid w:val="00B97BDB"/>
    <w:rsid w:val="00B97F15"/>
    <w:rsid w:val="00BA03C4"/>
    <w:rsid w:val="00BA0D38"/>
    <w:rsid w:val="00BA0F91"/>
    <w:rsid w:val="00BA13BE"/>
    <w:rsid w:val="00BA13E9"/>
    <w:rsid w:val="00BA2262"/>
    <w:rsid w:val="00BA24F8"/>
    <w:rsid w:val="00BA28A2"/>
    <w:rsid w:val="00BA2E67"/>
    <w:rsid w:val="00BA33BA"/>
    <w:rsid w:val="00BA3ED6"/>
    <w:rsid w:val="00BA426E"/>
    <w:rsid w:val="00BA4BDB"/>
    <w:rsid w:val="00BA4DE6"/>
    <w:rsid w:val="00BA57B6"/>
    <w:rsid w:val="00BA65DA"/>
    <w:rsid w:val="00BA6625"/>
    <w:rsid w:val="00BA6B94"/>
    <w:rsid w:val="00BA73AA"/>
    <w:rsid w:val="00BA7573"/>
    <w:rsid w:val="00BA7A8E"/>
    <w:rsid w:val="00BA7C85"/>
    <w:rsid w:val="00BB0F65"/>
    <w:rsid w:val="00BB1018"/>
    <w:rsid w:val="00BB120A"/>
    <w:rsid w:val="00BB1255"/>
    <w:rsid w:val="00BB148F"/>
    <w:rsid w:val="00BB26A7"/>
    <w:rsid w:val="00BB2917"/>
    <w:rsid w:val="00BB311B"/>
    <w:rsid w:val="00BB3A14"/>
    <w:rsid w:val="00BB3BC8"/>
    <w:rsid w:val="00BB3CF2"/>
    <w:rsid w:val="00BB4B5F"/>
    <w:rsid w:val="00BB614B"/>
    <w:rsid w:val="00BB6501"/>
    <w:rsid w:val="00BB7718"/>
    <w:rsid w:val="00BB7AE7"/>
    <w:rsid w:val="00BC001C"/>
    <w:rsid w:val="00BC09D9"/>
    <w:rsid w:val="00BC43C1"/>
    <w:rsid w:val="00BC4A10"/>
    <w:rsid w:val="00BC4DCC"/>
    <w:rsid w:val="00BC4F7A"/>
    <w:rsid w:val="00BC5C91"/>
    <w:rsid w:val="00BC66CE"/>
    <w:rsid w:val="00BC6EC5"/>
    <w:rsid w:val="00BD0AD5"/>
    <w:rsid w:val="00BD1BB0"/>
    <w:rsid w:val="00BD51FF"/>
    <w:rsid w:val="00BD52A0"/>
    <w:rsid w:val="00BD57D7"/>
    <w:rsid w:val="00BD57DD"/>
    <w:rsid w:val="00BD5AF4"/>
    <w:rsid w:val="00BD77C5"/>
    <w:rsid w:val="00BE04D5"/>
    <w:rsid w:val="00BE0C82"/>
    <w:rsid w:val="00BE0D70"/>
    <w:rsid w:val="00BE1A24"/>
    <w:rsid w:val="00BE1DFE"/>
    <w:rsid w:val="00BE2C29"/>
    <w:rsid w:val="00BE2DCA"/>
    <w:rsid w:val="00BE2F87"/>
    <w:rsid w:val="00BE31A3"/>
    <w:rsid w:val="00BE383C"/>
    <w:rsid w:val="00BE396E"/>
    <w:rsid w:val="00BE4669"/>
    <w:rsid w:val="00BE46DD"/>
    <w:rsid w:val="00BE4C62"/>
    <w:rsid w:val="00BE556A"/>
    <w:rsid w:val="00BE5CF1"/>
    <w:rsid w:val="00BE621C"/>
    <w:rsid w:val="00BE6384"/>
    <w:rsid w:val="00BE6B9C"/>
    <w:rsid w:val="00BE7D8C"/>
    <w:rsid w:val="00BE7F1E"/>
    <w:rsid w:val="00BF018B"/>
    <w:rsid w:val="00BF0423"/>
    <w:rsid w:val="00BF05AB"/>
    <w:rsid w:val="00BF0FD6"/>
    <w:rsid w:val="00BF24BD"/>
    <w:rsid w:val="00BF36D8"/>
    <w:rsid w:val="00BF3BAF"/>
    <w:rsid w:val="00BF5227"/>
    <w:rsid w:val="00BF54FF"/>
    <w:rsid w:val="00BF570B"/>
    <w:rsid w:val="00BF6072"/>
    <w:rsid w:val="00C00D85"/>
    <w:rsid w:val="00C0112D"/>
    <w:rsid w:val="00C01EB1"/>
    <w:rsid w:val="00C02A6C"/>
    <w:rsid w:val="00C02E68"/>
    <w:rsid w:val="00C03007"/>
    <w:rsid w:val="00C035DB"/>
    <w:rsid w:val="00C041EA"/>
    <w:rsid w:val="00C058CD"/>
    <w:rsid w:val="00C0617D"/>
    <w:rsid w:val="00C066A6"/>
    <w:rsid w:val="00C067C6"/>
    <w:rsid w:val="00C06BEB"/>
    <w:rsid w:val="00C07658"/>
    <w:rsid w:val="00C109B9"/>
    <w:rsid w:val="00C11572"/>
    <w:rsid w:val="00C118B6"/>
    <w:rsid w:val="00C12930"/>
    <w:rsid w:val="00C12D50"/>
    <w:rsid w:val="00C12D69"/>
    <w:rsid w:val="00C13495"/>
    <w:rsid w:val="00C14373"/>
    <w:rsid w:val="00C14B83"/>
    <w:rsid w:val="00C14F31"/>
    <w:rsid w:val="00C15427"/>
    <w:rsid w:val="00C15FD4"/>
    <w:rsid w:val="00C20005"/>
    <w:rsid w:val="00C215D6"/>
    <w:rsid w:val="00C21ABD"/>
    <w:rsid w:val="00C21AE4"/>
    <w:rsid w:val="00C223F3"/>
    <w:rsid w:val="00C22B41"/>
    <w:rsid w:val="00C2305D"/>
    <w:rsid w:val="00C2331F"/>
    <w:rsid w:val="00C234E0"/>
    <w:rsid w:val="00C2355F"/>
    <w:rsid w:val="00C2424A"/>
    <w:rsid w:val="00C24B6C"/>
    <w:rsid w:val="00C25370"/>
    <w:rsid w:val="00C259D2"/>
    <w:rsid w:val="00C25EC8"/>
    <w:rsid w:val="00C26923"/>
    <w:rsid w:val="00C26AF9"/>
    <w:rsid w:val="00C30B0D"/>
    <w:rsid w:val="00C3128D"/>
    <w:rsid w:val="00C319DB"/>
    <w:rsid w:val="00C321B7"/>
    <w:rsid w:val="00C32272"/>
    <w:rsid w:val="00C33041"/>
    <w:rsid w:val="00C333AD"/>
    <w:rsid w:val="00C33826"/>
    <w:rsid w:val="00C3386F"/>
    <w:rsid w:val="00C33CC3"/>
    <w:rsid w:val="00C33F58"/>
    <w:rsid w:val="00C3592F"/>
    <w:rsid w:val="00C36D54"/>
    <w:rsid w:val="00C37D1F"/>
    <w:rsid w:val="00C40563"/>
    <w:rsid w:val="00C4096B"/>
    <w:rsid w:val="00C40FF0"/>
    <w:rsid w:val="00C41885"/>
    <w:rsid w:val="00C41C2D"/>
    <w:rsid w:val="00C4271B"/>
    <w:rsid w:val="00C43B9E"/>
    <w:rsid w:val="00C43CEF"/>
    <w:rsid w:val="00C43E8F"/>
    <w:rsid w:val="00C44659"/>
    <w:rsid w:val="00C452D2"/>
    <w:rsid w:val="00C45505"/>
    <w:rsid w:val="00C4569D"/>
    <w:rsid w:val="00C46786"/>
    <w:rsid w:val="00C505FD"/>
    <w:rsid w:val="00C50A08"/>
    <w:rsid w:val="00C50A78"/>
    <w:rsid w:val="00C50CFE"/>
    <w:rsid w:val="00C51633"/>
    <w:rsid w:val="00C51C42"/>
    <w:rsid w:val="00C5382B"/>
    <w:rsid w:val="00C547BC"/>
    <w:rsid w:val="00C54A0F"/>
    <w:rsid w:val="00C5512E"/>
    <w:rsid w:val="00C55570"/>
    <w:rsid w:val="00C558A2"/>
    <w:rsid w:val="00C55BA0"/>
    <w:rsid w:val="00C55F35"/>
    <w:rsid w:val="00C5603C"/>
    <w:rsid w:val="00C5659B"/>
    <w:rsid w:val="00C56CB7"/>
    <w:rsid w:val="00C56EC6"/>
    <w:rsid w:val="00C5791C"/>
    <w:rsid w:val="00C6073B"/>
    <w:rsid w:val="00C61C22"/>
    <w:rsid w:val="00C6225E"/>
    <w:rsid w:val="00C6244C"/>
    <w:rsid w:val="00C633E3"/>
    <w:rsid w:val="00C642E2"/>
    <w:rsid w:val="00C64B36"/>
    <w:rsid w:val="00C65E68"/>
    <w:rsid w:val="00C65FC4"/>
    <w:rsid w:val="00C6697C"/>
    <w:rsid w:val="00C676C5"/>
    <w:rsid w:val="00C706E3"/>
    <w:rsid w:val="00C72377"/>
    <w:rsid w:val="00C7348C"/>
    <w:rsid w:val="00C74A8D"/>
    <w:rsid w:val="00C74B53"/>
    <w:rsid w:val="00C75833"/>
    <w:rsid w:val="00C77581"/>
    <w:rsid w:val="00C7790E"/>
    <w:rsid w:val="00C77A91"/>
    <w:rsid w:val="00C8199B"/>
    <w:rsid w:val="00C82A89"/>
    <w:rsid w:val="00C83513"/>
    <w:rsid w:val="00C842FC"/>
    <w:rsid w:val="00C8497E"/>
    <w:rsid w:val="00C84CBE"/>
    <w:rsid w:val="00C8529A"/>
    <w:rsid w:val="00C85716"/>
    <w:rsid w:val="00C85FBE"/>
    <w:rsid w:val="00C86E0B"/>
    <w:rsid w:val="00C87555"/>
    <w:rsid w:val="00C876B4"/>
    <w:rsid w:val="00C87E79"/>
    <w:rsid w:val="00C9017F"/>
    <w:rsid w:val="00C90218"/>
    <w:rsid w:val="00C9030C"/>
    <w:rsid w:val="00C903A9"/>
    <w:rsid w:val="00C9109A"/>
    <w:rsid w:val="00C91808"/>
    <w:rsid w:val="00C91CC0"/>
    <w:rsid w:val="00C9260F"/>
    <w:rsid w:val="00C92ED7"/>
    <w:rsid w:val="00C93C47"/>
    <w:rsid w:val="00C93F5A"/>
    <w:rsid w:val="00C94BB6"/>
    <w:rsid w:val="00C95078"/>
    <w:rsid w:val="00C951FD"/>
    <w:rsid w:val="00C954C5"/>
    <w:rsid w:val="00C95536"/>
    <w:rsid w:val="00C955F4"/>
    <w:rsid w:val="00C95708"/>
    <w:rsid w:val="00C95754"/>
    <w:rsid w:val="00C9591E"/>
    <w:rsid w:val="00C95EC9"/>
    <w:rsid w:val="00C96637"/>
    <w:rsid w:val="00C96C00"/>
    <w:rsid w:val="00C9704A"/>
    <w:rsid w:val="00C974CA"/>
    <w:rsid w:val="00C97556"/>
    <w:rsid w:val="00C97B4D"/>
    <w:rsid w:val="00CA0178"/>
    <w:rsid w:val="00CA020F"/>
    <w:rsid w:val="00CA0F9B"/>
    <w:rsid w:val="00CA1384"/>
    <w:rsid w:val="00CA1883"/>
    <w:rsid w:val="00CA197E"/>
    <w:rsid w:val="00CA1B38"/>
    <w:rsid w:val="00CA1FDC"/>
    <w:rsid w:val="00CA2234"/>
    <w:rsid w:val="00CA2248"/>
    <w:rsid w:val="00CA2CBD"/>
    <w:rsid w:val="00CA2F4E"/>
    <w:rsid w:val="00CA3A32"/>
    <w:rsid w:val="00CA3E2B"/>
    <w:rsid w:val="00CA3EF8"/>
    <w:rsid w:val="00CA47D8"/>
    <w:rsid w:val="00CA606D"/>
    <w:rsid w:val="00CA620C"/>
    <w:rsid w:val="00CA6529"/>
    <w:rsid w:val="00CA656A"/>
    <w:rsid w:val="00CA72CD"/>
    <w:rsid w:val="00CA74F9"/>
    <w:rsid w:val="00CA7922"/>
    <w:rsid w:val="00CA79C3"/>
    <w:rsid w:val="00CB0F04"/>
    <w:rsid w:val="00CB17B9"/>
    <w:rsid w:val="00CB2B07"/>
    <w:rsid w:val="00CB5244"/>
    <w:rsid w:val="00CB5955"/>
    <w:rsid w:val="00CB5A69"/>
    <w:rsid w:val="00CB5AE8"/>
    <w:rsid w:val="00CB63D3"/>
    <w:rsid w:val="00CB6B0B"/>
    <w:rsid w:val="00CB7069"/>
    <w:rsid w:val="00CB7208"/>
    <w:rsid w:val="00CBA8C6"/>
    <w:rsid w:val="00CC0333"/>
    <w:rsid w:val="00CC0C76"/>
    <w:rsid w:val="00CC150B"/>
    <w:rsid w:val="00CC1BC1"/>
    <w:rsid w:val="00CC1F40"/>
    <w:rsid w:val="00CC37FF"/>
    <w:rsid w:val="00CC3B7E"/>
    <w:rsid w:val="00CC3C35"/>
    <w:rsid w:val="00CC3CA4"/>
    <w:rsid w:val="00CC4491"/>
    <w:rsid w:val="00CC4935"/>
    <w:rsid w:val="00CC53D0"/>
    <w:rsid w:val="00CC53E3"/>
    <w:rsid w:val="00CC652F"/>
    <w:rsid w:val="00CC6BB7"/>
    <w:rsid w:val="00CC6FD6"/>
    <w:rsid w:val="00CC735C"/>
    <w:rsid w:val="00CC7CEA"/>
    <w:rsid w:val="00CCDC50"/>
    <w:rsid w:val="00CD1A82"/>
    <w:rsid w:val="00CD29F3"/>
    <w:rsid w:val="00CD33F5"/>
    <w:rsid w:val="00CD3FCB"/>
    <w:rsid w:val="00CD40B2"/>
    <w:rsid w:val="00CD424E"/>
    <w:rsid w:val="00CD430F"/>
    <w:rsid w:val="00CD464D"/>
    <w:rsid w:val="00CD6129"/>
    <w:rsid w:val="00CD68EF"/>
    <w:rsid w:val="00CD6D4F"/>
    <w:rsid w:val="00CD71A6"/>
    <w:rsid w:val="00CD7C9D"/>
    <w:rsid w:val="00CE0633"/>
    <w:rsid w:val="00CE091D"/>
    <w:rsid w:val="00CE093A"/>
    <w:rsid w:val="00CE1340"/>
    <w:rsid w:val="00CE17EA"/>
    <w:rsid w:val="00CE3BB3"/>
    <w:rsid w:val="00CE53AA"/>
    <w:rsid w:val="00CE53C8"/>
    <w:rsid w:val="00CE5420"/>
    <w:rsid w:val="00CE546D"/>
    <w:rsid w:val="00CE5C8D"/>
    <w:rsid w:val="00CE6530"/>
    <w:rsid w:val="00CE6E85"/>
    <w:rsid w:val="00CE6EB0"/>
    <w:rsid w:val="00CF0514"/>
    <w:rsid w:val="00CF1881"/>
    <w:rsid w:val="00CF1AB8"/>
    <w:rsid w:val="00CF1AF3"/>
    <w:rsid w:val="00CF1E81"/>
    <w:rsid w:val="00CF21B3"/>
    <w:rsid w:val="00CF3988"/>
    <w:rsid w:val="00CF4002"/>
    <w:rsid w:val="00CF437C"/>
    <w:rsid w:val="00CF506A"/>
    <w:rsid w:val="00CF5523"/>
    <w:rsid w:val="00CF5580"/>
    <w:rsid w:val="00CF6596"/>
    <w:rsid w:val="00CF6B42"/>
    <w:rsid w:val="00CF7021"/>
    <w:rsid w:val="00CF78CF"/>
    <w:rsid w:val="00CF7CD3"/>
    <w:rsid w:val="00CF7D0F"/>
    <w:rsid w:val="00D0056F"/>
    <w:rsid w:val="00D00696"/>
    <w:rsid w:val="00D016F7"/>
    <w:rsid w:val="00D01856"/>
    <w:rsid w:val="00D01A35"/>
    <w:rsid w:val="00D02B76"/>
    <w:rsid w:val="00D034E0"/>
    <w:rsid w:val="00D035D6"/>
    <w:rsid w:val="00D03685"/>
    <w:rsid w:val="00D037DB"/>
    <w:rsid w:val="00D0399E"/>
    <w:rsid w:val="00D03E73"/>
    <w:rsid w:val="00D0481C"/>
    <w:rsid w:val="00D0534E"/>
    <w:rsid w:val="00D055DD"/>
    <w:rsid w:val="00D06A02"/>
    <w:rsid w:val="00D07BF4"/>
    <w:rsid w:val="00D07D51"/>
    <w:rsid w:val="00D106AF"/>
    <w:rsid w:val="00D10A43"/>
    <w:rsid w:val="00D11316"/>
    <w:rsid w:val="00D121BF"/>
    <w:rsid w:val="00D13674"/>
    <w:rsid w:val="00D13789"/>
    <w:rsid w:val="00D14058"/>
    <w:rsid w:val="00D148BF"/>
    <w:rsid w:val="00D1513F"/>
    <w:rsid w:val="00D153EF"/>
    <w:rsid w:val="00D15AF6"/>
    <w:rsid w:val="00D15D20"/>
    <w:rsid w:val="00D16180"/>
    <w:rsid w:val="00D17760"/>
    <w:rsid w:val="00D20498"/>
    <w:rsid w:val="00D206E5"/>
    <w:rsid w:val="00D209A8"/>
    <w:rsid w:val="00D20BBA"/>
    <w:rsid w:val="00D210BE"/>
    <w:rsid w:val="00D214FE"/>
    <w:rsid w:val="00D2178A"/>
    <w:rsid w:val="00D22807"/>
    <w:rsid w:val="00D22923"/>
    <w:rsid w:val="00D23AC6"/>
    <w:rsid w:val="00D24B3A"/>
    <w:rsid w:val="00D25424"/>
    <w:rsid w:val="00D2556F"/>
    <w:rsid w:val="00D25EC7"/>
    <w:rsid w:val="00D26194"/>
    <w:rsid w:val="00D26FD2"/>
    <w:rsid w:val="00D27233"/>
    <w:rsid w:val="00D27F17"/>
    <w:rsid w:val="00D27FB4"/>
    <w:rsid w:val="00D30337"/>
    <w:rsid w:val="00D30DDA"/>
    <w:rsid w:val="00D3135F"/>
    <w:rsid w:val="00D31D02"/>
    <w:rsid w:val="00D32D3B"/>
    <w:rsid w:val="00D34DA6"/>
    <w:rsid w:val="00D3500B"/>
    <w:rsid w:val="00D350FA"/>
    <w:rsid w:val="00D3536C"/>
    <w:rsid w:val="00D353F2"/>
    <w:rsid w:val="00D35724"/>
    <w:rsid w:val="00D35CE2"/>
    <w:rsid w:val="00D3711C"/>
    <w:rsid w:val="00D401A1"/>
    <w:rsid w:val="00D40892"/>
    <w:rsid w:val="00D40ED8"/>
    <w:rsid w:val="00D423A3"/>
    <w:rsid w:val="00D424DF"/>
    <w:rsid w:val="00D42DB0"/>
    <w:rsid w:val="00D42DE3"/>
    <w:rsid w:val="00D42F5C"/>
    <w:rsid w:val="00D437DF"/>
    <w:rsid w:val="00D43E8F"/>
    <w:rsid w:val="00D440A8"/>
    <w:rsid w:val="00D46818"/>
    <w:rsid w:val="00D468EA"/>
    <w:rsid w:val="00D477FC"/>
    <w:rsid w:val="00D47A40"/>
    <w:rsid w:val="00D47C2D"/>
    <w:rsid w:val="00D47CEB"/>
    <w:rsid w:val="00D47D3A"/>
    <w:rsid w:val="00D5014E"/>
    <w:rsid w:val="00D50C2C"/>
    <w:rsid w:val="00D50DDB"/>
    <w:rsid w:val="00D518F2"/>
    <w:rsid w:val="00D51A1F"/>
    <w:rsid w:val="00D52C5B"/>
    <w:rsid w:val="00D533C2"/>
    <w:rsid w:val="00D53526"/>
    <w:rsid w:val="00D55455"/>
    <w:rsid w:val="00D56D07"/>
    <w:rsid w:val="00D57E94"/>
    <w:rsid w:val="00D609AA"/>
    <w:rsid w:val="00D61330"/>
    <w:rsid w:val="00D62442"/>
    <w:rsid w:val="00D6321F"/>
    <w:rsid w:val="00D6344C"/>
    <w:rsid w:val="00D63F2E"/>
    <w:rsid w:val="00D6409E"/>
    <w:rsid w:val="00D641A9"/>
    <w:rsid w:val="00D641D7"/>
    <w:rsid w:val="00D642EC"/>
    <w:rsid w:val="00D64E89"/>
    <w:rsid w:val="00D655C9"/>
    <w:rsid w:val="00D66307"/>
    <w:rsid w:val="00D6658C"/>
    <w:rsid w:val="00D66DEA"/>
    <w:rsid w:val="00D672C3"/>
    <w:rsid w:val="00D674C5"/>
    <w:rsid w:val="00D6787A"/>
    <w:rsid w:val="00D703AD"/>
    <w:rsid w:val="00D70A48"/>
    <w:rsid w:val="00D71C32"/>
    <w:rsid w:val="00D71DCC"/>
    <w:rsid w:val="00D72F40"/>
    <w:rsid w:val="00D7327C"/>
    <w:rsid w:val="00D73574"/>
    <w:rsid w:val="00D736B1"/>
    <w:rsid w:val="00D73898"/>
    <w:rsid w:val="00D742C3"/>
    <w:rsid w:val="00D75405"/>
    <w:rsid w:val="00D76601"/>
    <w:rsid w:val="00D766DF"/>
    <w:rsid w:val="00D76AC5"/>
    <w:rsid w:val="00D76F7F"/>
    <w:rsid w:val="00D77336"/>
    <w:rsid w:val="00D77EDA"/>
    <w:rsid w:val="00D80148"/>
    <w:rsid w:val="00D80A83"/>
    <w:rsid w:val="00D81192"/>
    <w:rsid w:val="00D813C3"/>
    <w:rsid w:val="00D82B68"/>
    <w:rsid w:val="00D82FC6"/>
    <w:rsid w:val="00D840FB"/>
    <w:rsid w:val="00D843D0"/>
    <w:rsid w:val="00D84B11"/>
    <w:rsid w:val="00D84BB0"/>
    <w:rsid w:val="00D854A6"/>
    <w:rsid w:val="00D85BE6"/>
    <w:rsid w:val="00D86358"/>
    <w:rsid w:val="00D866D1"/>
    <w:rsid w:val="00D86E5F"/>
    <w:rsid w:val="00D86F39"/>
    <w:rsid w:val="00D87EA0"/>
    <w:rsid w:val="00D904CE"/>
    <w:rsid w:val="00D90914"/>
    <w:rsid w:val="00D91E95"/>
    <w:rsid w:val="00D91FB0"/>
    <w:rsid w:val="00D921D2"/>
    <w:rsid w:val="00D924C8"/>
    <w:rsid w:val="00D939BB"/>
    <w:rsid w:val="00D93A9D"/>
    <w:rsid w:val="00D94AE8"/>
    <w:rsid w:val="00D962EE"/>
    <w:rsid w:val="00D963EA"/>
    <w:rsid w:val="00D97DE3"/>
    <w:rsid w:val="00DA049F"/>
    <w:rsid w:val="00DA0825"/>
    <w:rsid w:val="00DA0FA9"/>
    <w:rsid w:val="00DA26ED"/>
    <w:rsid w:val="00DA283A"/>
    <w:rsid w:val="00DA2979"/>
    <w:rsid w:val="00DA300A"/>
    <w:rsid w:val="00DA3E22"/>
    <w:rsid w:val="00DA4212"/>
    <w:rsid w:val="00DA4A6F"/>
    <w:rsid w:val="00DA4F83"/>
    <w:rsid w:val="00DA5165"/>
    <w:rsid w:val="00DA5CC8"/>
    <w:rsid w:val="00DA5E89"/>
    <w:rsid w:val="00DA65A8"/>
    <w:rsid w:val="00DA7667"/>
    <w:rsid w:val="00DB0315"/>
    <w:rsid w:val="00DB1A45"/>
    <w:rsid w:val="00DB23A8"/>
    <w:rsid w:val="00DB27D2"/>
    <w:rsid w:val="00DB363D"/>
    <w:rsid w:val="00DB44FD"/>
    <w:rsid w:val="00DB4D21"/>
    <w:rsid w:val="00DB525F"/>
    <w:rsid w:val="00DB5A1F"/>
    <w:rsid w:val="00DB5B61"/>
    <w:rsid w:val="00DB6003"/>
    <w:rsid w:val="00DB614F"/>
    <w:rsid w:val="00DB61AD"/>
    <w:rsid w:val="00DC02BE"/>
    <w:rsid w:val="00DC0E7C"/>
    <w:rsid w:val="00DC1483"/>
    <w:rsid w:val="00DC2F6A"/>
    <w:rsid w:val="00DC3110"/>
    <w:rsid w:val="00DC3639"/>
    <w:rsid w:val="00DC3EB7"/>
    <w:rsid w:val="00DC551E"/>
    <w:rsid w:val="00DC5A98"/>
    <w:rsid w:val="00DC6486"/>
    <w:rsid w:val="00DC6FEB"/>
    <w:rsid w:val="00DC7089"/>
    <w:rsid w:val="00DC7B5B"/>
    <w:rsid w:val="00DC7DA8"/>
    <w:rsid w:val="00DC7E2F"/>
    <w:rsid w:val="00DD0762"/>
    <w:rsid w:val="00DD0F2A"/>
    <w:rsid w:val="00DD0FB2"/>
    <w:rsid w:val="00DD14D6"/>
    <w:rsid w:val="00DD29C8"/>
    <w:rsid w:val="00DD3509"/>
    <w:rsid w:val="00DD53F7"/>
    <w:rsid w:val="00DD541A"/>
    <w:rsid w:val="00DD59C6"/>
    <w:rsid w:val="00DD5E54"/>
    <w:rsid w:val="00DD6025"/>
    <w:rsid w:val="00DD635E"/>
    <w:rsid w:val="00DD6B0D"/>
    <w:rsid w:val="00DD7640"/>
    <w:rsid w:val="00DE0EE0"/>
    <w:rsid w:val="00DE1B77"/>
    <w:rsid w:val="00DE1E46"/>
    <w:rsid w:val="00DE3054"/>
    <w:rsid w:val="00DE3212"/>
    <w:rsid w:val="00DE3E56"/>
    <w:rsid w:val="00DE3FE6"/>
    <w:rsid w:val="00DE4B00"/>
    <w:rsid w:val="00DE574C"/>
    <w:rsid w:val="00DE5B27"/>
    <w:rsid w:val="00DE5EBC"/>
    <w:rsid w:val="00DE6144"/>
    <w:rsid w:val="00DE63E5"/>
    <w:rsid w:val="00DE672A"/>
    <w:rsid w:val="00DE6B34"/>
    <w:rsid w:val="00DE6CE7"/>
    <w:rsid w:val="00DE7114"/>
    <w:rsid w:val="00DE72EF"/>
    <w:rsid w:val="00DE7CDD"/>
    <w:rsid w:val="00DF0AB0"/>
    <w:rsid w:val="00DF0E8B"/>
    <w:rsid w:val="00DF1116"/>
    <w:rsid w:val="00DF134D"/>
    <w:rsid w:val="00DF1413"/>
    <w:rsid w:val="00DF15F4"/>
    <w:rsid w:val="00DF1D34"/>
    <w:rsid w:val="00DF1D92"/>
    <w:rsid w:val="00DF2B46"/>
    <w:rsid w:val="00DF32C0"/>
    <w:rsid w:val="00DF355A"/>
    <w:rsid w:val="00DF358B"/>
    <w:rsid w:val="00DF3B5C"/>
    <w:rsid w:val="00DF3C65"/>
    <w:rsid w:val="00DF3C83"/>
    <w:rsid w:val="00DF3FB5"/>
    <w:rsid w:val="00DF4617"/>
    <w:rsid w:val="00DF5980"/>
    <w:rsid w:val="00DF602E"/>
    <w:rsid w:val="00DF656A"/>
    <w:rsid w:val="00DF6721"/>
    <w:rsid w:val="00DF6922"/>
    <w:rsid w:val="00DF6B1F"/>
    <w:rsid w:val="00DF736A"/>
    <w:rsid w:val="00DF7DBD"/>
    <w:rsid w:val="00DF7EB3"/>
    <w:rsid w:val="00E006ED"/>
    <w:rsid w:val="00E00DD8"/>
    <w:rsid w:val="00E01445"/>
    <w:rsid w:val="00E034B8"/>
    <w:rsid w:val="00E03955"/>
    <w:rsid w:val="00E042BF"/>
    <w:rsid w:val="00E05222"/>
    <w:rsid w:val="00E054CF"/>
    <w:rsid w:val="00E05A3C"/>
    <w:rsid w:val="00E05AB0"/>
    <w:rsid w:val="00E061B1"/>
    <w:rsid w:val="00E06C04"/>
    <w:rsid w:val="00E071A5"/>
    <w:rsid w:val="00E072F8"/>
    <w:rsid w:val="00E10495"/>
    <w:rsid w:val="00E105A2"/>
    <w:rsid w:val="00E10FF0"/>
    <w:rsid w:val="00E117C7"/>
    <w:rsid w:val="00E11CC9"/>
    <w:rsid w:val="00E12082"/>
    <w:rsid w:val="00E1280D"/>
    <w:rsid w:val="00E130BA"/>
    <w:rsid w:val="00E132EE"/>
    <w:rsid w:val="00E13A79"/>
    <w:rsid w:val="00E13F93"/>
    <w:rsid w:val="00E1422F"/>
    <w:rsid w:val="00E158DE"/>
    <w:rsid w:val="00E164FA"/>
    <w:rsid w:val="00E2058A"/>
    <w:rsid w:val="00E20A1F"/>
    <w:rsid w:val="00E21C3E"/>
    <w:rsid w:val="00E2285A"/>
    <w:rsid w:val="00E246CF"/>
    <w:rsid w:val="00E24A11"/>
    <w:rsid w:val="00E25267"/>
    <w:rsid w:val="00E262BB"/>
    <w:rsid w:val="00E26C70"/>
    <w:rsid w:val="00E26C76"/>
    <w:rsid w:val="00E27291"/>
    <w:rsid w:val="00E27B8B"/>
    <w:rsid w:val="00E27C56"/>
    <w:rsid w:val="00E307D8"/>
    <w:rsid w:val="00E3222C"/>
    <w:rsid w:val="00E32A57"/>
    <w:rsid w:val="00E3327F"/>
    <w:rsid w:val="00E33510"/>
    <w:rsid w:val="00E33E5E"/>
    <w:rsid w:val="00E34090"/>
    <w:rsid w:val="00E34A3B"/>
    <w:rsid w:val="00E35087"/>
    <w:rsid w:val="00E35199"/>
    <w:rsid w:val="00E3549E"/>
    <w:rsid w:val="00E355A3"/>
    <w:rsid w:val="00E35B72"/>
    <w:rsid w:val="00E35B84"/>
    <w:rsid w:val="00E35E84"/>
    <w:rsid w:val="00E36A29"/>
    <w:rsid w:val="00E37262"/>
    <w:rsid w:val="00E37535"/>
    <w:rsid w:val="00E37618"/>
    <w:rsid w:val="00E37791"/>
    <w:rsid w:val="00E37929"/>
    <w:rsid w:val="00E37D63"/>
    <w:rsid w:val="00E402E3"/>
    <w:rsid w:val="00E40876"/>
    <w:rsid w:val="00E40DD0"/>
    <w:rsid w:val="00E40EE9"/>
    <w:rsid w:val="00E41B29"/>
    <w:rsid w:val="00E4201E"/>
    <w:rsid w:val="00E4340D"/>
    <w:rsid w:val="00E4343B"/>
    <w:rsid w:val="00E452E3"/>
    <w:rsid w:val="00E452F9"/>
    <w:rsid w:val="00E457D9"/>
    <w:rsid w:val="00E4595C"/>
    <w:rsid w:val="00E463F0"/>
    <w:rsid w:val="00E4702A"/>
    <w:rsid w:val="00E47973"/>
    <w:rsid w:val="00E47D89"/>
    <w:rsid w:val="00E503BA"/>
    <w:rsid w:val="00E505FC"/>
    <w:rsid w:val="00E50ABF"/>
    <w:rsid w:val="00E511E1"/>
    <w:rsid w:val="00E51813"/>
    <w:rsid w:val="00E5185B"/>
    <w:rsid w:val="00E5187B"/>
    <w:rsid w:val="00E51A53"/>
    <w:rsid w:val="00E52156"/>
    <w:rsid w:val="00E522D0"/>
    <w:rsid w:val="00E53826"/>
    <w:rsid w:val="00E54C5F"/>
    <w:rsid w:val="00E55039"/>
    <w:rsid w:val="00E553B6"/>
    <w:rsid w:val="00E558FA"/>
    <w:rsid w:val="00E563D6"/>
    <w:rsid w:val="00E56527"/>
    <w:rsid w:val="00E6045E"/>
    <w:rsid w:val="00E61590"/>
    <w:rsid w:val="00E61DE6"/>
    <w:rsid w:val="00E622B0"/>
    <w:rsid w:val="00E62319"/>
    <w:rsid w:val="00E623D2"/>
    <w:rsid w:val="00E62F55"/>
    <w:rsid w:val="00E64423"/>
    <w:rsid w:val="00E6449D"/>
    <w:rsid w:val="00E64808"/>
    <w:rsid w:val="00E64C58"/>
    <w:rsid w:val="00E654E9"/>
    <w:rsid w:val="00E65988"/>
    <w:rsid w:val="00E65A2C"/>
    <w:rsid w:val="00E65E07"/>
    <w:rsid w:val="00E661C7"/>
    <w:rsid w:val="00E670D9"/>
    <w:rsid w:val="00E67C00"/>
    <w:rsid w:val="00E67E8B"/>
    <w:rsid w:val="00E701B4"/>
    <w:rsid w:val="00E7084A"/>
    <w:rsid w:val="00E721DC"/>
    <w:rsid w:val="00E72F9F"/>
    <w:rsid w:val="00E74DD9"/>
    <w:rsid w:val="00E7574A"/>
    <w:rsid w:val="00E762FE"/>
    <w:rsid w:val="00E7661B"/>
    <w:rsid w:val="00E769AF"/>
    <w:rsid w:val="00E76D41"/>
    <w:rsid w:val="00E7704B"/>
    <w:rsid w:val="00E7744A"/>
    <w:rsid w:val="00E77F24"/>
    <w:rsid w:val="00E80C06"/>
    <w:rsid w:val="00E813C0"/>
    <w:rsid w:val="00E82EF6"/>
    <w:rsid w:val="00E8307B"/>
    <w:rsid w:val="00E8335B"/>
    <w:rsid w:val="00E83D49"/>
    <w:rsid w:val="00E83EBA"/>
    <w:rsid w:val="00E83F20"/>
    <w:rsid w:val="00E84908"/>
    <w:rsid w:val="00E85B98"/>
    <w:rsid w:val="00E85D38"/>
    <w:rsid w:val="00E85EEE"/>
    <w:rsid w:val="00E8614B"/>
    <w:rsid w:val="00E861C3"/>
    <w:rsid w:val="00E8637E"/>
    <w:rsid w:val="00E86A09"/>
    <w:rsid w:val="00E87BB2"/>
    <w:rsid w:val="00E87EEC"/>
    <w:rsid w:val="00E900D6"/>
    <w:rsid w:val="00E90988"/>
    <w:rsid w:val="00E91E70"/>
    <w:rsid w:val="00E9242A"/>
    <w:rsid w:val="00E92655"/>
    <w:rsid w:val="00E92716"/>
    <w:rsid w:val="00E94022"/>
    <w:rsid w:val="00E9473B"/>
    <w:rsid w:val="00E948E9"/>
    <w:rsid w:val="00E94DAC"/>
    <w:rsid w:val="00E951C4"/>
    <w:rsid w:val="00E95376"/>
    <w:rsid w:val="00E95681"/>
    <w:rsid w:val="00E95888"/>
    <w:rsid w:val="00E96043"/>
    <w:rsid w:val="00E961DB"/>
    <w:rsid w:val="00E962FF"/>
    <w:rsid w:val="00E97724"/>
    <w:rsid w:val="00E97E1D"/>
    <w:rsid w:val="00EA03A5"/>
    <w:rsid w:val="00EA0602"/>
    <w:rsid w:val="00EA2102"/>
    <w:rsid w:val="00EA2192"/>
    <w:rsid w:val="00EA3868"/>
    <w:rsid w:val="00EA3B94"/>
    <w:rsid w:val="00EA437A"/>
    <w:rsid w:val="00EA4A34"/>
    <w:rsid w:val="00EA4FF7"/>
    <w:rsid w:val="00EA6392"/>
    <w:rsid w:val="00EA63B3"/>
    <w:rsid w:val="00EA67E9"/>
    <w:rsid w:val="00EA7447"/>
    <w:rsid w:val="00EA7BD7"/>
    <w:rsid w:val="00EB04C7"/>
    <w:rsid w:val="00EB073F"/>
    <w:rsid w:val="00EB2164"/>
    <w:rsid w:val="00EB249F"/>
    <w:rsid w:val="00EB377B"/>
    <w:rsid w:val="00EB3911"/>
    <w:rsid w:val="00EB4278"/>
    <w:rsid w:val="00EB433B"/>
    <w:rsid w:val="00EB565A"/>
    <w:rsid w:val="00EB5D8A"/>
    <w:rsid w:val="00EB679A"/>
    <w:rsid w:val="00EB6BB3"/>
    <w:rsid w:val="00EB6FAF"/>
    <w:rsid w:val="00EB741C"/>
    <w:rsid w:val="00EB7C53"/>
    <w:rsid w:val="00EB7DD3"/>
    <w:rsid w:val="00EC0201"/>
    <w:rsid w:val="00EC1402"/>
    <w:rsid w:val="00EC1CB9"/>
    <w:rsid w:val="00EC27CD"/>
    <w:rsid w:val="00EC291F"/>
    <w:rsid w:val="00EC3E41"/>
    <w:rsid w:val="00EC3EFB"/>
    <w:rsid w:val="00EC6391"/>
    <w:rsid w:val="00EC7215"/>
    <w:rsid w:val="00EC7776"/>
    <w:rsid w:val="00EC7C9A"/>
    <w:rsid w:val="00EC7DFF"/>
    <w:rsid w:val="00ED0195"/>
    <w:rsid w:val="00ED1191"/>
    <w:rsid w:val="00ED1206"/>
    <w:rsid w:val="00ED1A19"/>
    <w:rsid w:val="00ED2B72"/>
    <w:rsid w:val="00ED4CED"/>
    <w:rsid w:val="00ED506B"/>
    <w:rsid w:val="00ED51B2"/>
    <w:rsid w:val="00ED549A"/>
    <w:rsid w:val="00ED667A"/>
    <w:rsid w:val="00ED71DC"/>
    <w:rsid w:val="00ED78A4"/>
    <w:rsid w:val="00ED7AEC"/>
    <w:rsid w:val="00ED7C48"/>
    <w:rsid w:val="00ED7DA7"/>
    <w:rsid w:val="00EE0C20"/>
    <w:rsid w:val="00EE1C88"/>
    <w:rsid w:val="00EE2322"/>
    <w:rsid w:val="00EE2327"/>
    <w:rsid w:val="00EE3B22"/>
    <w:rsid w:val="00EE5E1D"/>
    <w:rsid w:val="00EE6174"/>
    <w:rsid w:val="00EE6A39"/>
    <w:rsid w:val="00EE6C4F"/>
    <w:rsid w:val="00EE71C8"/>
    <w:rsid w:val="00EE73BF"/>
    <w:rsid w:val="00EF31D9"/>
    <w:rsid w:val="00EF3551"/>
    <w:rsid w:val="00EF3C7F"/>
    <w:rsid w:val="00EF4144"/>
    <w:rsid w:val="00EF4564"/>
    <w:rsid w:val="00EF4CCC"/>
    <w:rsid w:val="00EF53B0"/>
    <w:rsid w:val="00EF54EE"/>
    <w:rsid w:val="00EF5A08"/>
    <w:rsid w:val="00EF6341"/>
    <w:rsid w:val="00EF6DAA"/>
    <w:rsid w:val="00EF70C3"/>
    <w:rsid w:val="00EF77E1"/>
    <w:rsid w:val="00F0029C"/>
    <w:rsid w:val="00F0143E"/>
    <w:rsid w:val="00F0187B"/>
    <w:rsid w:val="00F02CAC"/>
    <w:rsid w:val="00F031D6"/>
    <w:rsid w:val="00F03656"/>
    <w:rsid w:val="00F03B9F"/>
    <w:rsid w:val="00F03E17"/>
    <w:rsid w:val="00F04174"/>
    <w:rsid w:val="00F060E1"/>
    <w:rsid w:val="00F06113"/>
    <w:rsid w:val="00F063D1"/>
    <w:rsid w:val="00F07A54"/>
    <w:rsid w:val="00F07D4A"/>
    <w:rsid w:val="00F07F16"/>
    <w:rsid w:val="00F07F94"/>
    <w:rsid w:val="00F104E4"/>
    <w:rsid w:val="00F10783"/>
    <w:rsid w:val="00F11458"/>
    <w:rsid w:val="00F123D7"/>
    <w:rsid w:val="00F1241D"/>
    <w:rsid w:val="00F1280C"/>
    <w:rsid w:val="00F12B6E"/>
    <w:rsid w:val="00F13AE4"/>
    <w:rsid w:val="00F13C89"/>
    <w:rsid w:val="00F14CEA"/>
    <w:rsid w:val="00F15305"/>
    <w:rsid w:val="00F16CD8"/>
    <w:rsid w:val="00F16E94"/>
    <w:rsid w:val="00F16EC4"/>
    <w:rsid w:val="00F175B9"/>
    <w:rsid w:val="00F1767E"/>
    <w:rsid w:val="00F17F76"/>
    <w:rsid w:val="00F206FE"/>
    <w:rsid w:val="00F20D48"/>
    <w:rsid w:val="00F212FD"/>
    <w:rsid w:val="00F2139E"/>
    <w:rsid w:val="00F2207B"/>
    <w:rsid w:val="00F22DC2"/>
    <w:rsid w:val="00F22E5E"/>
    <w:rsid w:val="00F235DF"/>
    <w:rsid w:val="00F23DB3"/>
    <w:rsid w:val="00F23FA6"/>
    <w:rsid w:val="00F248DE"/>
    <w:rsid w:val="00F250A3"/>
    <w:rsid w:val="00F25D33"/>
    <w:rsid w:val="00F25D78"/>
    <w:rsid w:val="00F26427"/>
    <w:rsid w:val="00F2679F"/>
    <w:rsid w:val="00F27CB6"/>
    <w:rsid w:val="00F304DD"/>
    <w:rsid w:val="00F30761"/>
    <w:rsid w:val="00F30C26"/>
    <w:rsid w:val="00F31098"/>
    <w:rsid w:val="00F310D2"/>
    <w:rsid w:val="00F31ECA"/>
    <w:rsid w:val="00F31F85"/>
    <w:rsid w:val="00F33476"/>
    <w:rsid w:val="00F334FE"/>
    <w:rsid w:val="00F336DB"/>
    <w:rsid w:val="00F33746"/>
    <w:rsid w:val="00F338B9"/>
    <w:rsid w:val="00F33964"/>
    <w:rsid w:val="00F34001"/>
    <w:rsid w:val="00F344DB"/>
    <w:rsid w:val="00F34AED"/>
    <w:rsid w:val="00F34F64"/>
    <w:rsid w:val="00F35759"/>
    <w:rsid w:val="00F363A1"/>
    <w:rsid w:val="00F3653B"/>
    <w:rsid w:val="00F367A1"/>
    <w:rsid w:val="00F36C9C"/>
    <w:rsid w:val="00F3735A"/>
    <w:rsid w:val="00F376E8"/>
    <w:rsid w:val="00F404F8"/>
    <w:rsid w:val="00F411B0"/>
    <w:rsid w:val="00F41BBA"/>
    <w:rsid w:val="00F41E4E"/>
    <w:rsid w:val="00F41FE2"/>
    <w:rsid w:val="00F4200B"/>
    <w:rsid w:val="00F423AD"/>
    <w:rsid w:val="00F425D2"/>
    <w:rsid w:val="00F428D0"/>
    <w:rsid w:val="00F44FFA"/>
    <w:rsid w:val="00F46014"/>
    <w:rsid w:val="00F46C2D"/>
    <w:rsid w:val="00F46C79"/>
    <w:rsid w:val="00F5055C"/>
    <w:rsid w:val="00F51CBB"/>
    <w:rsid w:val="00F52074"/>
    <w:rsid w:val="00F526C1"/>
    <w:rsid w:val="00F52DA2"/>
    <w:rsid w:val="00F52E15"/>
    <w:rsid w:val="00F53418"/>
    <w:rsid w:val="00F53963"/>
    <w:rsid w:val="00F540BC"/>
    <w:rsid w:val="00F54A2C"/>
    <w:rsid w:val="00F558D8"/>
    <w:rsid w:val="00F55C27"/>
    <w:rsid w:val="00F566C8"/>
    <w:rsid w:val="00F6045C"/>
    <w:rsid w:val="00F613B2"/>
    <w:rsid w:val="00F618E8"/>
    <w:rsid w:val="00F61F1E"/>
    <w:rsid w:val="00F62B35"/>
    <w:rsid w:val="00F62CF3"/>
    <w:rsid w:val="00F62D85"/>
    <w:rsid w:val="00F62E22"/>
    <w:rsid w:val="00F64237"/>
    <w:rsid w:val="00F643EF"/>
    <w:rsid w:val="00F6522F"/>
    <w:rsid w:val="00F65302"/>
    <w:rsid w:val="00F6535B"/>
    <w:rsid w:val="00F65F53"/>
    <w:rsid w:val="00F662F5"/>
    <w:rsid w:val="00F66808"/>
    <w:rsid w:val="00F66B0B"/>
    <w:rsid w:val="00F66C92"/>
    <w:rsid w:val="00F67977"/>
    <w:rsid w:val="00F67A07"/>
    <w:rsid w:val="00F67B58"/>
    <w:rsid w:val="00F67E6E"/>
    <w:rsid w:val="00F7020C"/>
    <w:rsid w:val="00F70B08"/>
    <w:rsid w:val="00F7327E"/>
    <w:rsid w:val="00F739BA"/>
    <w:rsid w:val="00F73EA1"/>
    <w:rsid w:val="00F741BE"/>
    <w:rsid w:val="00F745AD"/>
    <w:rsid w:val="00F74C66"/>
    <w:rsid w:val="00F75DC5"/>
    <w:rsid w:val="00F7670F"/>
    <w:rsid w:val="00F76CD4"/>
    <w:rsid w:val="00F76D55"/>
    <w:rsid w:val="00F76F85"/>
    <w:rsid w:val="00F77CAE"/>
    <w:rsid w:val="00F77E79"/>
    <w:rsid w:val="00F80562"/>
    <w:rsid w:val="00F812AC"/>
    <w:rsid w:val="00F814FC"/>
    <w:rsid w:val="00F81C52"/>
    <w:rsid w:val="00F81E44"/>
    <w:rsid w:val="00F82344"/>
    <w:rsid w:val="00F83861"/>
    <w:rsid w:val="00F84855"/>
    <w:rsid w:val="00F84E26"/>
    <w:rsid w:val="00F85094"/>
    <w:rsid w:val="00F854FF"/>
    <w:rsid w:val="00F85537"/>
    <w:rsid w:val="00F85659"/>
    <w:rsid w:val="00F85665"/>
    <w:rsid w:val="00F860D1"/>
    <w:rsid w:val="00F90444"/>
    <w:rsid w:val="00F90686"/>
    <w:rsid w:val="00F90C0E"/>
    <w:rsid w:val="00F9118D"/>
    <w:rsid w:val="00F9257F"/>
    <w:rsid w:val="00F93625"/>
    <w:rsid w:val="00F94C52"/>
    <w:rsid w:val="00F94DCF"/>
    <w:rsid w:val="00F95261"/>
    <w:rsid w:val="00F9543C"/>
    <w:rsid w:val="00F95AE9"/>
    <w:rsid w:val="00F95C76"/>
    <w:rsid w:val="00F96121"/>
    <w:rsid w:val="00F96954"/>
    <w:rsid w:val="00F96EB8"/>
    <w:rsid w:val="00F96F96"/>
    <w:rsid w:val="00F97307"/>
    <w:rsid w:val="00F97B8B"/>
    <w:rsid w:val="00F97D5E"/>
    <w:rsid w:val="00F97E41"/>
    <w:rsid w:val="00FA02D2"/>
    <w:rsid w:val="00FA18B7"/>
    <w:rsid w:val="00FA1E0B"/>
    <w:rsid w:val="00FA24EC"/>
    <w:rsid w:val="00FA25D5"/>
    <w:rsid w:val="00FA2EEB"/>
    <w:rsid w:val="00FA370C"/>
    <w:rsid w:val="00FA376A"/>
    <w:rsid w:val="00FA3EBC"/>
    <w:rsid w:val="00FA41FF"/>
    <w:rsid w:val="00FA539C"/>
    <w:rsid w:val="00FA6768"/>
    <w:rsid w:val="00FA7250"/>
    <w:rsid w:val="00FA7EE0"/>
    <w:rsid w:val="00FB088A"/>
    <w:rsid w:val="00FB0E60"/>
    <w:rsid w:val="00FB131F"/>
    <w:rsid w:val="00FB157E"/>
    <w:rsid w:val="00FB2298"/>
    <w:rsid w:val="00FB235F"/>
    <w:rsid w:val="00FB27A9"/>
    <w:rsid w:val="00FB27D4"/>
    <w:rsid w:val="00FB4C10"/>
    <w:rsid w:val="00FB5366"/>
    <w:rsid w:val="00FB5752"/>
    <w:rsid w:val="00FB5794"/>
    <w:rsid w:val="00FB585D"/>
    <w:rsid w:val="00FB5BAF"/>
    <w:rsid w:val="00FB673E"/>
    <w:rsid w:val="00FB684A"/>
    <w:rsid w:val="00FB7B70"/>
    <w:rsid w:val="00FC06E1"/>
    <w:rsid w:val="00FC0DA4"/>
    <w:rsid w:val="00FC17D1"/>
    <w:rsid w:val="00FC1BFD"/>
    <w:rsid w:val="00FC2DD1"/>
    <w:rsid w:val="00FC3EB2"/>
    <w:rsid w:val="00FC419F"/>
    <w:rsid w:val="00FC5829"/>
    <w:rsid w:val="00FC5D59"/>
    <w:rsid w:val="00FC601B"/>
    <w:rsid w:val="00FC6146"/>
    <w:rsid w:val="00FC6D18"/>
    <w:rsid w:val="00FC6D24"/>
    <w:rsid w:val="00FC7247"/>
    <w:rsid w:val="00FC759A"/>
    <w:rsid w:val="00FC75F2"/>
    <w:rsid w:val="00FC79AB"/>
    <w:rsid w:val="00FD003C"/>
    <w:rsid w:val="00FD0194"/>
    <w:rsid w:val="00FD0C04"/>
    <w:rsid w:val="00FD1C87"/>
    <w:rsid w:val="00FD250C"/>
    <w:rsid w:val="00FD2B91"/>
    <w:rsid w:val="00FD3315"/>
    <w:rsid w:val="00FD4B32"/>
    <w:rsid w:val="00FD58BE"/>
    <w:rsid w:val="00FD5AB7"/>
    <w:rsid w:val="00FD5E0B"/>
    <w:rsid w:val="00FD5E4D"/>
    <w:rsid w:val="00FD7479"/>
    <w:rsid w:val="00FD7B85"/>
    <w:rsid w:val="00FE07D8"/>
    <w:rsid w:val="00FE135A"/>
    <w:rsid w:val="00FE1E24"/>
    <w:rsid w:val="00FE201A"/>
    <w:rsid w:val="00FE20D4"/>
    <w:rsid w:val="00FE391D"/>
    <w:rsid w:val="00FE4288"/>
    <w:rsid w:val="00FE42FA"/>
    <w:rsid w:val="00FE44B1"/>
    <w:rsid w:val="00FE5296"/>
    <w:rsid w:val="00FE5C7B"/>
    <w:rsid w:val="00FE5DB6"/>
    <w:rsid w:val="00FE5E4A"/>
    <w:rsid w:val="00FE69AC"/>
    <w:rsid w:val="00FE7574"/>
    <w:rsid w:val="00FE7A5B"/>
    <w:rsid w:val="00FF09E4"/>
    <w:rsid w:val="00FF102C"/>
    <w:rsid w:val="00FF1CA9"/>
    <w:rsid w:val="00FF2D15"/>
    <w:rsid w:val="00FF3734"/>
    <w:rsid w:val="00FF38C9"/>
    <w:rsid w:val="00FF3A24"/>
    <w:rsid w:val="00FF3DAF"/>
    <w:rsid w:val="00FF3FDD"/>
    <w:rsid w:val="00FF54FD"/>
    <w:rsid w:val="00FF5A9E"/>
    <w:rsid w:val="00FF5AAE"/>
    <w:rsid w:val="00FF681E"/>
    <w:rsid w:val="00FF6C80"/>
    <w:rsid w:val="01109EDF"/>
    <w:rsid w:val="01343DCE"/>
    <w:rsid w:val="0136158F"/>
    <w:rsid w:val="016E6A38"/>
    <w:rsid w:val="017F791F"/>
    <w:rsid w:val="019A383C"/>
    <w:rsid w:val="01CCD06A"/>
    <w:rsid w:val="0207BE4C"/>
    <w:rsid w:val="0246A416"/>
    <w:rsid w:val="02523ACD"/>
    <w:rsid w:val="0277BF30"/>
    <w:rsid w:val="027AAB28"/>
    <w:rsid w:val="02C0446B"/>
    <w:rsid w:val="02C8D021"/>
    <w:rsid w:val="02D5225C"/>
    <w:rsid w:val="02DC0914"/>
    <w:rsid w:val="02F55EAA"/>
    <w:rsid w:val="0301394C"/>
    <w:rsid w:val="0312BE0B"/>
    <w:rsid w:val="037D42F6"/>
    <w:rsid w:val="03B02A7D"/>
    <w:rsid w:val="03BA5152"/>
    <w:rsid w:val="03D16585"/>
    <w:rsid w:val="04097255"/>
    <w:rsid w:val="048C8E6B"/>
    <w:rsid w:val="04C78577"/>
    <w:rsid w:val="053C79F6"/>
    <w:rsid w:val="05C09C78"/>
    <w:rsid w:val="05D37530"/>
    <w:rsid w:val="064392BE"/>
    <w:rsid w:val="064F29C4"/>
    <w:rsid w:val="06519995"/>
    <w:rsid w:val="066105D7"/>
    <w:rsid w:val="0684FCC2"/>
    <w:rsid w:val="0686F919"/>
    <w:rsid w:val="06B8BF65"/>
    <w:rsid w:val="06D23293"/>
    <w:rsid w:val="06D9B8E5"/>
    <w:rsid w:val="06F61A84"/>
    <w:rsid w:val="0725B85A"/>
    <w:rsid w:val="0750A3B4"/>
    <w:rsid w:val="07B37E7D"/>
    <w:rsid w:val="07C1A024"/>
    <w:rsid w:val="07F463E6"/>
    <w:rsid w:val="085E25A3"/>
    <w:rsid w:val="086C44BB"/>
    <w:rsid w:val="08FE92E7"/>
    <w:rsid w:val="0927C521"/>
    <w:rsid w:val="09B524C2"/>
    <w:rsid w:val="0A11B259"/>
    <w:rsid w:val="0A2F5C8C"/>
    <w:rsid w:val="0A43BD89"/>
    <w:rsid w:val="0A512039"/>
    <w:rsid w:val="0A764148"/>
    <w:rsid w:val="0A9B17F2"/>
    <w:rsid w:val="0B0233FE"/>
    <w:rsid w:val="0B106B7D"/>
    <w:rsid w:val="0B33107A"/>
    <w:rsid w:val="0B7BD04B"/>
    <w:rsid w:val="0BA290B2"/>
    <w:rsid w:val="0BB6F3DE"/>
    <w:rsid w:val="0BDBD9B0"/>
    <w:rsid w:val="0C045A34"/>
    <w:rsid w:val="0C4A2285"/>
    <w:rsid w:val="0C4C9976"/>
    <w:rsid w:val="0C4D5C70"/>
    <w:rsid w:val="0C50C9C9"/>
    <w:rsid w:val="0C6006D3"/>
    <w:rsid w:val="0C670336"/>
    <w:rsid w:val="0CB5C983"/>
    <w:rsid w:val="0CD09F2A"/>
    <w:rsid w:val="0D2D2063"/>
    <w:rsid w:val="0D33D8A1"/>
    <w:rsid w:val="0D41B0C0"/>
    <w:rsid w:val="0D511475"/>
    <w:rsid w:val="0D73D402"/>
    <w:rsid w:val="0D7F72E0"/>
    <w:rsid w:val="0D82AD34"/>
    <w:rsid w:val="0D85CD30"/>
    <w:rsid w:val="0DB2D99A"/>
    <w:rsid w:val="0DC19AB7"/>
    <w:rsid w:val="0DC5090C"/>
    <w:rsid w:val="0DD4FF28"/>
    <w:rsid w:val="0E42F5E4"/>
    <w:rsid w:val="0E5717B9"/>
    <w:rsid w:val="0E61CAC9"/>
    <w:rsid w:val="0E61FF84"/>
    <w:rsid w:val="0E63279F"/>
    <w:rsid w:val="0E918201"/>
    <w:rsid w:val="0E99046C"/>
    <w:rsid w:val="0E9BE3A1"/>
    <w:rsid w:val="0ED1B065"/>
    <w:rsid w:val="0EDBB6B2"/>
    <w:rsid w:val="0EDF88C9"/>
    <w:rsid w:val="0EEE107B"/>
    <w:rsid w:val="0EFFC802"/>
    <w:rsid w:val="0F04CE1C"/>
    <w:rsid w:val="0F23623D"/>
    <w:rsid w:val="0F2A956D"/>
    <w:rsid w:val="0FA09BDB"/>
    <w:rsid w:val="0FBC83EC"/>
    <w:rsid w:val="1065ABC9"/>
    <w:rsid w:val="10A4A378"/>
    <w:rsid w:val="10D0E42A"/>
    <w:rsid w:val="10D49970"/>
    <w:rsid w:val="10E4C7EB"/>
    <w:rsid w:val="11325DB2"/>
    <w:rsid w:val="1152BB9D"/>
    <w:rsid w:val="11672489"/>
    <w:rsid w:val="119317C4"/>
    <w:rsid w:val="120BBD0A"/>
    <w:rsid w:val="1237FB48"/>
    <w:rsid w:val="123EF11C"/>
    <w:rsid w:val="128CAAA0"/>
    <w:rsid w:val="129028E4"/>
    <w:rsid w:val="129C5348"/>
    <w:rsid w:val="12C0328D"/>
    <w:rsid w:val="12C79A82"/>
    <w:rsid w:val="12D9E918"/>
    <w:rsid w:val="12FC4AB1"/>
    <w:rsid w:val="132FCCB3"/>
    <w:rsid w:val="1341DD10"/>
    <w:rsid w:val="13A798A6"/>
    <w:rsid w:val="13B1DFA2"/>
    <w:rsid w:val="13CCA4FF"/>
    <w:rsid w:val="140FB4C5"/>
    <w:rsid w:val="14B46327"/>
    <w:rsid w:val="14C51D55"/>
    <w:rsid w:val="14C57AEB"/>
    <w:rsid w:val="14CF7050"/>
    <w:rsid w:val="14D1159C"/>
    <w:rsid w:val="14F5CCF1"/>
    <w:rsid w:val="151EC636"/>
    <w:rsid w:val="1529A8DC"/>
    <w:rsid w:val="1560F185"/>
    <w:rsid w:val="165E00FB"/>
    <w:rsid w:val="168A991B"/>
    <w:rsid w:val="16D8BBA2"/>
    <w:rsid w:val="16DEB54B"/>
    <w:rsid w:val="173721A5"/>
    <w:rsid w:val="17590EFA"/>
    <w:rsid w:val="175DAF67"/>
    <w:rsid w:val="17610517"/>
    <w:rsid w:val="176FC4A9"/>
    <w:rsid w:val="17768148"/>
    <w:rsid w:val="177CD472"/>
    <w:rsid w:val="179B31A8"/>
    <w:rsid w:val="180E7562"/>
    <w:rsid w:val="18A00712"/>
    <w:rsid w:val="18B6AE01"/>
    <w:rsid w:val="18E2A01A"/>
    <w:rsid w:val="19221A04"/>
    <w:rsid w:val="193B279A"/>
    <w:rsid w:val="19404BF6"/>
    <w:rsid w:val="19D1E19B"/>
    <w:rsid w:val="1A04B7E4"/>
    <w:rsid w:val="1A257B21"/>
    <w:rsid w:val="1ABCAB0B"/>
    <w:rsid w:val="1AE3B0CC"/>
    <w:rsid w:val="1AFE13A6"/>
    <w:rsid w:val="1B156BB8"/>
    <w:rsid w:val="1B3BE318"/>
    <w:rsid w:val="1B5D3517"/>
    <w:rsid w:val="1B620CD2"/>
    <w:rsid w:val="1B7BA9AF"/>
    <w:rsid w:val="1BDA9633"/>
    <w:rsid w:val="1C1C2A8A"/>
    <w:rsid w:val="1C22CAA4"/>
    <w:rsid w:val="1CE77B40"/>
    <w:rsid w:val="1D0976FA"/>
    <w:rsid w:val="1D2075B8"/>
    <w:rsid w:val="1D3F678F"/>
    <w:rsid w:val="1D55DFD9"/>
    <w:rsid w:val="1D7A0155"/>
    <w:rsid w:val="1D80D435"/>
    <w:rsid w:val="1DE15046"/>
    <w:rsid w:val="1E3DAF2C"/>
    <w:rsid w:val="1E4E10B4"/>
    <w:rsid w:val="1E544EFC"/>
    <w:rsid w:val="1E7D9ADA"/>
    <w:rsid w:val="1ECAA5A9"/>
    <w:rsid w:val="1EFEBC76"/>
    <w:rsid w:val="1F1B99EE"/>
    <w:rsid w:val="1F48DB8B"/>
    <w:rsid w:val="1FB885CD"/>
    <w:rsid w:val="1FDFB584"/>
    <w:rsid w:val="1FE9B389"/>
    <w:rsid w:val="1FEC110A"/>
    <w:rsid w:val="20372A9F"/>
    <w:rsid w:val="20485319"/>
    <w:rsid w:val="20FD85D4"/>
    <w:rsid w:val="2103A3DF"/>
    <w:rsid w:val="213E18D8"/>
    <w:rsid w:val="2170E701"/>
    <w:rsid w:val="21EA3B69"/>
    <w:rsid w:val="2223C9A9"/>
    <w:rsid w:val="2290C7FA"/>
    <w:rsid w:val="22A300F4"/>
    <w:rsid w:val="22CC65E7"/>
    <w:rsid w:val="2308FC69"/>
    <w:rsid w:val="231C4C19"/>
    <w:rsid w:val="23213A2A"/>
    <w:rsid w:val="2345F498"/>
    <w:rsid w:val="2382AD00"/>
    <w:rsid w:val="2399A259"/>
    <w:rsid w:val="23B01085"/>
    <w:rsid w:val="23B0D359"/>
    <w:rsid w:val="23B53CCD"/>
    <w:rsid w:val="23C3220D"/>
    <w:rsid w:val="2407B6A0"/>
    <w:rsid w:val="245EA472"/>
    <w:rsid w:val="24B48E12"/>
    <w:rsid w:val="24BEFB9F"/>
    <w:rsid w:val="255E46CA"/>
    <w:rsid w:val="25A729C9"/>
    <w:rsid w:val="25BD728F"/>
    <w:rsid w:val="26194EFF"/>
    <w:rsid w:val="262F23A0"/>
    <w:rsid w:val="266F03F8"/>
    <w:rsid w:val="267D835D"/>
    <w:rsid w:val="269AA409"/>
    <w:rsid w:val="269E19D6"/>
    <w:rsid w:val="26FA025A"/>
    <w:rsid w:val="27039F69"/>
    <w:rsid w:val="278DE77B"/>
    <w:rsid w:val="27A946DA"/>
    <w:rsid w:val="27E55CB6"/>
    <w:rsid w:val="27F54929"/>
    <w:rsid w:val="282E64EE"/>
    <w:rsid w:val="28615D92"/>
    <w:rsid w:val="286EBA41"/>
    <w:rsid w:val="28A04EA6"/>
    <w:rsid w:val="28AFA86B"/>
    <w:rsid w:val="2923D70D"/>
    <w:rsid w:val="292C76F5"/>
    <w:rsid w:val="29C0FA02"/>
    <w:rsid w:val="29D4CBEC"/>
    <w:rsid w:val="29E8CAF9"/>
    <w:rsid w:val="2A005E3B"/>
    <w:rsid w:val="2A013085"/>
    <w:rsid w:val="2A066831"/>
    <w:rsid w:val="2A1FC0D1"/>
    <w:rsid w:val="2B0412F2"/>
    <w:rsid w:val="2B097BD7"/>
    <w:rsid w:val="2B81CC03"/>
    <w:rsid w:val="2BCB828E"/>
    <w:rsid w:val="2BCCE2C5"/>
    <w:rsid w:val="2C3EE74A"/>
    <w:rsid w:val="2CD08509"/>
    <w:rsid w:val="2DADB4B5"/>
    <w:rsid w:val="2DBA11CD"/>
    <w:rsid w:val="2DE815D4"/>
    <w:rsid w:val="2E8D8BA0"/>
    <w:rsid w:val="2EA1B9C9"/>
    <w:rsid w:val="2EC8FE0E"/>
    <w:rsid w:val="2ECFA8B5"/>
    <w:rsid w:val="2F248316"/>
    <w:rsid w:val="2F39196C"/>
    <w:rsid w:val="2F3EAEB8"/>
    <w:rsid w:val="2F9F735F"/>
    <w:rsid w:val="2FB132C4"/>
    <w:rsid w:val="2FC0E2BB"/>
    <w:rsid w:val="2FF6B89A"/>
    <w:rsid w:val="3089E8B3"/>
    <w:rsid w:val="30C62FB5"/>
    <w:rsid w:val="30D6EFBE"/>
    <w:rsid w:val="31043041"/>
    <w:rsid w:val="31821435"/>
    <w:rsid w:val="319E633E"/>
    <w:rsid w:val="31BB0756"/>
    <w:rsid w:val="31C0D5A7"/>
    <w:rsid w:val="3220EC38"/>
    <w:rsid w:val="32321791"/>
    <w:rsid w:val="3232FC4C"/>
    <w:rsid w:val="3261F868"/>
    <w:rsid w:val="327B4C72"/>
    <w:rsid w:val="33318FE0"/>
    <w:rsid w:val="338C9CCF"/>
    <w:rsid w:val="33AEBE48"/>
    <w:rsid w:val="344308FD"/>
    <w:rsid w:val="34DF726A"/>
    <w:rsid w:val="35244689"/>
    <w:rsid w:val="356DE75B"/>
    <w:rsid w:val="357CFC35"/>
    <w:rsid w:val="35B554B0"/>
    <w:rsid w:val="35E4E0BE"/>
    <w:rsid w:val="35F45687"/>
    <w:rsid w:val="360748BD"/>
    <w:rsid w:val="36327E06"/>
    <w:rsid w:val="364A0DAD"/>
    <w:rsid w:val="36963B8D"/>
    <w:rsid w:val="36E79127"/>
    <w:rsid w:val="37143970"/>
    <w:rsid w:val="3737EF0E"/>
    <w:rsid w:val="37722CD2"/>
    <w:rsid w:val="37988B2E"/>
    <w:rsid w:val="37C5EABC"/>
    <w:rsid w:val="37EF4C68"/>
    <w:rsid w:val="37F9C4D8"/>
    <w:rsid w:val="38746E93"/>
    <w:rsid w:val="38771F48"/>
    <w:rsid w:val="38B03C72"/>
    <w:rsid w:val="3906E7AB"/>
    <w:rsid w:val="391BFF43"/>
    <w:rsid w:val="391D3EA9"/>
    <w:rsid w:val="393F97F6"/>
    <w:rsid w:val="39A8002B"/>
    <w:rsid w:val="39BFF237"/>
    <w:rsid w:val="39CFD92B"/>
    <w:rsid w:val="3A055962"/>
    <w:rsid w:val="3A0769DD"/>
    <w:rsid w:val="3A3D7CAE"/>
    <w:rsid w:val="3A5B3ABD"/>
    <w:rsid w:val="3A8BAA79"/>
    <w:rsid w:val="3B585674"/>
    <w:rsid w:val="3B64D173"/>
    <w:rsid w:val="3B8045AE"/>
    <w:rsid w:val="3B872B25"/>
    <w:rsid w:val="3B9A2BA4"/>
    <w:rsid w:val="3BDCF208"/>
    <w:rsid w:val="3C079A4F"/>
    <w:rsid w:val="3C135EB9"/>
    <w:rsid w:val="3C1A5A4E"/>
    <w:rsid w:val="3C3C5F7B"/>
    <w:rsid w:val="3C4B692A"/>
    <w:rsid w:val="3C878566"/>
    <w:rsid w:val="3CC84776"/>
    <w:rsid w:val="3CD17A2D"/>
    <w:rsid w:val="3D639A6B"/>
    <w:rsid w:val="3D6AD3A9"/>
    <w:rsid w:val="3DB0BC72"/>
    <w:rsid w:val="3DB337CA"/>
    <w:rsid w:val="3DB9943A"/>
    <w:rsid w:val="3DD702D2"/>
    <w:rsid w:val="3DF01432"/>
    <w:rsid w:val="3E6F0A35"/>
    <w:rsid w:val="3E837D0B"/>
    <w:rsid w:val="3EB39524"/>
    <w:rsid w:val="3EBEB6F1"/>
    <w:rsid w:val="3EE6E837"/>
    <w:rsid w:val="3F09BF8E"/>
    <w:rsid w:val="3F62A6C5"/>
    <w:rsid w:val="3F770665"/>
    <w:rsid w:val="3F9C7E33"/>
    <w:rsid w:val="3FC26E43"/>
    <w:rsid w:val="3FD92324"/>
    <w:rsid w:val="3FF07F73"/>
    <w:rsid w:val="4006F235"/>
    <w:rsid w:val="406664C5"/>
    <w:rsid w:val="4083F206"/>
    <w:rsid w:val="40DE6EFD"/>
    <w:rsid w:val="4141FA48"/>
    <w:rsid w:val="41578A90"/>
    <w:rsid w:val="41844DBB"/>
    <w:rsid w:val="418A448F"/>
    <w:rsid w:val="41C5A258"/>
    <w:rsid w:val="423E67F1"/>
    <w:rsid w:val="425DC5BF"/>
    <w:rsid w:val="4275EB8C"/>
    <w:rsid w:val="432024D7"/>
    <w:rsid w:val="4344BA7C"/>
    <w:rsid w:val="4346BBDA"/>
    <w:rsid w:val="438853B2"/>
    <w:rsid w:val="439F906D"/>
    <w:rsid w:val="43A5498A"/>
    <w:rsid w:val="43EF43EA"/>
    <w:rsid w:val="43FAB3EC"/>
    <w:rsid w:val="44427A9D"/>
    <w:rsid w:val="44568F14"/>
    <w:rsid w:val="453C9556"/>
    <w:rsid w:val="4592D8C7"/>
    <w:rsid w:val="45F9936F"/>
    <w:rsid w:val="46268933"/>
    <w:rsid w:val="462B1EED"/>
    <w:rsid w:val="4642B756"/>
    <w:rsid w:val="4642F57B"/>
    <w:rsid w:val="4643FA01"/>
    <w:rsid w:val="4657190D"/>
    <w:rsid w:val="466A5FC5"/>
    <w:rsid w:val="46BE43AB"/>
    <w:rsid w:val="46C0FBAF"/>
    <w:rsid w:val="46C82517"/>
    <w:rsid w:val="46CD6666"/>
    <w:rsid w:val="46D5B1FF"/>
    <w:rsid w:val="473B86B7"/>
    <w:rsid w:val="474E86E4"/>
    <w:rsid w:val="47676DE9"/>
    <w:rsid w:val="477438DE"/>
    <w:rsid w:val="47AE22FB"/>
    <w:rsid w:val="47B843B2"/>
    <w:rsid w:val="47BDBDCF"/>
    <w:rsid w:val="482A3845"/>
    <w:rsid w:val="484DBFD6"/>
    <w:rsid w:val="48854401"/>
    <w:rsid w:val="48E10145"/>
    <w:rsid w:val="48E8D884"/>
    <w:rsid w:val="48F2EBEA"/>
    <w:rsid w:val="49059DA1"/>
    <w:rsid w:val="490F38C2"/>
    <w:rsid w:val="492AA2D6"/>
    <w:rsid w:val="49407418"/>
    <w:rsid w:val="4953AE97"/>
    <w:rsid w:val="499DAC73"/>
    <w:rsid w:val="49C0CE30"/>
    <w:rsid w:val="49D4C6FD"/>
    <w:rsid w:val="49FF760E"/>
    <w:rsid w:val="4A23EE01"/>
    <w:rsid w:val="4AEFC932"/>
    <w:rsid w:val="4B08E8E2"/>
    <w:rsid w:val="4B0F96E9"/>
    <w:rsid w:val="4B464DD6"/>
    <w:rsid w:val="4B4B4267"/>
    <w:rsid w:val="4C099712"/>
    <w:rsid w:val="4C2BC58F"/>
    <w:rsid w:val="4C90C0DC"/>
    <w:rsid w:val="4C9EC468"/>
    <w:rsid w:val="4CB55D32"/>
    <w:rsid w:val="4CC347B8"/>
    <w:rsid w:val="4CDE87A8"/>
    <w:rsid w:val="4D14D85C"/>
    <w:rsid w:val="4D6ABDE0"/>
    <w:rsid w:val="4D6E18C8"/>
    <w:rsid w:val="4D7C43A4"/>
    <w:rsid w:val="4DBDC802"/>
    <w:rsid w:val="4DFE79BA"/>
    <w:rsid w:val="4E654E36"/>
    <w:rsid w:val="4E75F208"/>
    <w:rsid w:val="4E969337"/>
    <w:rsid w:val="4E9F06AE"/>
    <w:rsid w:val="4F3F4952"/>
    <w:rsid w:val="4F798310"/>
    <w:rsid w:val="4F86670A"/>
    <w:rsid w:val="4FB2D765"/>
    <w:rsid w:val="4FF80BB3"/>
    <w:rsid w:val="50071CAC"/>
    <w:rsid w:val="50160A4E"/>
    <w:rsid w:val="50357DF6"/>
    <w:rsid w:val="504B3C98"/>
    <w:rsid w:val="5062F60D"/>
    <w:rsid w:val="50ADF358"/>
    <w:rsid w:val="5112417A"/>
    <w:rsid w:val="51179302"/>
    <w:rsid w:val="5126862F"/>
    <w:rsid w:val="513C2660"/>
    <w:rsid w:val="51A79594"/>
    <w:rsid w:val="51F4D027"/>
    <w:rsid w:val="520BE16B"/>
    <w:rsid w:val="525BABE6"/>
    <w:rsid w:val="526A0024"/>
    <w:rsid w:val="528C649A"/>
    <w:rsid w:val="52CA10CB"/>
    <w:rsid w:val="52CFCA58"/>
    <w:rsid w:val="52D23F5C"/>
    <w:rsid w:val="530DEF0B"/>
    <w:rsid w:val="534A1E28"/>
    <w:rsid w:val="5394D3C5"/>
    <w:rsid w:val="53DD57D1"/>
    <w:rsid w:val="53FAF239"/>
    <w:rsid w:val="5424667A"/>
    <w:rsid w:val="542D5D23"/>
    <w:rsid w:val="5432980E"/>
    <w:rsid w:val="54681691"/>
    <w:rsid w:val="54D5B0C8"/>
    <w:rsid w:val="54DEEBAF"/>
    <w:rsid w:val="54F63455"/>
    <w:rsid w:val="5541CB38"/>
    <w:rsid w:val="559383BA"/>
    <w:rsid w:val="55F564C9"/>
    <w:rsid w:val="562E93A4"/>
    <w:rsid w:val="56367A6D"/>
    <w:rsid w:val="5655F24E"/>
    <w:rsid w:val="56648526"/>
    <w:rsid w:val="56996092"/>
    <w:rsid w:val="56B0500A"/>
    <w:rsid w:val="56B76900"/>
    <w:rsid w:val="56CE6FD6"/>
    <w:rsid w:val="572B9246"/>
    <w:rsid w:val="57372651"/>
    <w:rsid w:val="5744C3D2"/>
    <w:rsid w:val="57A6BC37"/>
    <w:rsid w:val="57BF7EC6"/>
    <w:rsid w:val="57E17CD2"/>
    <w:rsid w:val="5822C1DF"/>
    <w:rsid w:val="582C26A3"/>
    <w:rsid w:val="584349D0"/>
    <w:rsid w:val="5899064F"/>
    <w:rsid w:val="58E56FA9"/>
    <w:rsid w:val="58EBCFC4"/>
    <w:rsid w:val="58F83C9C"/>
    <w:rsid w:val="59058799"/>
    <w:rsid w:val="5942D8DB"/>
    <w:rsid w:val="594B21EB"/>
    <w:rsid w:val="595C9807"/>
    <w:rsid w:val="597F25EC"/>
    <w:rsid w:val="5A0DFF9C"/>
    <w:rsid w:val="5A32A2DF"/>
    <w:rsid w:val="5A393375"/>
    <w:rsid w:val="5A42AD47"/>
    <w:rsid w:val="5A48D988"/>
    <w:rsid w:val="5A58D5CC"/>
    <w:rsid w:val="5A7C2FD0"/>
    <w:rsid w:val="5A800484"/>
    <w:rsid w:val="5A9745B5"/>
    <w:rsid w:val="5AB2A532"/>
    <w:rsid w:val="5AD17986"/>
    <w:rsid w:val="5B263894"/>
    <w:rsid w:val="5B41E6ED"/>
    <w:rsid w:val="5B73874E"/>
    <w:rsid w:val="5B933817"/>
    <w:rsid w:val="5BA5FC38"/>
    <w:rsid w:val="5BEDA2C0"/>
    <w:rsid w:val="5C240D0F"/>
    <w:rsid w:val="5C32FC3B"/>
    <w:rsid w:val="5C3B603E"/>
    <w:rsid w:val="5C675ADD"/>
    <w:rsid w:val="5CD75A8F"/>
    <w:rsid w:val="5D7FB750"/>
    <w:rsid w:val="5E115A71"/>
    <w:rsid w:val="5E36D6D6"/>
    <w:rsid w:val="5E41F2C6"/>
    <w:rsid w:val="5E618BB0"/>
    <w:rsid w:val="5EB61B42"/>
    <w:rsid w:val="5EDB6B64"/>
    <w:rsid w:val="5F24BFBF"/>
    <w:rsid w:val="5F36DBA7"/>
    <w:rsid w:val="5F38991A"/>
    <w:rsid w:val="5F3AD2D7"/>
    <w:rsid w:val="5F471F02"/>
    <w:rsid w:val="5F6C7762"/>
    <w:rsid w:val="5F8E931C"/>
    <w:rsid w:val="5FA8AD0A"/>
    <w:rsid w:val="5FAF3D1F"/>
    <w:rsid w:val="5FBAF95E"/>
    <w:rsid w:val="5FC45061"/>
    <w:rsid w:val="600995C7"/>
    <w:rsid w:val="603FD24E"/>
    <w:rsid w:val="6040DEB5"/>
    <w:rsid w:val="60461F24"/>
    <w:rsid w:val="60567F28"/>
    <w:rsid w:val="605A0CF2"/>
    <w:rsid w:val="60CD71FE"/>
    <w:rsid w:val="610827AF"/>
    <w:rsid w:val="6159C5D8"/>
    <w:rsid w:val="615F5738"/>
    <w:rsid w:val="6160006C"/>
    <w:rsid w:val="61691A54"/>
    <w:rsid w:val="61F4A33C"/>
    <w:rsid w:val="62022D2B"/>
    <w:rsid w:val="621FA229"/>
    <w:rsid w:val="6243F22E"/>
    <w:rsid w:val="62804B7A"/>
    <w:rsid w:val="629A22CB"/>
    <w:rsid w:val="62D2FC83"/>
    <w:rsid w:val="63174FBA"/>
    <w:rsid w:val="633F2F03"/>
    <w:rsid w:val="634F2A2D"/>
    <w:rsid w:val="637DF9DC"/>
    <w:rsid w:val="63C2AF98"/>
    <w:rsid w:val="63E1C30F"/>
    <w:rsid w:val="63F5014F"/>
    <w:rsid w:val="6438D3E7"/>
    <w:rsid w:val="65583851"/>
    <w:rsid w:val="65E8AE49"/>
    <w:rsid w:val="65EBB2BA"/>
    <w:rsid w:val="65F38C9D"/>
    <w:rsid w:val="6620F41A"/>
    <w:rsid w:val="662F2BBA"/>
    <w:rsid w:val="66550122"/>
    <w:rsid w:val="6675CB40"/>
    <w:rsid w:val="668782AB"/>
    <w:rsid w:val="6688B5FE"/>
    <w:rsid w:val="669CFEF3"/>
    <w:rsid w:val="66AC8F26"/>
    <w:rsid w:val="66FCF076"/>
    <w:rsid w:val="671B0E90"/>
    <w:rsid w:val="671E6CDD"/>
    <w:rsid w:val="675D3F6B"/>
    <w:rsid w:val="67EE5C36"/>
    <w:rsid w:val="68052E43"/>
    <w:rsid w:val="681F9E48"/>
    <w:rsid w:val="6832A13D"/>
    <w:rsid w:val="689FE8C9"/>
    <w:rsid w:val="68E4B168"/>
    <w:rsid w:val="690E5923"/>
    <w:rsid w:val="693DF6F7"/>
    <w:rsid w:val="6948D0A7"/>
    <w:rsid w:val="694B47B1"/>
    <w:rsid w:val="694EB651"/>
    <w:rsid w:val="69539D5E"/>
    <w:rsid w:val="695AA55A"/>
    <w:rsid w:val="695AB07D"/>
    <w:rsid w:val="6965F045"/>
    <w:rsid w:val="6992D3D7"/>
    <w:rsid w:val="69BDC4CC"/>
    <w:rsid w:val="69E400AB"/>
    <w:rsid w:val="6A021344"/>
    <w:rsid w:val="6A1C856B"/>
    <w:rsid w:val="6A214999"/>
    <w:rsid w:val="6A4C0236"/>
    <w:rsid w:val="6A5A8A7F"/>
    <w:rsid w:val="6A71BF2A"/>
    <w:rsid w:val="6ABE2F88"/>
    <w:rsid w:val="6B3AE83D"/>
    <w:rsid w:val="6B3F8A96"/>
    <w:rsid w:val="6B667B40"/>
    <w:rsid w:val="6B6F30C7"/>
    <w:rsid w:val="6B9EB1EB"/>
    <w:rsid w:val="6BA1FDCF"/>
    <w:rsid w:val="6BAB66A8"/>
    <w:rsid w:val="6C33FD0B"/>
    <w:rsid w:val="6C3ADB69"/>
    <w:rsid w:val="6C3EB59B"/>
    <w:rsid w:val="6C410745"/>
    <w:rsid w:val="6C52B7E2"/>
    <w:rsid w:val="6C607AB7"/>
    <w:rsid w:val="6C69C22C"/>
    <w:rsid w:val="6CC7EA2C"/>
    <w:rsid w:val="6D55C847"/>
    <w:rsid w:val="6D8178E0"/>
    <w:rsid w:val="6D8EB29A"/>
    <w:rsid w:val="6D9E40F1"/>
    <w:rsid w:val="6DC505D4"/>
    <w:rsid w:val="6DF70F3E"/>
    <w:rsid w:val="6E066F96"/>
    <w:rsid w:val="6E2F7BF5"/>
    <w:rsid w:val="6EADC27F"/>
    <w:rsid w:val="6EB1F9B1"/>
    <w:rsid w:val="6F12459A"/>
    <w:rsid w:val="6F18B4AA"/>
    <w:rsid w:val="6FE0FE99"/>
    <w:rsid w:val="702E6424"/>
    <w:rsid w:val="7071C125"/>
    <w:rsid w:val="70BC8A0A"/>
    <w:rsid w:val="70DB7FEC"/>
    <w:rsid w:val="710209CC"/>
    <w:rsid w:val="71082802"/>
    <w:rsid w:val="71101605"/>
    <w:rsid w:val="712EB840"/>
    <w:rsid w:val="7159CC38"/>
    <w:rsid w:val="71693F21"/>
    <w:rsid w:val="718E78E0"/>
    <w:rsid w:val="719B0BD5"/>
    <w:rsid w:val="71B13223"/>
    <w:rsid w:val="71EE6F78"/>
    <w:rsid w:val="720E51C7"/>
    <w:rsid w:val="7254C709"/>
    <w:rsid w:val="726B567F"/>
    <w:rsid w:val="72862A14"/>
    <w:rsid w:val="72AC9143"/>
    <w:rsid w:val="72F7A2B0"/>
    <w:rsid w:val="7306E0CB"/>
    <w:rsid w:val="731D2A46"/>
    <w:rsid w:val="735C3C0A"/>
    <w:rsid w:val="73AA1ADC"/>
    <w:rsid w:val="73D296B2"/>
    <w:rsid w:val="73F27C65"/>
    <w:rsid w:val="742BC532"/>
    <w:rsid w:val="7438F821"/>
    <w:rsid w:val="74735E84"/>
    <w:rsid w:val="74749A8E"/>
    <w:rsid w:val="748518CE"/>
    <w:rsid w:val="74A65B65"/>
    <w:rsid w:val="752A18A5"/>
    <w:rsid w:val="754F1B92"/>
    <w:rsid w:val="756D2A19"/>
    <w:rsid w:val="7589CE0D"/>
    <w:rsid w:val="75F58C9E"/>
    <w:rsid w:val="762C58C3"/>
    <w:rsid w:val="765226BB"/>
    <w:rsid w:val="7678C10C"/>
    <w:rsid w:val="76A3FF18"/>
    <w:rsid w:val="76B9F644"/>
    <w:rsid w:val="76BF311B"/>
    <w:rsid w:val="76DC1E39"/>
    <w:rsid w:val="772415EB"/>
    <w:rsid w:val="772771CA"/>
    <w:rsid w:val="777336DE"/>
    <w:rsid w:val="7783C807"/>
    <w:rsid w:val="7787F324"/>
    <w:rsid w:val="77ADB6C1"/>
    <w:rsid w:val="782465E1"/>
    <w:rsid w:val="7848E002"/>
    <w:rsid w:val="785A39A1"/>
    <w:rsid w:val="78771896"/>
    <w:rsid w:val="78B06105"/>
    <w:rsid w:val="78BD6C69"/>
    <w:rsid w:val="78FA38E3"/>
    <w:rsid w:val="7970EB5F"/>
    <w:rsid w:val="797ECE3C"/>
    <w:rsid w:val="7995C519"/>
    <w:rsid w:val="79A4FE88"/>
    <w:rsid w:val="79AC20A7"/>
    <w:rsid w:val="7A9E1EE9"/>
    <w:rsid w:val="7A9E3355"/>
    <w:rsid w:val="7AA93380"/>
    <w:rsid w:val="7ACEFFD1"/>
    <w:rsid w:val="7AE3BFB3"/>
    <w:rsid w:val="7AF96FC4"/>
    <w:rsid w:val="7B51BC88"/>
    <w:rsid w:val="7BA7FEA9"/>
    <w:rsid w:val="7BBD659B"/>
    <w:rsid w:val="7BC58988"/>
    <w:rsid w:val="7C05BF09"/>
    <w:rsid w:val="7C080989"/>
    <w:rsid w:val="7C2943D7"/>
    <w:rsid w:val="7C2E2179"/>
    <w:rsid w:val="7C486D5F"/>
    <w:rsid w:val="7C676326"/>
    <w:rsid w:val="7C7AEE66"/>
    <w:rsid w:val="7C9DAE80"/>
    <w:rsid w:val="7CD10CC0"/>
    <w:rsid w:val="7CEBACBD"/>
    <w:rsid w:val="7CF29A9D"/>
    <w:rsid w:val="7D3567ED"/>
    <w:rsid w:val="7D442F9E"/>
    <w:rsid w:val="7D47286A"/>
    <w:rsid w:val="7D4F9780"/>
    <w:rsid w:val="7D68A6AA"/>
    <w:rsid w:val="7DCE2F99"/>
    <w:rsid w:val="7DD06193"/>
    <w:rsid w:val="7E0ACE01"/>
    <w:rsid w:val="7E2DFC8A"/>
    <w:rsid w:val="7E4751CD"/>
    <w:rsid w:val="7E736A36"/>
    <w:rsid w:val="7F01832B"/>
    <w:rsid w:val="7F0EE08A"/>
    <w:rsid w:val="7F137A58"/>
    <w:rsid w:val="7F34D080"/>
    <w:rsid w:val="7F40D6A8"/>
    <w:rsid w:val="7F53B6A5"/>
    <w:rsid w:val="7F683C7B"/>
    <w:rsid w:val="7F68D5F3"/>
    <w:rsid w:val="7F804137"/>
    <w:rsid w:val="7F8BDE19"/>
    <w:rsid w:val="7FAD2039"/>
    <w:rsid w:val="7FAE8C1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DC7A3A"/>
  <w15:chartTrackingRefBased/>
  <w15:docId w15:val="{F8F764DA-5DAC-4489-92DA-7331BD756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3D7"/>
    <w:pPr>
      <w:spacing w:line="259" w:lineRule="auto"/>
    </w:pPr>
    <w:rPr>
      <w:rFonts w:cs="Times New Roman"/>
      <w:kern w:val="0"/>
      <w:sz w:val="22"/>
      <w14:ligatures w14:val="none"/>
    </w:rPr>
  </w:style>
  <w:style w:type="paragraph" w:styleId="Heading1">
    <w:name w:val="heading 1"/>
    <w:basedOn w:val="Normal"/>
    <w:next w:val="Normal"/>
    <w:link w:val="Heading1Char"/>
    <w:uiPriority w:val="9"/>
    <w:qFormat/>
    <w:rsid w:val="00D20BBA"/>
    <w:pPr>
      <w:numPr>
        <w:numId w:val="1"/>
      </w:numPr>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4900EF"/>
    <w:pPr>
      <w:numPr>
        <w:ilvl w:val="1"/>
        <w:numId w:val="1"/>
      </w:numPr>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900EF"/>
    <w:pPr>
      <w:numPr>
        <w:ilvl w:val="2"/>
        <w:numId w:val="1"/>
      </w:numPr>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4900EF"/>
    <w:pPr>
      <w:numPr>
        <w:ilvl w:val="3"/>
        <w:numId w:val="1"/>
      </w:numPr>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926C4D"/>
    <w:pPr>
      <w:keepNext/>
      <w:keepLines/>
      <w:numPr>
        <w:ilvl w:val="4"/>
        <w:numId w:val="1"/>
      </w:numPr>
      <w:spacing w:before="80" w:after="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D533C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33C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33C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33C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BBA"/>
    <w:rPr>
      <w:rFonts w:asciiTheme="majorHAnsi" w:eastAsiaTheme="majorEastAsia" w:hAnsiTheme="majorHAnsi" w:cstheme="majorBidi"/>
      <w:color w:val="000000" w:themeColor="text1"/>
      <w:kern w:val="0"/>
      <w:sz w:val="40"/>
      <w:szCs w:val="40"/>
      <w14:ligatures w14:val="none"/>
    </w:rPr>
  </w:style>
  <w:style w:type="character" w:customStyle="1" w:styleId="Heading2Char">
    <w:name w:val="Heading 2 Char"/>
    <w:basedOn w:val="DefaultParagraphFont"/>
    <w:link w:val="Heading2"/>
    <w:uiPriority w:val="9"/>
    <w:rsid w:val="004900EF"/>
    <w:rPr>
      <w:rFonts w:asciiTheme="majorHAnsi" w:eastAsiaTheme="majorEastAsia" w:hAnsiTheme="majorHAnsi" w:cstheme="majorBidi"/>
      <w:color w:val="000000" w:themeColor="text1"/>
      <w:kern w:val="0"/>
      <w:sz w:val="32"/>
      <w:szCs w:val="32"/>
      <w14:ligatures w14:val="none"/>
    </w:rPr>
  </w:style>
  <w:style w:type="character" w:customStyle="1" w:styleId="Heading3Char">
    <w:name w:val="Heading 3 Char"/>
    <w:basedOn w:val="DefaultParagraphFont"/>
    <w:link w:val="Heading3"/>
    <w:uiPriority w:val="9"/>
    <w:rsid w:val="004900EF"/>
    <w:rPr>
      <w:rFonts w:eastAsiaTheme="majorEastAsia" w:cstheme="majorBidi"/>
      <w:color w:val="000000" w:themeColor="text1"/>
      <w:kern w:val="0"/>
      <w:sz w:val="28"/>
      <w:szCs w:val="28"/>
      <w14:ligatures w14:val="none"/>
    </w:rPr>
  </w:style>
  <w:style w:type="character" w:customStyle="1" w:styleId="Heading4Char">
    <w:name w:val="Heading 4 Char"/>
    <w:basedOn w:val="DefaultParagraphFont"/>
    <w:link w:val="Heading4"/>
    <w:uiPriority w:val="9"/>
    <w:rsid w:val="004900EF"/>
    <w:rPr>
      <w:rFonts w:eastAsiaTheme="majorEastAsia" w:cstheme="majorBidi"/>
      <w:i/>
      <w:iCs/>
      <w:color w:val="000000" w:themeColor="text1"/>
      <w:kern w:val="0"/>
      <w:sz w:val="22"/>
      <w14:ligatures w14:val="none"/>
    </w:rPr>
  </w:style>
  <w:style w:type="character" w:customStyle="1" w:styleId="Heading5Char">
    <w:name w:val="Heading 5 Char"/>
    <w:basedOn w:val="DefaultParagraphFont"/>
    <w:link w:val="Heading5"/>
    <w:uiPriority w:val="9"/>
    <w:semiHidden/>
    <w:rsid w:val="00926C4D"/>
    <w:rPr>
      <w:rFonts w:eastAsiaTheme="majorEastAsia" w:cstheme="majorBidi"/>
      <w:color w:val="000000" w:themeColor="text1"/>
      <w:kern w:val="0"/>
      <w:sz w:val="22"/>
      <w14:ligatures w14:val="none"/>
    </w:rPr>
  </w:style>
  <w:style w:type="character" w:customStyle="1" w:styleId="Heading6Char">
    <w:name w:val="Heading 6 Char"/>
    <w:basedOn w:val="DefaultParagraphFont"/>
    <w:link w:val="Heading6"/>
    <w:uiPriority w:val="9"/>
    <w:semiHidden/>
    <w:rsid w:val="00D533C2"/>
    <w:rPr>
      <w:rFonts w:eastAsiaTheme="majorEastAsia" w:cstheme="majorBidi"/>
      <w:i/>
      <w:iCs/>
      <w:color w:val="595959" w:themeColor="text1" w:themeTint="A6"/>
      <w:kern w:val="0"/>
      <w:sz w:val="22"/>
      <w14:ligatures w14:val="none"/>
    </w:rPr>
  </w:style>
  <w:style w:type="character" w:customStyle="1" w:styleId="Heading7Char">
    <w:name w:val="Heading 7 Char"/>
    <w:basedOn w:val="DefaultParagraphFont"/>
    <w:link w:val="Heading7"/>
    <w:uiPriority w:val="9"/>
    <w:semiHidden/>
    <w:rsid w:val="00D533C2"/>
    <w:rPr>
      <w:rFonts w:eastAsiaTheme="majorEastAsia" w:cstheme="majorBidi"/>
      <w:color w:val="595959" w:themeColor="text1" w:themeTint="A6"/>
      <w:kern w:val="0"/>
      <w:sz w:val="22"/>
      <w14:ligatures w14:val="none"/>
    </w:rPr>
  </w:style>
  <w:style w:type="character" w:customStyle="1" w:styleId="Heading8Char">
    <w:name w:val="Heading 8 Char"/>
    <w:basedOn w:val="DefaultParagraphFont"/>
    <w:link w:val="Heading8"/>
    <w:uiPriority w:val="9"/>
    <w:semiHidden/>
    <w:rsid w:val="00D533C2"/>
    <w:rPr>
      <w:rFonts w:eastAsiaTheme="majorEastAsia" w:cstheme="majorBidi"/>
      <w:i/>
      <w:iCs/>
      <w:color w:val="272727" w:themeColor="text1" w:themeTint="D8"/>
      <w:kern w:val="0"/>
      <w:sz w:val="22"/>
      <w14:ligatures w14:val="none"/>
    </w:rPr>
  </w:style>
  <w:style w:type="character" w:customStyle="1" w:styleId="Heading9Char">
    <w:name w:val="Heading 9 Char"/>
    <w:basedOn w:val="DefaultParagraphFont"/>
    <w:link w:val="Heading9"/>
    <w:uiPriority w:val="9"/>
    <w:semiHidden/>
    <w:rsid w:val="00D533C2"/>
    <w:rPr>
      <w:rFonts w:eastAsiaTheme="majorEastAsia" w:cstheme="majorBidi"/>
      <w:color w:val="272727" w:themeColor="text1" w:themeTint="D8"/>
      <w:kern w:val="0"/>
      <w:sz w:val="22"/>
      <w14:ligatures w14:val="none"/>
    </w:rPr>
  </w:style>
  <w:style w:type="paragraph" w:styleId="Title">
    <w:name w:val="Title"/>
    <w:basedOn w:val="Normal"/>
    <w:next w:val="Normal"/>
    <w:link w:val="TitleChar"/>
    <w:uiPriority w:val="10"/>
    <w:qFormat/>
    <w:rsid w:val="00C9017F"/>
    <w:pPr>
      <w:keepNext/>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17F"/>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D533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33C2"/>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D533C2"/>
    <w:pPr>
      <w:spacing w:before="160"/>
      <w:jc w:val="center"/>
    </w:pPr>
    <w:rPr>
      <w:i/>
      <w:iCs/>
      <w:color w:val="404040" w:themeColor="text1" w:themeTint="BF"/>
    </w:rPr>
  </w:style>
  <w:style w:type="character" w:customStyle="1" w:styleId="QuoteChar">
    <w:name w:val="Quote Char"/>
    <w:basedOn w:val="DefaultParagraphFont"/>
    <w:link w:val="Quote"/>
    <w:uiPriority w:val="29"/>
    <w:rsid w:val="00D533C2"/>
    <w:rPr>
      <w:rFonts w:cs="Times New Roman"/>
      <w:i/>
      <w:iCs/>
      <w:color w:val="404040" w:themeColor="text1" w:themeTint="BF"/>
      <w:kern w:val="0"/>
      <w:sz w:val="22"/>
      <w14:ligatures w14:val="none"/>
    </w:rPr>
  </w:style>
  <w:style w:type="paragraph" w:styleId="ListParagraph">
    <w:name w:val="List Paragraph"/>
    <w:basedOn w:val="Normal"/>
    <w:uiPriority w:val="34"/>
    <w:qFormat/>
    <w:rsid w:val="00D533C2"/>
    <w:pPr>
      <w:ind w:left="720"/>
      <w:contextualSpacing/>
    </w:pPr>
  </w:style>
  <w:style w:type="character" w:styleId="IntenseEmphasis">
    <w:name w:val="Intense Emphasis"/>
    <w:basedOn w:val="DefaultParagraphFont"/>
    <w:uiPriority w:val="21"/>
    <w:qFormat/>
    <w:rsid w:val="00D533C2"/>
    <w:rPr>
      <w:i/>
      <w:iCs/>
      <w:color w:val="0F4761" w:themeColor="accent1" w:themeShade="BF"/>
    </w:rPr>
  </w:style>
  <w:style w:type="paragraph" w:styleId="IntenseQuote">
    <w:name w:val="Intense Quote"/>
    <w:basedOn w:val="Normal"/>
    <w:next w:val="Normal"/>
    <w:link w:val="IntenseQuoteChar"/>
    <w:uiPriority w:val="30"/>
    <w:qFormat/>
    <w:rsid w:val="00D533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33C2"/>
    <w:rPr>
      <w:rFonts w:cs="Times New Roman"/>
      <w:i/>
      <w:iCs/>
      <w:color w:val="0F4761" w:themeColor="accent1" w:themeShade="BF"/>
      <w:kern w:val="0"/>
      <w:sz w:val="22"/>
      <w14:ligatures w14:val="none"/>
    </w:rPr>
  </w:style>
  <w:style w:type="character" w:styleId="IntenseReference">
    <w:name w:val="Intense Reference"/>
    <w:basedOn w:val="DefaultParagraphFont"/>
    <w:uiPriority w:val="32"/>
    <w:qFormat/>
    <w:rsid w:val="00D533C2"/>
    <w:rPr>
      <w:b/>
      <w:bCs/>
      <w:smallCaps/>
      <w:color w:val="0F4761" w:themeColor="accent1" w:themeShade="BF"/>
      <w:spacing w:val="5"/>
    </w:rPr>
  </w:style>
  <w:style w:type="paragraph" w:styleId="NoSpacing">
    <w:name w:val="No Spacing"/>
    <w:link w:val="NoSpacingChar"/>
    <w:uiPriority w:val="1"/>
    <w:unhideWhenUsed/>
    <w:qFormat/>
    <w:rsid w:val="00D533C2"/>
    <w:pPr>
      <w:spacing w:after="0" w:line="240" w:lineRule="auto"/>
    </w:pPr>
    <w:rPr>
      <w:rFonts w:eastAsiaTheme="minorHAnsi" w:cs="Times New Roman"/>
      <w:kern w:val="24"/>
      <w:sz w:val="20"/>
      <w:szCs w:val="23"/>
    </w:rPr>
  </w:style>
  <w:style w:type="character" w:customStyle="1" w:styleId="NoSpacingChar">
    <w:name w:val="No Spacing Char"/>
    <w:basedOn w:val="DefaultParagraphFont"/>
    <w:link w:val="NoSpacing"/>
    <w:uiPriority w:val="1"/>
    <w:rsid w:val="00D533C2"/>
    <w:rPr>
      <w:rFonts w:eastAsiaTheme="minorHAnsi" w:cs="Times New Roman"/>
      <w:kern w:val="24"/>
      <w:sz w:val="20"/>
      <w:szCs w:val="23"/>
    </w:rPr>
  </w:style>
  <w:style w:type="paragraph" w:customStyle="1" w:styleId="ReportTitle">
    <w:name w:val="Report Title"/>
    <w:basedOn w:val="Title"/>
    <w:qFormat/>
    <w:rsid w:val="00CE53C8"/>
    <w:pPr>
      <w:spacing w:after="160" w:line="192" w:lineRule="auto"/>
    </w:pPr>
    <w:rPr>
      <w:spacing w:val="0"/>
      <w:sz w:val="48"/>
    </w:rPr>
  </w:style>
  <w:style w:type="paragraph" w:customStyle="1" w:styleId="Title-Black">
    <w:name w:val="Title-Black"/>
    <w:basedOn w:val="Title"/>
    <w:qFormat/>
    <w:rsid w:val="00BA4DE6"/>
    <w:pPr>
      <w:spacing w:after="160" w:line="192" w:lineRule="auto"/>
    </w:pPr>
    <w:rPr>
      <w:spacing w:val="0"/>
      <w:sz w:val="72"/>
    </w:rPr>
  </w:style>
  <w:style w:type="paragraph" w:customStyle="1" w:styleId="Subtitle-Black">
    <w:name w:val="Subtitle-Black"/>
    <w:basedOn w:val="Subtitle"/>
    <w:qFormat/>
    <w:rsid w:val="00BA4DE6"/>
    <w:pPr>
      <w:spacing w:line="192" w:lineRule="auto"/>
    </w:pPr>
    <w:rPr>
      <w:rFonts w:asciiTheme="majorHAnsi" w:eastAsiaTheme="minorEastAsia" w:hAnsiTheme="majorHAnsi" w:cstheme="minorBidi"/>
      <w:b/>
      <w:color w:val="auto"/>
      <w:spacing w:val="0"/>
      <w:sz w:val="160"/>
      <w:szCs w:val="22"/>
    </w:rPr>
  </w:style>
  <w:style w:type="paragraph" w:customStyle="1" w:styleId="StudentAuthorName">
    <w:name w:val="Student Author Name"/>
    <w:basedOn w:val="NoSpacing"/>
    <w:qFormat/>
    <w:rsid w:val="00BA4DE6"/>
    <w:rPr>
      <w:rFonts w:ascii="Arial" w:hAnsi="Arial" w:cs="Arial"/>
      <w:color w:val="FFFFFF" w:themeColor="background1"/>
      <w:sz w:val="24"/>
      <w:szCs w:val="24"/>
    </w:rPr>
  </w:style>
  <w:style w:type="paragraph" w:styleId="Header">
    <w:name w:val="header"/>
    <w:basedOn w:val="Normal"/>
    <w:link w:val="HeaderChar"/>
    <w:uiPriority w:val="99"/>
    <w:unhideWhenUsed/>
    <w:rsid w:val="00D63F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F2E"/>
    <w:rPr>
      <w:rFonts w:cs="Times New Roman"/>
      <w:kern w:val="0"/>
      <w:sz w:val="22"/>
      <w14:ligatures w14:val="none"/>
    </w:rPr>
  </w:style>
  <w:style w:type="paragraph" w:styleId="Footer">
    <w:name w:val="footer"/>
    <w:basedOn w:val="Normal"/>
    <w:link w:val="FooterChar"/>
    <w:uiPriority w:val="99"/>
    <w:unhideWhenUsed/>
    <w:rsid w:val="00D63F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3F2E"/>
    <w:rPr>
      <w:rFonts w:cs="Times New Roman"/>
      <w:kern w:val="0"/>
      <w:sz w:val="22"/>
      <w14:ligatures w14:val="none"/>
    </w:rPr>
  </w:style>
  <w:style w:type="paragraph" w:styleId="TOCHeading">
    <w:name w:val="TOC Heading"/>
    <w:basedOn w:val="Heading1"/>
    <w:next w:val="Normal"/>
    <w:uiPriority w:val="39"/>
    <w:unhideWhenUsed/>
    <w:qFormat/>
    <w:rsid w:val="00FA2EEB"/>
    <w:pPr>
      <w:spacing w:before="480" w:after="0" w:line="276" w:lineRule="auto"/>
      <w:outlineLvl w:val="9"/>
    </w:pPr>
    <w:rPr>
      <w:b/>
      <w:bCs/>
      <w:sz w:val="28"/>
      <w:szCs w:val="28"/>
    </w:rPr>
  </w:style>
  <w:style w:type="paragraph" w:styleId="TOC1">
    <w:name w:val="toc 1"/>
    <w:basedOn w:val="Normal"/>
    <w:next w:val="Normal"/>
    <w:autoRedefine/>
    <w:uiPriority w:val="39"/>
    <w:unhideWhenUsed/>
    <w:rsid w:val="00CB5244"/>
    <w:pPr>
      <w:tabs>
        <w:tab w:val="right" w:pos="10070"/>
      </w:tabs>
      <w:spacing w:before="360" w:after="360"/>
    </w:pPr>
    <w:rPr>
      <w:b/>
      <w:bCs/>
      <w:caps/>
      <w:szCs w:val="22"/>
      <w:u w:val="single"/>
    </w:rPr>
  </w:style>
  <w:style w:type="paragraph" w:styleId="TOC2">
    <w:name w:val="toc 2"/>
    <w:basedOn w:val="Normal"/>
    <w:next w:val="Normal"/>
    <w:autoRedefine/>
    <w:uiPriority w:val="39"/>
    <w:unhideWhenUsed/>
    <w:rsid w:val="00FA2EEB"/>
    <w:pPr>
      <w:spacing w:after="0"/>
    </w:pPr>
    <w:rPr>
      <w:b/>
      <w:bCs/>
      <w:smallCaps/>
      <w:szCs w:val="22"/>
    </w:rPr>
  </w:style>
  <w:style w:type="paragraph" w:styleId="TOC3">
    <w:name w:val="toc 3"/>
    <w:basedOn w:val="Normal"/>
    <w:next w:val="Normal"/>
    <w:autoRedefine/>
    <w:uiPriority w:val="39"/>
    <w:unhideWhenUsed/>
    <w:rsid w:val="00443DCD"/>
    <w:pPr>
      <w:keepNext/>
      <w:spacing w:after="0"/>
    </w:pPr>
    <w:rPr>
      <w:smallCaps/>
      <w:szCs w:val="22"/>
    </w:rPr>
  </w:style>
  <w:style w:type="paragraph" w:styleId="TOC4">
    <w:name w:val="toc 4"/>
    <w:basedOn w:val="Normal"/>
    <w:next w:val="Normal"/>
    <w:autoRedefine/>
    <w:uiPriority w:val="39"/>
    <w:unhideWhenUsed/>
    <w:rsid w:val="00FA2EEB"/>
    <w:pPr>
      <w:spacing w:after="0"/>
    </w:pPr>
    <w:rPr>
      <w:szCs w:val="22"/>
    </w:rPr>
  </w:style>
  <w:style w:type="paragraph" w:styleId="TOC5">
    <w:name w:val="toc 5"/>
    <w:basedOn w:val="Normal"/>
    <w:next w:val="Normal"/>
    <w:autoRedefine/>
    <w:uiPriority w:val="39"/>
    <w:unhideWhenUsed/>
    <w:rsid w:val="00FA2EEB"/>
    <w:pPr>
      <w:spacing w:after="0"/>
    </w:pPr>
    <w:rPr>
      <w:szCs w:val="22"/>
    </w:rPr>
  </w:style>
  <w:style w:type="paragraph" w:styleId="TOC6">
    <w:name w:val="toc 6"/>
    <w:basedOn w:val="Normal"/>
    <w:next w:val="Normal"/>
    <w:autoRedefine/>
    <w:uiPriority w:val="39"/>
    <w:unhideWhenUsed/>
    <w:rsid w:val="00FA2EEB"/>
    <w:pPr>
      <w:spacing w:after="0"/>
    </w:pPr>
    <w:rPr>
      <w:szCs w:val="22"/>
    </w:rPr>
  </w:style>
  <w:style w:type="paragraph" w:styleId="TOC7">
    <w:name w:val="toc 7"/>
    <w:basedOn w:val="Normal"/>
    <w:next w:val="Normal"/>
    <w:autoRedefine/>
    <w:uiPriority w:val="39"/>
    <w:unhideWhenUsed/>
    <w:rsid w:val="00FA2EEB"/>
    <w:pPr>
      <w:spacing w:after="0"/>
    </w:pPr>
    <w:rPr>
      <w:szCs w:val="22"/>
    </w:rPr>
  </w:style>
  <w:style w:type="paragraph" w:styleId="TOC8">
    <w:name w:val="toc 8"/>
    <w:basedOn w:val="Normal"/>
    <w:next w:val="Normal"/>
    <w:autoRedefine/>
    <w:uiPriority w:val="39"/>
    <w:unhideWhenUsed/>
    <w:rsid w:val="00FA2EEB"/>
    <w:pPr>
      <w:spacing w:after="0"/>
    </w:pPr>
    <w:rPr>
      <w:szCs w:val="22"/>
    </w:rPr>
  </w:style>
  <w:style w:type="paragraph" w:styleId="TOC9">
    <w:name w:val="toc 9"/>
    <w:basedOn w:val="Normal"/>
    <w:next w:val="Normal"/>
    <w:autoRedefine/>
    <w:uiPriority w:val="39"/>
    <w:unhideWhenUsed/>
    <w:rsid w:val="00FA2EEB"/>
    <w:pPr>
      <w:spacing w:after="0"/>
    </w:pPr>
    <w:rPr>
      <w:szCs w:val="22"/>
    </w:rPr>
  </w:style>
  <w:style w:type="character" w:styleId="Hyperlink">
    <w:name w:val="Hyperlink"/>
    <w:basedOn w:val="DefaultParagraphFont"/>
    <w:uiPriority w:val="99"/>
    <w:unhideWhenUsed/>
    <w:rsid w:val="0096107C"/>
    <w:rPr>
      <w:color w:val="467886" w:themeColor="hyperlink"/>
      <w:u w:val="single"/>
    </w:rPr>
  </w:style>
  <w:style w:type="paragraph" w:customStyle="1" w:styleId="Title-White">
    <w:name w:val="Title-White"/>
    <w:basedOn w:val="Title-Black"/>
    <w:qFormat/>
    <w:rsid w:val="00687CF0"/>
    <w:rPr>
      <w:rFonts w:cs="Times New Roman (Headings CS)"/>
      <w:color w:val="FFFFFF" w:themeColor="background1"/>
    </w:rPr>
  </w:style>
  <w:style w:type="paragraph" w:customStyle="1" w:styleId="AboutTheCover">
    <w:name w:val="AboutTheCover"/>
    <w:basedOn w:val="Normal"/>
    <w:qFormat/>
    <w:rsid w:val="00A45725"/>
    <w:pPr>
      <w:jc w:val="both"/>
    </w:pPr>
  </w:style>
  <w:style w:type="numbering" w:customStyle="1" w:styleId="CurrentList1">
    <w:name w:val="Current List1"/>
    <w:uiPriority w:val="99"/>
    <w:rsid w:val="00580526"/>
    <w:pPr>
      <w:numPr>
        <w:numId w:val="2"/>
      </w:numPr>
    </w:pPr>
  </w:style>
  <w:style w:type="numbering" w:customStyle="1" w:styleId="CurrentList2">
    <w:name w:val="Current List2"/>
    <w:uiPriority w:val="99"/>
    <w:rsid w:val="009C0E55"/>
    <w:pPr>
      <w:numPr>
        <w:numId w:val="3"/>
      </w:numPr>
    </w:pPr>
  </w:style>
  <w:style w:type="numbering" w:customStyle="1" w:styleId="CurrentList3">
    <w:name w:val="Current List3"/>
    <w:uiPriority w:val="99"/>
    <w:rsid w:val="009C0E55"/>
    <w:pPr>
      <w:numPr>
        <w:numId w:val="4"/>
      </w:numPr>
    </w:pPr>
  </w:style>
  <w:style w:type="paragraph" w:customStyle="1" w:styleId="Title-NoTOCEntry">
    <w:name w:val="Title-No_TOC_Entry"/>
    <w:basedOn w:val="Title"/>
    <w:next w:val="Normal"/>
    <w:qFormat/>
    <w:rsid w:val="00E6045E"/>
  </w:style>
  <w:style w:type="character" w:styleId="UnresolvedMention">
    <w:name w:val="Unresolved Mention"/>
    <w:basedOn w:val="DefaultParagraphFont"/>
    <w:uiPriority w:val="99"/>
    <w:semiHidden/>
    <w:unhideWhenUsed/>
    <w:rsid w:val="00021F88"/>
    <w:rPr>
      <w:color w:val="605E5C"/>
      <w:shd w:val="clear" w:color="auto" w:fill="E1DFDD"/>
    </w:rPr>
  </w:style>
  <w:style w:type="paragraph" w:styleId="Caption">
    <w:name w:val="caption"/>
    <w:basedOn w:val="Normal"/>
    <w:next w:val="Normal"/>
    <w:uiPriority w:val="35"/>
    <w:unhideWhenUsed/>
    <w:qFormat/>
    <w:rsid w:val="008F1EF6"/>
    <w:pPr>
      <w:spacing w:after="200" w:line="240" w:lineRule="auto"/>
    </w:pPr>
    <w:rPr>
      <w:i/>
      <w:iCs/>
      <w:color w:val="0E2841" w:themeColor="text2"/>
      <w:sz w:val="18"/>
      <w:szCs w:val="18"/>
    </w:rPr>
  </w:style>
  <w:style w:type="table" w:styleId="ListTable6Colorful-Accent6">
    <w:name w:val="List Table 6 Colorful Accent 6"/>
    <w:basedOn w:val="TableNormal"/>
    <w:uiPriority w:val="51"/>
    <w:rsid w:val="0053367F"/>
    <w:pPr>
      <w:spacing w:after="0" w:line="240" w:lineRule="auto"/>
    </w:pPr>
    <w:rPr>
      <w:rFonts w:eastAsiaTheme="minorHAnsi"/>
      <w:color w:val="3A7C22" w:themeColor="accent6" w:themeShade="BF"/>
      <w:kern w:val="0"/>
      <w:sz w:val="22"/>
      <w:szCs w:val="22"/>
      <w14:ligatures w14:val="none"/>
    </w:rPr>
    <w:tblPr/>
    <w:tblStylePr w:type="firstRow">
      <w:rPr>
        <w:b/>
        <w:bCs/>
      </w:rPr>
    </w:tblStylePr>
    <w:tblStylePr w:type="lastRow">
      <w:rPr>
        <w:b/>
        <w:bCs/>
      </w:rPr>
    </w:tblStylePr>
    <w:tblStylePr w:type="firstCol">
      <w:rPr>
        <w:b/>
        <w:bCs/>
      </w:rPr>
    </w:tblStylePr>
    <w:tblStylePr w:type="lastCol">
      <w:rPr>
        <w:b/>
        <w:bCs/>
      </w:rPr>
    </w:tblStylePr>
  </w:style>
  <w:style w:type="table" w:styleId="ListTable2">
    <w:name w:val="List Table 2"/>
    <w:basedOn w:val="TableNormal"/>
    <w:uiPriority w:val="47"/>
    <w:rsid w:val="00C85716"/>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80EDF"/>
    <w:pPr>
      <w:spacing w:after="0"/>
      <w:ind w:left="440" w:hanging="440"/>
    </w:pPr>
    <w:rPr>
      <w:smallCaps/>
      <w:sz w:val="20"/>
      <w:szCs w:val="20"/>
    </w:rPr>
  </w:style>
  <w:style w:type="paragraph" w:styleId="Bibliography">
    <w:name w:val="Bibliography"/>
    <w:basedOn w:val="Normal"/>
    <w:next w:val="Normal"/>
    <w:uiPriority w:val="37"/>
    <w:unhideWhenUsed/>
    <w:rsid w:val="003C602F"/>
  </w:style>
  <w:style w:type="character" w:styleId="Strong">
    <w:name w:val="Strong"/>
    <w:basedOn w:val="DefaultParagraphFont"/>
    <w:uiPriority w:val="22"/>
    <w:qFormat/>
    <w:rsid w:val="00C3128D"/>
    <w:rPr>
      <w:b/>
      <w:bCs/>
    </w:rPr>
  </w:style>
  <w:style w:type="character" w:styleId="Emphasis">
    <w:name w:val="Emphasis"/>
    <w:basedOn w:val="DefaultParagraphFont"/>
    <w:uiPriority w:val="20"/>
    <w:qFormat/>
    <w:rsid w:val="00C3128D"/>
    <w:rPr>
      <w:i/>
      <w:iCs/>
    </w:rPr>
  </w:style>
  <w:style w:type="table" w:styleId="GridTable4">
    <w:name w:val="Grid Table 4"/>
    <w:basedOn w:val="TableNormal"/>
    <w:uiPriority w:val="49"/>
    <w:rsid w:val="000E729F"/>
    <w:pPr>
      <w:spacing w:after="0" w:line="240" w:lineRule="auto"/>
    </w:pP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character" w:styleId="SmartLink">
    <w:name w:val="Smart Link"/>
    <w:basedOn w:val="DefaultParagraphFont"/>
    <w:uiPriority w:val="99"/>
    <w:unhideWhenUsed/>
    <w:rsid w:val="00DB614F"/>
    <w:rPr>
      <w:color w:val="0000FF"/>
      <w:u w:val="single"/>
      <w:shd w:val="clear" w:color="auto" w:fill="F3F2F1"/>
    </w:rPr>
  </w:style>
  <w:style w:type="character" w:styleId="FollowedHyperlink">
    <w:name w:val="FollowedHyperlink"/>
    <w:basedOn w:val="DefaultParagraphFont"/>
    <w:uiPriority w:val="99"/>
    <w:semiHidden/>
    <w:unhideWhenUsed/>
    <w:rsid w:val="00AB13DC"/>
    <w:rPr>
      <w:color w:val="96607D" w:themeColor="followedHyperlink"/>
      <w:u w:val="single"/>
    </w:rPr>
  </w:style>
  <w:style w:type="paragraph" w:customStyle="1" w:styleId="CoverDescriptionText">
    <w:name w:val="Cover Description Text"/>
    <w:basedOn w:val="Normal"/>
    <w:autoRedefine/>
    <w:qFormat/>
    <w:rsid w:val="00E21C3E"/>
    <w:pPr>
      <w:spacing w:line="278" w:lineRule="auto"/>
      <w:jc w:val="both"/>
    </w:pPr>
    <w:rPr>
      <w:rFonts w:eastAsiaTheme="minorHAnsi" w:cstheme="minorBidi"/>
      <w:kern w:val="2"/>
      <w:sz w:val="20"/>
      <w14:ligatures w14:val="standardContextual"/>
    </w:rPr>
  </w:style>
  <w:style w:type="paragraph" w:styleId="BodyText">
    <w:name w:val="Body Text"/>
    <w:basedOn w:val="Normal"/>
    <w:link w:val="BodyTextChar"/>
    <w:uiPriority w:val="99"/>
    <w:semiHidden/>
    <w:unhideWhenUsed/>
    <w:rsid w:val="00EA7BD7"/>
    <w:pPr>
      <w:spacing w:after="120"/>
    </w:pPr>
  </w:style>
  <w:style w:type="character" w:customStyle="1" w:styleId="BodyTextChar">
    <w:name w:val="Body Text Char"/>
    <w:basedOn w:val="DefaultParagraphFont"/>
    <w:link w:val="BodyText"/>
    <w:uiPriority w:val="99"/>
    <w:semiHidden/>
    <w:rsid w:val="00EA7BD7"/>
    <w:rPr>
      <w:rFonts w:cs="Times New Roman"/>
      <w:kern w:val="0"/>
      <w:sz w:val="22"/>
      <w14:ligatures w14:val="none"/>
    </w:rPr>
  </w:style>
  <w:style w:type="paragraph" w:styleId="NormalWeb">
    <w:name w:val="Normal (Web)"/>
    <w:basedOn w:val="Normal"/>
    <w:uiPriority w:val="99"/>
    <w:unhideWhenUsed/>
    <w:rsid w:val="002816E7"/>
    <w:rPr>
      <w:rFonts w:ascii="Times New Roman" w:hAnsi="Times New Roman"/>
      <w:sz w:val="24"/>
    </w:rPr>
  </w:style>
  <w:style w:type="paragraph" w:styleId="Revision">
    <w:name w:val="Revision"/>
    <w:hidden/>
    <w:uiPriority w:val="99"/>
    <w:semiHidden/>
    <w:rsid w:val="00E83F20"/>
    <w:pPr>
      <w:spacing w:after="0" w:line="240" w:lineRule="auto"/>
    </w:pPr>
    <w:rPr>
      <w:rFonts w:cs="Times New Roman"/>
      <w:kern w:val="0"/>
      <w:sz w:val="22"/>
      <w14:ligatures w14:val="none"/>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cs="Times New Roman"/>
      <w:kern w:val="0"/>
      <w:sz w:val="20"/>
      <w:szCs w:val="20"/>
      <w14:ligatures w14:val="none"/>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EE71C8"/>
    <w:rPr>
      <w:b/>
      <w:bCs/>
    </w:rPr>
  </w:style>
  <w:style w:type="character" w:customStyle="1" w:styleId="CommentSubjectChar">
    <w:name w:val="Comment Subject Char"/>
    <w:basedOn w:val="CommentTextChar"/>
    <w:link w:val="CommentSubject"/>
    <w:uiPriority w:val="99"/>
    <w:semiHidden/>
    <w:rsid w:val="00EE71C8"/>
    <w:rPr>
      <w:rFonts w:cs="Times New Roman"/>
      <w:b/>
      <w:bCs/>
      <w:kern w:val="0"/>
      <w:sz w:val="20"/>
      <w:szCs w:val="20"/>
      <w14:ligatures w14:val="none"/>
    </w:rPr>
  </w:style>
  <w:style w:type="character" w:styleId="SubtleEmphasis">
    <w:name w:val="Subtle Emphasis"/>
    <w:basedOn w:val="DefaultParagraphFont"/>
    <w:uiPriority w:val="19"/>
    <w:qFormat/>
    <w:rsid w:val="00B22C62"/>
    <w:rPr>
      <w:i/>
      <w:iCs/>
      <w:color w:val="404040" w:themeColor="text1" w:themeTint="BF"/>
    </w:rPr>
  </w:style>
  <w:style w:type="paragraph" w:customStyle="1" w:styleId="p1">
    <w:name w:val="p1"/>
    <w:basedOn w:val="Normal"/>
    <w:rsid w:val="00400B32"/>
    <w:pPr>
      <w:spacing w:before="100" w:beforeAutospacing="1" w:after="100" w:afterAutospacing="1" w:line="240" w:lineRule="auto"/>
    </w:pPr>
    <w:rPr>
      <w:rFonts w:ascii="Times New Roman" w:hAnsi="Times New Roman"/>
      <w:sz w:val="24"/>
    </w:rPr>
  </w:style>
  <w:style w:type="paragraph" w:customStyle="1" w:styleId="p2">
    <w:name w:val="p2"/>
    <w:basedOn w:val="Normal"/>
    <w:rsid w:val="00400B32"/>
    <w:pPr>
      <w:spacing w:before="100" w:beforeAutospacing="1" w:after="100" w:afterAutospacing="1" w:line="240" w:lineRule="auto"/>
    </w:pPr>
    <w:rPr>
      <w:rFonts w:ascii="Times New Roman" w:hAnsi="Times New Roman"/>
      <w:sz w:val="24"/>
    </w:rPr>
  </w:style>
  <w:style w:type="table" w:styleId="TableGrid">
    <w:name w:val="Table Grid"/>
    <w:basedOn w:val="TableNormal"/>
    <w:uiPriority w:val="59"/>
    <w:rsid w:val="00400B32"/>
    <w:pPr>
      <w:spacing w:after="0" w:line="240" w:lineRule="auto"/>
    </w:pPr>
    <w:tblPr/>
  </w:style>
  <w:style w:type="character" w:customStyle="1" w:styleId="s1">
    <w:name w:val="s1"/>
    <w:basedOn w:val="DefaultParagraphFont"/>
    <w:rsid w:val="00595F45"/>
  </w:style>
  <w:style w:type="character" w:customStyle="1" w:styleId="s2">
    <w:name w:val="s2"/>
    <w:basedOn w:val="DefaultParagraphFont"/>
    <w:rsid w:val="00595F45"/>
  </w:style>
  <w:style w:type="character" w:customStyle="1" w:styleId="s3">
    <w:name w:val="s3"/>
    <w:basedOn w:val="DefaultParagraphFont"/>
    <w:rsid w:val="00595F45"/>
  </w:style>
  <w:style w:type="paragraph" w:customStyle="1" w:styleId="p4">
    <w:name w:val="p4"/>
    <w:basedOn w:val="Normal"/>
    <w:rsid w:val="00595F45"/>
    <w:pPr>
      <w:spacing w:before="100" w:beforeAutospacing="1" w:after="100" w:afterAutospacing="1" w:line="240" w:lineRule="auto"/>
    </w:pPr>
    <w:rPr>
      <w:rFonts w:ascii="Times New Roman" w:hAnsi="Times New Roman"/>
      <w:sz w:val="24"/>
    </w:rPr>
  </w:style>
  <w:style w:type="character" w:customStyle="1" w:styleId="s4">
    <w:name w:val="s4"/>
    <w:basedOn w:val="DefaultParagraphFont"/>
    <w:rsid w:val="00595F45"/>
  </w:style>
  <w:style w:type="character" w:customStyle="1" w:styleId="textlayer--absolute">
    <w:name w:val="textlayer--absolute"/>
    <w:basedOn w:val="DefaultParagraphFont"/>
    <w:rsid w:val="00E951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2946">
      <w:bodyDiv w:val="1"/>
      <w:marLeft w:val="0"/>
      <w:marRight w:val="0"/>
      <w:marTop w:val="0"/>
      <w:marBottom w:val="0"/>
      <w:divBdr>
        <w:top w:val="none" w:sz="0" w:space="0" w:color="auto"/>
        <w:left w:val="none" w:sz="0" w:space="0" w:color="auto"/>
        <w:bottom w:val="none" w:sz="0" w:space="0" w:color="auto"/>
        <w:right w:val="none" w:sz="0" w:space="0" w:color="auto"/>
      </w:divBdr>
    </w:div>
    <w:div w:id="5376005">
      <w:bodyDiv w:val="1"/>
      <w:marLeft w:val="0"/>
      <w:marRight w:val="0"/>
      <w:marTop w:val="0"/>
      <w:marBottom w:val="0"/>
      <w:divBdr>
        <w:top w:val="none" w:sz="0" w:space="0" w:color="auto"/>
        <w:left w:val="none" w:sz="0" w:space="0" w:color="auto"/>
        <w:bottom w:val="none" w:sz="0" w:space="0" w:color="auto"/>
        <w:right w:val="none" w:sz="0" w:space="0" w:color="auto"/>
      </w:divBdr>
    </w:div>
    <w:div w:id="6837635">
      <w:bodyDiv w:val="1"/>
      <w:marLeft w:val="0"/>
      <w:marRight w:val="0"/>
      <w:marTop w:val="0"/>
      <w:marBottom w:val="0"/>
      <w:divBdr>
        <w:top w:val="none" w:sz="0" w:space="0" w:color="auto"/>
        <w:left w:val="none" w:sz="0" w:space="0" w:color="auto"/>
        <w:bottom w:val="none" w:sz="0" w:space="0" w:color="auto"/>
        <w:right w:val="none" w:sz="0" w:space="0" w:color="auto"/>
      </w:divBdr>
    </w:div>
    <w:div w:id="6949251">
      <w:bodyDiv w:val="1"/>
      <w:marLeft w:val="0"/>
      <w:marRight w:val="0"/>
      <w:marTop w:val="0"/>
      <w:marBottom w:val="0"/>
      <w:divBdr>
        <w:top w:val="none" w:sz="0" w:space="0" w:color="auto"/>
        <w:left w:val="none" w:sz="0" w:space="0" w:color="auto"/>
        <w:bottom w:val="none" w:sz="0" w:space="0" w:color="auto"/>
        <w:right w:val="none" w:sz="0" w:space="0" w:color="auto"/>
      </w:divBdr>
    </w:div>
    <w:div w:id="10618784">
      <w:bodyDiv w:val="1"/>
      <w:marLeft w:val="0"/>
      <w:marRight w:val="0"/>
      <w:marTop w:val="0"/>
      <w:marBottom w:val="0"/>
      <w:divBdr>
        <w:top w:val="none" w:sz="0" w:space="0" w:color="auto"/>
        <w:left w:val="none" w:sz="0" w:space="0" w:color="auto"/>
        <w:bottom w:val="none" w:sz="0" w:space="0" w:color="auto"/>
        <w:right w:val="none" w:sz="0" w:space="0" w:color="auto"/>
      </w:divBdr>
    </w:div>
    <w:div w:id="10879202">
      <w:bodyDiv w:val="1"/>
      <w:marLeft w:val="0"/>
      <w:marRight w:val="0"/>
      <w:marTop w:val="0"/>
      <w:marBottom w:val="0"/>
      <w:divBdr>
        <w:top w:val="none" w:sz="0" w:space="0" w:color="auto"/>
        <w:left w:val="none" w:sz="0" w:space="0" w:color="auto"/>
        <w:bottom w:val="none" w:sz="0" w:space="0" w:color="auto"/>
        <w:right w:val="none" w:sz="0" w:space="0" w:color="auto"/>
      </w:divBdr>
    </w:div>
    <w:div w:id="11030174">
      <w:bodyDiv w:val="1"/>
      <w:marLeft w:val="0"/>
      <w:marRight w:val="0"/>
      <w:marTop w:val="0"/>
      <w:marBottom w:val="0"/>
      <w:divBdr>
        <w:top w:val="none" w:sz="0" w:space="0" w:color="auto"/>
        <w:left w:val="none" w:sz="0" w:space="0" w:color="auto"/>
        <w:bottom w:val="none" w:sz="0" w:space="0" w:color="auto"/>
        <w:right w:val="none" w:sz="0" w:space="0" w:color="auto"/>
      </w:divBdr>
    </w:div>
    <w:div w:id="11150179">
      <w:bodyDiv w:val="1"/>
      <w:marLeft w:val="0"/>
      <w:marRight w:val="0"/>
      <w:marTop w:val="0"/>
      <w:marBottom w:val="0"/>
      <w:divBdr>
        <w:top w:val="none" w:sz="0" w:space="0" w:color="auto"/>
        <w:left w:val="none" w:sz="0" w:space="0" w:color="auto"/>
        <w:bottom w:val="none" w:sz="0" w:space="0" w:color="auto"/>
        <w:right w:val="none" w:sz="0" w:space="0" w:color="auto"/>
      </w:divBdr>
    </w:div>
    <w:div w:id="11690675">
      <w:bodyDiv w:val="1"/>
      <w:marLeft w:val="0"/>
      <w:marRight w:val="0"/>
      <w:marTop w:val="0"/>
      <w:marBottom w:val="0"/>
      <w:divBdr>
        <w:top w:val="none" w:sz="0" w:space="0" w:color="auto"/>
        <w:left w:val="none" w:sz="0" w:space="0" w:color="auto"/>
        <w:bottom w:val="none" w:sz="0" w:space="0" w:color="auto"/>
        <w:right w:val="none" w:sz="0" w:space="0" w:color="auto"/>
      </w:divBdr>
    </w:div>
    <w:div w:id="14432454">
      <w:bodyDiv w:val="1"/>
      <w:marLeft w:val="0"/>
      <w:marRight w:val="0"/>
      <w:marTop w:val="0"/>
      <w:marBottom w:val="0"/>
      <w:divBdr>
        <w:top w:val="none" w:sz="0" w:space="0" w:color="auto"/>
        <w:left w:val="none" w:sz="0" w:space="0" w:color="auto"/>
        <w:bottom w:val="none" w:sz="0" w:space="0" w:color="auto"/>
        <w:right w:val="none" w:sz="0" w:space="0" w:color="auto"/>
      </w:divBdr>
    </w:div>
    <w:div w:id="16465821">
      <w:bodyDiv w:val="1"/>
      <w:marLeft w:val="0"/>
      <w:marRight w:val="0"/>
      <w:marTop w:val="0"/>
      <w:marBottom w:val="0"/>
      <w:divBdr>
        <w:top w:val="none" w:sz="0" w:space="0" w:color="auto"/>
        <w:left w:val="none" w:sz="0" w:space="0" w:color="auto"/>
        <w:bottom w:val="none" w:sz="0" w:space="0" w:color="auto"/>
        <w:right w:val="none" w:sz="0" w:space="0" w:color="auto"/>
      </w:divBdr>
    </w:div>
    <w:div w:id="16930829">
      <w:bodyDiv w:val="1"/>
      <w:marLeft w:val="0"/>
      <w:marRight w:val="0"/>
      <w:marTop w:val="0"/>
      <w:marBottom w:val="0"/>
      <w:divBdr>
        <w:top w:val="none" w:sz="0" w:space="0" w:color="auto"/>
        <w:left w:val="none" w:sz="0" w:space="0" w:color="auto"/>
        <w:bottom w:val="none" w:sz="0" w:space="0" w:color="auto"/>
        <w:right w:val="none" w:sz="0" w:space="0" w:color="auto"/>
      </w:divBdr>
    </w:div>
    <w:div w:id="17195892">
      <w:bodyDiv w:val="1"/>
      <w:marLeft w:val="0"/>
      <w:marRight w:val="0"/>
      <w:marTop w:val="0"/>
      <w:marBottom w:val="0"/>
      <w:divBdr>
        <w:top w:val="none" w:sz="0" w:space="0" w:color="auto"/>
        <w:left w:val="none" w:sz="0" w:space="0" w:color="auto"/>
        <w:bottom w:val="none" w:sz="0" w:space="0" w:color="auto"/>
        <w:right w:val="none" w:sz="0" w:space="0" w:color="auto"/>
      </w:divBdr>
    </w:div>
    <w:div w:id="17707361">
      <w:bodyDiv w:val="1"/>
      <w:marLeft w:val="0"/>
      <w:marRight w:val="0"/>
      <w:marTop w:val="0"/>
      <w:marBottom w:val="0"/>
      <w:divBdr>
        <w:top w:val="none" w:sz="0" w:space="0" w:color="auto"/>
        <w:left w:val="none" w:sz="0" w:space="0" w:color="auto"/>
        <w:bottom w:val="none" w:sz="0" w:space="0" w:color="auto"/>
        <w:right w:val="none" w:sz="0" w:space="0" w:color="auto"/>
      </w:divBdr>
    </w:div>
    <w:div w:id="21637223">
      <w:bodyDiv w:val="1"/>
      <w:marLeft w:val="0"/>
      <w:marRight w:val="0"/>
      <w:marTop w:val="0"/>
      <w:marBottom w:val="0"/>
      <w:divBdr>
        <w:top w:val="none" w:sz="0" w:space="0" w:color="auto"/>
        <w:left w:val="none" w:sz="0" w:space="0" w:color="auto"/>
        <w:bottom w:val="none" w:sz="0" w:space="0" w:color="auto"/>
        <w:right w:val="none" w:sz="0" w:space="0" w:color="auto"/>
      </w:divBdr>
    </w:div>
    <w:div w:id="21833920">
      <w:bodyDiv w:val="1"/>
      <w:marLeft w:val="0"/>
      <w:marRight w:val="0"/>
      <w:marTop w:val="0"/>
      <w:marBottom w:val="0"/>
      <w:divBdr>
        <w:top w:val="none" w:sz="0" w:space="0" w:color="auto"/>
        <w:left w:val="none" w:sz="0" w:space="0" w:color="auto"/>
        <w:bottom w:val="none" w:sz="0" w:space="0" w:color="auto"/>
        <w:right w:val="none" w:sz="0" w:space="0" w:color="auto"/>
      </w:divBdr>
    </w:div>
    <w:div w:id="22754689">
      <w:bodyDiv w:val="1"/>
      <w:marLeft w:val="0"/>
      <w:marRight w:val="0"/>
      <w:marTop w:val="0"/>
      <w:marBottom w:val="0"/>
      <w:divBdr>
        <w:top w:val="none" w:sz="0" w:space="0" w:color="auto"/>
        <w:left w:val="none" w:sz="0" w:space="0" w:color="auto"/>
        <w:bottom w:val="none" w:sz="0" w:space="0" w:color="auto"/>
        <w:right w:val="none" w:sz="0" w:space="0" w:color="auto"/>
      </w:divBdr>
    </w:div>
    <w:div w:id="23018917">
      <w:bodyDiv w:val="1"/>
      <w:marLeft w:val="0"/>
      <w:marRight w:val="0"/>
      <w:marTop w:val="0"/>
      <w:marBottom w:val="0"/>
      <w:divBdr>
        <w:top w:val="none" w:sz="0" w:space="0" w:color="auto"/>
        <w:left w:val="none" w:sz="0" w:space="0" w:color="auto"/>
        <w:bottom w:val="none" w:sz="0" w:space="0" w:color="auto"/>
        <w:right w:val="none" w:sz="0" w:space="0" w:color="auto"/>
      </w:divBdr>
    </w:div>
    <w:div w:id="23135569">
      <w:bodyDiv w:val="1"/>
      <w:marLeft w:val="0"/>
      <w:marRight w:val="0"/>
      <w:marTop w:val="0"/>
      <w:marBottom w:val="0"/>
      <w:divBdr>
        <w:top w:val="none" w:sz="0" w:space="0" w:color="auto"/>
        <w:left w:val="none" w:sz="0" w:space="0" w:color="auto"/>
        <w:bottom w:val="none" w:sz="0" w:space="0" w:color="auto"/>
        <w:right w:val="none" w:sz="0" w:space="0" w:color="auto"/>
      </w:divBdr>
    </w:div>
    <w:div w:id="25100615">
      <w:bodyDiv w:val="1"/>
      <w:marLeft w:val="0"/>
      <w:marRight w:val="0"/>
      <w:marTop w:val="0"/>
      <w:marBottom w:val="0"/>
      <w:divBdr>
        <w:top w:val="none" w:sz="0" w:space="0" w:color="auto"/>
        <w:left w:val="none" w:sz="0" w:space="0" w:color="auto"/>
        <w:bottom w:val="none" w:sz="0" w:space="0" w:color="auto"/>
        <w:right w:val="none" w:sz="0" w:space="0" w:color="auto"/>
      </w:divBdr>
    </w:div>
    <w:div w:id="25176477">
      <w:bodyDiv w:val="1"/>
      <w:marLeft w:val="0"/>
      <w:marRight w:val="0"/>
      <w:marTop w:val="0"/>
      <w:marBottom w:val="0"/>
      <w:divBdr>
        <w:top w:val="none" w:sz="0" w:space="0" w:color="auto"/>
        <w:left w:val="none" w:sz="0" w:space="0" w:color="auto"/>
        <w:bottom w:val="none" w:sz="0" w:space="0" w:color="auto"/>
        <w:right w:val="none" w:sz="0" w:space="0" w:color="auto"/>
      </w:divBdr>
    </w:div>
    <w:div w:id="34041881">
      <w:bodyDiv w:val="1"/>
      <w:marLeft w:val="0"/>
      <w:marRight w:val="0"/>
      <w:marTop w:val="0"/>
      <w:marBottom w:val="0"/>
      <w:divBdr>
        <w:top w:val="none" w:sz="0" w:space="0" w:color="auto"/>
        <w:left w:val="none" w:sz="0" w:space="0" w:color="auto"/>
        <w:bottom w:val="none" w:sz="0" w:space="0" w:color="auto"/>
        <w:right w:val="none" w:sz="0" w:space="0" w:color="auto"/>
      </w:divBdr>
    </w:div>
    <w:div w:id="34934333">
      <w:bodyDiv w:val="1"/>
      <w:marLeft w:val="0"/>
      <w:marRight w:val="0"/>
      <w:marTop w:val="0"/>
      <w:marBottom w:val="0"/>
      <w:divBdr>
        <w:top w:val="none" w:sz="0" w:space="0" w:color="auto"/>
        <w:left w:val="none" w:sz="0" w:space="0" w:color="auto"/>
        <w:bottom w:val="none" w:sz="0" w:space="0" w:color="auto"/>
        <w:right w:val="none" w:sz="0" w:space="0" w:color="auto"/>
      </w:divBdr>
    </w:div>
    <w:div w:id="36980091">
      <w:bodyDiv w:val="1"/>
      <w:marLeft w:val="0"/>
      <w:marRight w:val="0"/>
      <w:marTop w:val="0"/>
      <w:marBottom w:val="0"/>
      <w:divBdr>
        <w:top w:val="none" w:sz="0" w:space="0" w:color="auto"/>
        <w:left w:val="none" w:sz="0" w:space="0" w:color="auto"/>
        <w:bottom w:val="none" w:sz="0" w:space="0" w:color="auto"/>
        <w:right w:val="none" w:sz="0" w:space="0" w:color="auto"/>
      </w:divBdr>
    </w:div>
    <w:div w:id="42415065">
      <w:bodyDiv w:val="1"/>
      <w:marLeft w:val="0"/>
      <w:marRight w:val="0"/>
      <w:marTop w:val="0"/>
      <w:marBottom w:val="0"/>
      <w:divBdr>
        <w:top w:val="none" w:sz="0" w:space="0" w:color="auto"/>
        <w:left w:val="none" w:sz="0" w:space="0" w:color="auto"/>
        <w:bottom w:val="none" w:sz="0" w:space="0" w:color="auto"/>
        <w:right w:val="none" w:sz="0" w:space="0" w:color="auto"/>
      </w:divBdr>
    </w:div>
    <w:div w:id="42676672">
      <w:bodyDiv w:val="1"/>
      <w:marLeft w:val="0"/>
      <w:marRight w:val="0"/>
      <w:marTop w:val="0"/>
      <w:marBottom w:val="0"/>
      <w:divBdr>
        <w:top w:val="none" w:sz="0" w:space="0" w:color="auto"/>
        <w:left w:val="none" w:sz="0" w:space="0" w:color="auto"/>
        <w:bottom w:val="none" w:sz="0" w:space="0" w:color="auto"/>
        <w:right w:val="none" w:sz="0" w:space="0" w:color="auto"/>
      </w:divBdr>
    </w:div>
    <w:div w:id="42950279">
      <w:bodyDiv w:val="1"/>
      <w:marLeft w:val="0"/>
      <w:marRight w:val="0"/>
      <w:marTop w:val="0"/>
      <w:marBottom w:val="0"/>
      <w:divBdr>
        <w:top w:val="none" w:sz="0" w:space="0" w:color="auto"/>
        <w:left w:val="none" w:sz="0" w:space="0" w:color="auto"/>
        <w:bottom w:val="none" w:sz="0" w:space="0" w:color="auto"/>
        <w:right w:val="none" w:sz="0" w:space="0" w:color="auto"/>
      </w:divBdr>
    </w:div>
    <w:div w:id="44793002">
      <w:bodyDiv w:val="1"/>
      <w:marLeft w:val="0"/>
      <w:marRight w:val="0"/>
      <w:marTop w:val="0"/>
      <w:marBottom w:val="0"/>
      <w:divBdr>
        <w:top w:val="none" w:sz="0" w:space="0" w:color="auto"/>
        <w:left w:val="none" w:sz="0" w:space="0" w:color="auto"/>
        <w:bottom w:val="none" w:sz="0" w:space="0" w:color="auto"/>
        <w:right w:val="none" w:sz="0" w:space="0" w:color="auto"/>
      </w:divBdr>
    </w:div>
    <w:div w:id="46026858">
      <w:bodyDiv w:val="1"/>
      <w:marLeft w:val="0"/>
      <w:marRight w:val="0"/>
      <w:marTop w:val="0"/>
      <w:marBottom w:val="0"/>
      <w:divBdr>
        <w:top w:val="none" w:sz="0" w:space="0" w:color="auto"/>
        <w:left w:val="none" w:sz="0" w:space="0" w:color="auto"/>
        <w:bottom w:val="none" w:sz="0" w:space="0" w:color="auto"/>
        <w:right w:val="none" w:sz="0" w:space="0" w:color="auto"/>
      </w:divBdr>
    </w:div>
    <w:div w:id="47341387">
      <w:bodyDiv w:val="1"/>
      <w:marLeft w:val="0"/>
      <w:marRight w:val="0"/>
      <w:marTop w:val="0"/>
      <w:marBottom w:val="0"/>
      <w:divBdr>
        <w:top w:val="none" w:sz="0" w:space="0" w:color="auto"/>
        <w:left w:val="none" w:sz="0" w:space="0" w:color="auto"/>
        <w:bottom w:val="none" w:sz="0" w:space="0" w:color="auto"/>
        <w:right w:val="none" w:sz="0" w:space="0" w:color="auto"/>
      </w:divBdr>
    </w:div>
    <w:div w:id="48041581">
      <w:bodyDiv w:val="1"/>
      <w:marLeft w:val="0"/>
      <w:marRight w:val="0"/>
      <w:marTop w:val="0"/>
      <w:marBottom w:val="0"/>
      <w:divBdr>
        <w:top w:val="none" w:sz="0" w:space="0" w:color="auto"/>
        <w:left w:val="none" w:sz="0" w:space="0" w:color="auto"/>
        <w:bottom w:val="none" w:sz="0" w:space="0" w:color="auto"/>
        <w:right w:val="none" w:sz="0" w:space="0" w:color="auto"/>
      </w:divBdr>
    </w:div>
    <w:div w:id="49429317">
      <w:bodyDiv w:val="1"/>
      <w:marLeft w:val="0"/>
      <w:marRight w:val="0"/>
      <w:marTop w:val="0"/>
      <w:marBottom w:val="0"/>
      <w:divBdr>
        <w:top w:val="none" w:sz="0" w:space="0" w:color="auto"/>
        <w:left w:val="none" w:sz="0" w:space="0" w:color="auto"/>
        <w:bottom w:val="none" w:sz="0" w:space="0" w:color="auto"/>
        <w:right w:val="none" w:sz="0" w:space="0" w:color="auto"/>
      </w:divBdr>
    </w:div>
    <w:div w:id="57822993">
      <w:bodyDiv w:val="1"/>
      <w:marLeft w:val="0"/>
      <w:marRight w:val="0"/>
      <w:marTop w:val="0"/>
      <w:marBottom w:val="0"/>
      <w:divBdr>
        <w:top w:val="none" w:sz="0" w:space="0" w:color="auto"/>
        <w:left w:val="none" w:sz="0" w:space="0" w:color="auto"/>
        <w:bottom w:val="none" w:sz="0" w:space="0" w:color="auto"/>
        <w:right w:val="none" w:sz="0" w:space="0" w:color="auto"/>
      </w:divBdr>
    </w:div>
    <w:div w:id="63140884">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6658061">
      <w:bodyDiv w:val="1"/>
      <w:marLeft w:val="0"/>
      <w:marRight w:val="0"/>
      <w:marTop w:val="0"/>
      <w:marBottom w:val="0"/>
      <w:divBdr>
        <w:top w:val="none" w:sz="0" w:space="0" w:color="auto"/>
        <w:left w:val="none" w:sz="0" w:space="0" w:color="auto"/>
        <w:bottom w:val="none" w:sz="0" w:space="0" w:color="auto"/>
        <w:right w:val="none" w:sz="0" w:space="0" w:color="auto"/>
      </w:divBdr>
    </w:div>
    <w:div w:id="73476899">
      <w:bodyDiv w:val="1"/>
      <w:marLeft w:val="0"/>
      <w:marRight w:val="0"/>
      <w:marTop w:val="0"/>
      <w:marBottom w:val="0"/>
      <w:divBdr>
        <w:top w:val="none" w:sz="0" w:space="0" w:color="auto"/>
        <w:left w:val="none" w:sz="0" w:space="0" w:color="auto"/>
        <w:bottom w:val="none" w:sz="0" w:space="0" w:color="auto"/>
        <w:right w:val="none" w:sz="0" w:space="0" w:color="auto"/>
      </w:divBdr>
    </w:div>
    <w:div w:id="75249970">
      <w:bodyDiv w:val="1"/>
      <w:marLeft w:val="0"/>
      <w:marRight w:val="0"/>
      <w:marTop w:val="0"/>
      <w:marBottom w:val="0"/>
      <w:divBdr>
        <w:top w:val="none" w:sz="0" w:space="0" w:color="auto"/>
        <w:left w:val="none" w:sz="0" w:space="0" w:color="auto"/>
        <w:bottom w:val="none" w:sz="0" w:space="0" w:color="auto"/>
        <w:right w:val="none" w:sz="0" w:space="0" w:color="auto"/>
      </w:divBdr>
    </w:div>
    <w:div w:id="75564541">
      <w:bodyDiv w:val="1"/>
      <w:marLeft w:val="0"/>
      <w:marRight w:val="0"/>
      <w:marTop w:val="0"/>
      <w:marBottom w:val="0"/>
      <w:divBdr>
        <w:top w:val="none" w:sz="0" w:space="0" w:color="auto"/>
        <w:left w:val="none" w:sz="0" w:space="0" w:color="auto"/>
        <w:bottom w:val="none" w:sz="0" w:space="0" w:color="auto"/>
        <w:right w:val="none" w:sz="0" w:space="0" w:color="auto"/>
      </w:divBdr>
    </w:div>
    <w:div w:id="83040180">
      <w:bodyDiv w:val="1"/>
      <w:marLeft w:val="0"/>
      <w:marRight w:val="0"/>
      <w:marTop w:val="0"/>
      <w:marBottom w:val="0"/>
      <w:divBdr>
        <w:top w:val="none" w:sz="0" w:space="0" w:color="auto"/>
        <w:left w:val="none" w:sz="0" w:space="0" w:color="auto"/>
        <w:bottom w:val="none" w:sz="0" w:space="0" w:color="auto"/>
        <w:right w:val="none" w:sz="0" w:space="0" w:color="auto"/>
      </w:divBdr>
    </w:div>
    <w:div w:id="83191417">
      <w:bodyDiv w:val="1"/>
      <w:marLeft w:val="0"/>
      <w:marRight w:val="0"/>
      <w:marTop w:val="0"/>
      <w:marBottom w:val="0"/>
      <w:divBdr>
        <w:top w:val="none" w:sz="0" w:space="0" w:color="auto"/>
        <w:left w:val="none" w:sz="0" w:space="0" w:color="auto"/>
        <w:bottom w:val="none" w:sz="0" w:space="0" w:color="auto"/>
        <w:right w:val="none" w:sz="0" w:space="0" w:color="auto"/>
      </w:divBdr>
    </w:div>
    <w:div w:id="84113494">
      <w:bodyDiv w:val="1"/>
      <w:marLeft w:val="0"/>
      <w:marRight w:val="0"/>
      <w:marTop w:val="0"/>
      <w:marBottom w:val="0"/>
      <w:divBdr>
        <w:top w:val="none" w:sz="0" w:space="0" w:color="auto"/>
        <w:left w:val="none" w:sz="0" w:space="0" w:color="auto"/>
        <w:bottom w:val="none" w:sz="0" w:space="0" w:color="auto"/>
        <w:right w:val="none" w:sz="0" w:space="0" w:color="auto"/>
      </w:divBdr>
    </w:div>
    <w:div w:id="84496806">
      <w:bodyDiv w:val="1"/>
      <w:marLeft w:val="0"/>
      <w:marRight w:val="0"/>
      <w:marTop w:val="0"/>
      <w:marBottom w:val="0"/>
      <w:divBdr>
        <w:top w:val="none" w:sz="0" w:space="0" w:color="auto"/>
        <w:left w:val="none" w:sz="0" w:space="0" w:color="auto"/>
        <w:bottom w:val="none" w:sz="0" w:space="0" w:color="auto"/>
        <w:right w:val="none" w:sz="0" w:space="0" w:color="auto"/>
      </w:divBdr>
    </w:div>
    <w:div w:id="86271617">
      <w:bodyDiv w:val="1"/>
      <w:marLeft w:val="0"/>
      <w:marRight w:val="0"/>
      <w:marTop w:val="0"/>
      <w:marBottom w:val="0"/>
      <w:divBdr>
        <w:top w:val="none" w:sz="0" w:space="0" w:color="auto"/>
        <w:left w:val="none" w:sz="0" w:space="0" w:color="auto"/>
        <w:bottom w:val="none" w:sz="0" w:space="0" w:color="auto"/>
        <w:right w:val="none" w:sz="0" w:space="0" w:color="auto"/>
      </w:divBdr>
    </w:div>
    <w:div w:id="87240928">
      <w:bodyDiv w:val="1"/>
      <w:marLeft w:val="0"/>
      <w:marRight w:val="0"/>
      <w:marTop w:val="0"/>
      <w:marBottom w:val="0"/>
      <w:divBdr>
        <w:top w:val="none" w:sz="0" w:space="0" w:color="auto"/>
        <w:left w:val="none" w:sz="0" w:space="0" w:color="auto"/>
        <w:bottom w:val="none" w:sz="0" w:space="0" w:color="auto"/>
        <w:right w:val="none" w:sz="0" w:space="0" w:color="auto"/>
      </w:divBdr>
    </w:div>
    <w:div w:id="87965078">
      <w:bodyDiv w:val="1"/>
      <w:marLeft w:val="0"/>
      <w:marRight w:val="0"/>
      <w:marTop w:val="0"/>
      <w:marBottom w:val="0"/>
      <w:divBdr>
        <w:top w:val="none" w:sz="0" w:space="0" w:color="auto"/>
        <w:left w:val="none" w:sz="0" w:space="0" w:color="auto"/>
        <w:bottom w:val="none" w:sz="0" w:space="0" w:color="auto"/>
        <w:right w:val="none" w:sz="0" w:space="0" w:color="auto"/>
      </w:divBdr>
    </w:div>
    <w:div w:id="90053893">
      <w:bodyDiv w:val="1"/>
      <w:marLeft w:val="0"/>
      <w:marRight w:val="0"/>
      <w:marTop w:val="0"/>
      <w:marBottom w:val="0"/>
      <w:divBdr>
        <w:top w:val="none" w:sz="0" w:space="0" w:color="auto"/>
        <w:left w:val="none" w:sz="0" w:space="0" w:color="auto"/>
        <w:bottom w:val="none" w:sz="0" w:space="0" w:color="auto"/>
        <w:right w:val="none" w:sz="0" w:space="0" w:color="auto"/>
      </w:divBdr>
    </w:div>
    <w:div w:id="93789431">
      <w:bodyDiv w:val="1"/>
      <w:marLeft w:val="0"/>
      <w:marRight w:val="0"/>
      <w:marTop w:val="0"/>
      <w:marBottom w:val="0"/>
      <w:divBdr>
        <w:top w:val="none" w:sz="0" w:space="0" w:color="auto"/>
        <w:left w:val="none" w:sz="0" w:space="0" w:color="auto"/>
        <w:bottom w:val="none" w:sz="0" w:space="0" w:color="auto"/>
        <w:right w:val="none" w:sz="0" w:space="0" w:color="auto"/>
      </w:divBdr>
    </w:div>
    <w:div w:id="96296321">
      <w:bodyDiv w:val="1"/>
      <w:marLeft w:val="0"/>
      <w:marRight w:val="0"/>
      <w:marTop w:val="0"/>
      <w:marBottom w:val="0"/>
      <w:divBdr>
        <w:top w:val="none" w:sz="0" w:space="0" w:color="auto"/>
        <w:left w:val="none" w:sz="0" w:space="0" w:color="auto"/>
        <w:bottom w:val="none" w:sz="0" w:space="0" w:color="auto"/>
        <w:right w:val="none" w:sz="0" w:space="0" w:color="auto"/>
      </w:divBdr>
    </w:div>
    <w:div w:id="96563413">
      <w:bodyDiv w:val="1"/>
      <w:marLeft w:val="0"/>
      <w:marRight w:val="0"/>
      <w:marTop w:val="0"/>
      <w:marBottom w:val="0"/>
      <w:divBdr>
        <w:top w:val="none" w:sz="0" w:space="0" w:color="auto"/>
        <w:left w:val="none" w:sz="0" w:space="0" w:color="auto"/>
        <w:bottom w:val="none" w:sz="0" w:space="0" w:color="auto"/>
        <w:right w:val="none" w:sz="0" w:space="0" w:color="auto"/>
      </w:divBdr>
    </w:div>
    <w:div w:id="98254807">
      <w:bodyDiv w:val="1"/>
      <w:marLeft w:val="0"/>
      <w:marRight w:val="0"/>
      <w:marTop w:val="0"/>
      <w:marBottom w:val="0"/>
      <w:divBdr>
        <w:top w:val="none" w:sz="0" w:space="0" w:color="auto"/>
        <w:left w:val="none" w:sz="0" w:space="0" w:color="auto"/>
        <w:bottom w:val="none" w:sz="0" w:space="0" w:color="auto"/>
        <w:right w:val="none" w:sz="0" w:space="0" w:color="auto"/>
      </w:divBdr>
    </w:div>
    <w:div w:id="98336613">
      <w:bodyDiv w:val="1"/>
      <w:marLeft w:val="0"/>
      <w:marRight w:val="0"/>
      <w:marTop w:val="0"/>
      <w:marBottom w:val="0"/>
      <w:divBdr>
        <w:top w:val="none" w:sz="0" w:space="0" w:color="auto"/>
        <w:left w:val="none" w:sz="0" w:space="0" w:color="auto"/>
        <w:bottom w:val="none" w:sz="0" w:space="0" w:color="auto"/>
        <w:right w:val="none" w:sz="0" w:space="0" w:color="auto"/>
      </w:divBdr>
    </w:div>
    <w:div w:id="105080777">
      <w:bodyDiv w:val="1"/>
      <w:marLeft w:val="0"/>
      <w:marRight w:val="0"/>
      <w:marTop w:val="0"/>
      <w:marBottom w:val="0"/>
      <w:divBdr>
        <w:top w:val="none" w:sz="0" w:space="0" w:color="auto"/>
        <w:left w:val="none" w:sz="0" w:space="0" w:color="auto"/>
        <w:bottom w:val="none" w:sz="0" w:space="0" w:color="auto"/>
        <w:right w:val="none" w:sz="0" w:space="0" w:color="auto"/>
      </w:divBdr>
    </w:div>
    <w:div w:id="106972661">
      <w:bodyDiv w:val="1"/>
      <w:marLeft w:val="0"/>
      <w:marRight w:val="0"/>
      <w:marTop w:val="0"/>
      <w:marBottom w:val="0"/>
      <w:divBdr>
        <w:top w:val="none" w:sz="0" w:space="0" w:color="auto"/>
        <w:left w:val="none" w:sz="0" w:space="0" w:color="auto"/>
        <w:bottom w:val="none" w:sz="0" w:space="0" w:color="auto"/>
        <w:right w:val="none" w:sz="0" w:space="0" w:color="auto"/>
      </w:divBdr>
    </w:div>
    <w:div w:id="111631080">
      <w:bodyDiv w:val="1"/>
      <w:marLeft w:val="0"/>
      <w:marRight w:val="0"/>
      <w:marTop w:val="0"/>
      <w:marBottom w:val="0"/>
      <w:divBdr>
        <w:top w:val="none" w:sz="0" w:space="0" w:color="auto"/>
        <w:left w:val="none" w:sz="0" w:space="0" w:color="auto"/>
        <w:bottom w:val="none" w:sz="0" w:space="0" w:color="auto"/>
        <w:right w:val="none" w:sz="0" w:space="0" w:color="auto"/>
      </w:divBdr>
    </w:div>
    <w:div w:id="115173909">
      <w:bodyDiv w:val="1"/>
      <w:marLeft w:val="0"/>
      <w:marRight w:val="0"/>
      <w:marTop w:val="0"/>
      <w:marBottom w:val="0"/>
      <w:divBdr>
        <w:top w:val="none" w:sz="0" w:space="0" w:color="auto"/>
        <w:left w:val="none" w:sz="0" w:space="0" w:color="auto"/>
        <w:bottom w:val="none" w:sz="0" w:space="0" w:color="auto"/>
        <w:right w:val="none" w:sz="0" w:space="0" w:color="auto"/>
      </w:divBdr>
    </w:div>
    <w:div w:id="119034159">
      <w:bodyDiv w:val="1"/>
      <w:marLeft w:val="0"/>
      <w:marRight w:val="0"/>
      <w:marTop w:val="0"/>
      <w:marBottom w:val="0"/>
      <w:divBdr>
        <w:top w:val="none" w:sz="0" w:space="0" w:color="auto"/>
        <w:left w:val="none" w:sz="0" w:space="0" w:color="auto"/>
        <w:bottom w:val="none" w:sz="0" w:space="0" w:color="auto"/>
        <w:right w:val="none" w:sz="0" w:space="0" w:color="auto"/>
      </w:divBdr>
    </w:div>
    <w:div w:id="119308235">
      <w:bodyDiv w:val="1"/>
      <w:marLeft w:val="0"/>
      <w:marRight w:val="0"/>
      <w:marTop w:val="0"/>
      <w:marBottom w:val="0"/>
      <w:divBdr>
        <w:top w:val="none" w:sz="0" w:space="0" w:color="auto"/>
        <w:left w:val="none" w:sz="0" w:space="0" w:color="auto"/>
        <w:bottom w:val="none" w:sz="0" w:space="0" w:color="auto"/>
        <w:right w:val="none" w:sz="0" w:space="0" w:color="auto"/>
      </w:divBdr>
    </w:div>
    <w:div w:id="121073093">
      <w:bodyDiv w:val="1"/>
      <w:marLeft w:val="0"/>
      <w:marRight w:val="0"/>
      <w:marTop w:val="0"/>
      <w:marBottom w:val="0"/>
      <w:divBdr>
        <w:top w:val="none" w:sz="0" w:space="0" w:color="auto"/>
        <w:left w:val="none" w:sz="0" w:space="0" w:color="auto"/>
        <w:bottom w:val="none" w:sz="0" w:space="0" w:color="auto"/>
        <w:right w:val="none" w:sz="0" w:space="0" w:color="auto"/>
      </w:divBdr>
    </w:div>
    <w:div w:id="123433191">
      <w:bodyDiv w:val="1"/>
      <w:marLeft w:val="0"/>
      <w:marRight w:val="0"/>
      <w:marTop w:val="0"/>
      <w:marBottom w:val="0"/>
      <w:divBdr>
        <w:top w:val="none" w:sz="0" w:space="0" w:color="auto"/>
        <w:left w:val="none" w:sz="0" w:space="0" w:color="auto"/>
        <w:bottom w:val="none" w:sz="0" w:space="0" w:color="auto"/>
        <w:right w:val="none" w:sz="0" w:space="0" w:color="auto"/>
      </w:divBdr>
    </w:div>
    <w:div w:id="123620093">
      <w:bodyDiv w:val="1"/>
      <w:marLeft w:val="0"/>
      <w:marRight w:val="0"/>
      <w:marTop w:val="0"/>
      <w:marBottom w:val="0"/>
      <w:divBdr>
        <w:top w:val="none" w:sz="0" w:space="0" w:color="auto"/>
        <w:left w:val="none" w:sz="0" w:space="0" w:color="auto"/>
        <w:bottom w:val="none" w:sz="0" w:space="0" w:color="auto"/>
        <w:right w:val="none" w:sz="0" w:space="0" w:color="auto"/>
      </w:divBdr>
    </w:div>
    <w:div w:id="123815340">
      <w:bodyDiv w:val="1"/>
      <w:marLeft w:val="0"/>
      <w:marRight w:val="0"/>
      <w:marTop w:val="0"/>
      <w:marBottom w:val="0"/>
      <w:divBdr>
        <w:top w:val="none" w:sz="0" w:space="0" w:color="auto"/>
        <w:left w:val="none" w:sz="0" w:space="0" w:color="auto"/>
        <w:bottom w:val="none" w:sz="0" w:space="0" w:color="auto"/>
        <w:right w:val="none" w:sz="0" w:space="0" w:color="auto"/>
      </w:divBdr>
    </w:div>
    <w:div w:id="125128542">
      <w:bodyDiv w:val="1"/>
      <w:marLeft w:val="0"/>
      <w:marRight w:val="0"/>
      <w:marTop w:val="0"/>
      <w:marBottom w:val="0"/>
      <w:divBdr>
        <w:top w:val="none" w:sz="0" w:space="0" w:color="auto"/>
        <w:left w:val="none" w:sz="0" w:space="0" w:color="auto"/>
        <w:bottom w:val="none" w:sz="0" w:space="0" w:color="auto"/>
        <w:right w:val="none" w:sz="0" w:space="0" w:color="auto"/>
      </w:divBdr>
    </w:div>
    <w:div w:id="129321084">
      <w:bodyDiv w:val="1"/>
      <w:marLeft w:val="0"/>
      <w:marRight w:val="0"/>
      <w:marTop w:val="0"/>
      <w:marBottom w:val="0"/>
      <w:divBdr>
        <w:top w:val="none" w:sz="0" w:space="0" w:color="auto"/>
        <w:left w:val="none" w:sz="0" w:space="0" w:color="auto"/>
        <w:bottom w:val="none" w:sz="0" w:space="0" w:color="auto"/>
        <w:right w:val="none" w:sz="0" w:space="0" w:color="auto"/>
      </w:divBdr>
    </w:div>
    <w:div w:id="140269512">
      <w:bodyDiv w:val="1"/>
      <w:marLeft w:val="0"/>
      <w:marRight w:val="0"/>
      <w:marTop w:val="0"/>
      <w:marBottom w:val="0"/>
      <w:divBdr>
        <w:top w:val="none" w:sz="0" w:space="0" w:color="auto"/>
        <w:left w:val="none" w:sz="0" w:space="0" w:color="auto"/>
        <w:bottom w:val="none" w:sz="0" w:space="0" w:color="auto"/>
        <w:right w:val="none" w:sz="0" w:space="0" w:color="auto"/>
      </w:divBdr>
    </w:div>
    <w:div w:id="143816506">
      <w:bodyDiv w:val="1"/>
      <w:marLeft w:val="0"/>
      <w:marRight w:val="0"/>
      <w:marTop w:val="0"/>
      <w:marBottom w:val="0"/>
      <w:divBdr>
        <w:top w:val="none" w:sz="0" w:space="0" w:color="auto"/>
        <w:left w:val="none" w:sz="0" w:space="0" w:color="auto"/>
        <w:bottom w:val="none" w:sz="0" w:space="0" w:color="auto"/>
        <w:right w:val="none" w:sz="0" w:space="0" w:color="auto"/>
      </w:divBdr>
    </w:div>
    <w:div w:id="144704459">
      <w:bodyDiv w:val="1"/>
      <w:marLeft w:val="0"/>
      <w:marRight w:val="0"/>
      <w:marTop w:val="0"/>
      <w:marBottom w:val="0"/>
      <w:divBdr>
        <w:top w:val="none" w:sz="0" w:space="0" w:color="auto"/>
        <w:left w:val="none" w:sz="0" w:space="0" w:color="auto"/>
        <w:bottom w:val="none" w:sz="0" w:space="0" w:color="auto"/>
        <w:right w:val="none" w:sz="0" w:space="0" w:color="auto"/>
      </w:divBdr>
    </w:div>
    <w:div w:id="147747833">
      <w:bodyDiv w:val="1"/>
      <w:marLeft w:val="0"/>
      <w:marRight w:val="0"/>
      <w:marTop w:val="0"/>
      <w:marBottom w:val="0"/>
      <w:divBdr>
        <w:top w:val="none" w:sz="0" w:space="0" w:color="auto"/>
        <w:left w:val="none" w:sz="0" w:space="0" w:color="auto"/>
        <w:bottom w:val="none" w:sz="0" w:space="0" w:color="auto"/>
        <w:right w:val="none" w:sz="0" w:space="0" w:color="auto"/>
      </w:divBdr>
    </w:div>
    <w:div w:id="150567112">
      <w:bodyDiv w:val="1"/>
      <w:marLeft w:val="0"/>
      <w:marRight w:val="0"/>
      <w:marTop w:val="0"/>
      <w:marBottom w:val="0"/>
      <w:divBdr>
        <w:top w:val="none" w:sz="0" w:space="0" w:color="auto"/>
        <w:left w:val="none" w:sz="0" w:space="0" w:color="auto"/>
        <w:bottom w:val="none" w:sz="0" w:space="0" w:color="auto"/>
        <w:right w:val="none" w:sz="0" w:space="0" w:color="auto"/>
      </w:divBdr>
    </w:div>
    <w:div w:id="151258423">
      <w:bodyDiv w:val="1"/>
      <w:marLeft w:val="0"/>
      <w:marRight w:val="0"/>
      <w:marTop w:val="0"/>
      <w:marBottom w:val="0"/>
      <w:divBdr>
        <w:top w:val="none" w:sz="0" w:space="0" w:color="auto"/>
        <w:left w:val="none" w:sz="0" w:space="0" w:color="auto"/>
        <w:bottom w:val="none" w:sz="0" w:space="0" w:color="auto"/>
        <w:right w:val="none" w:sz="0" w:space="0" w:color="auto"/>
      </w:divBdr>
    </w:div>
    <w:div w:id="151415485">
      <w:bodyDiv w:val="1"/>
      <w:marLeft w:val="0"/>
      <w:marRight w:val="0"/>
      <w:marTop w:val="0"/>
      <w:marBottom w:val="0"/>
      <w:divBdr>
        <w:top w:val="none" w:sz="0" w:space="0" w:color="auto"/>
        <w:left w:val="none" w:sz="0" w:space="0" w:color="auto"/>
        <w:bottom w:val="none" w:sz="0" w:space="0" w:color="auto"/>
        <w:right w:val="none" w:sz="0" w:space="0" w:color="auto"/>
      </w:divBdr>
    </w:div>
    <w:div w:id="154497690">
      <w:bodyDiv w:val="1"/>
      <w:marLeft w:val="0"/>
      <w:marRight w:val="0"/>
      <w:marTop w:val="0"/>
      <w:marBottom w:val="0"/>
      <w:divBdr>
        <w:top w:val="none" w:sz="0" w:space="0" w:color="auto"/>
        <w:left w:val="none" w:sz="0" w:space="0" w:color="auto"/>
        <w:bottom w:val="none" w:sz="0" w:space="0" w:color="auto"/>
        <w:right w:val="none" w:sz="0" w:space="0" w:color="auto"/>
      </w:divBdr>
    </w:div>
    <w:div w:id="156698922">
      <w:bodyDiv w:val="1"/>
      <w:marLeft w:val="0"/>
      <w:marRight w:val="0"/>
      <w:marTop w:val="0"/>
      <w:marBottom w:val="0"/>
      <w:divBdr>
        <w:top w:val="none" w:sz="0" w:space="0" w:color="auto"/>
        <w:left w:val="none" w:sz="0" w:space="0" w:color="auto"/>
        <w:bottom w:val="none" w:sz="0" w:space="0" w:color="auto"/>
        <w:right w:val="none" w:sz="0" w:space="0" w:color="auto"/>
      </w:divBdr>
    </w:div>
    <w:div w:id="165632254">
      <w:bodyDiv w:val="1"/>
      <w:marLeft w:val="0"/>
      <w:marRight w:val="0"/>
      <w:marTop w:val="0"/>
      <w:marBottom w:val="0"/>
      <w:divBdr>
        <w:top w:val="none" w:sz="0" w:space="0" w:color="auto"/>
        <w:left w:val="none" w:sz="0" w:space="0" w:color="auto"/>
        <w:bottom w:val="none" w:sz="0" w:space="0" w:color="auto"/>
        <w:right w:val="none" w:sz="0" w:space="0" w:color="auto"/>
      </w:divBdr>
    </w:div>
    <w:div w:id="166751327">
      <w:bodyDiv w:val="1"/>
      <w:marLeft w:val="0"/>
      <w:marRight w:val="0"/>
      <w:marTop w:val="0"/>
      <w:marBottom w:val="0"/>
      <w:divBdr>
        <w:top w:val="none" w:sz="0" w:space="0" w:color="auto"/>
        <w:left w:val="none" w:sz="0" w:space="0" w:color="auto"/>
        <w:bottom w:val="none" w:sz="0" w:space="0" w:color="auto"/>
        <w:right w:val="none" w:sz="0" w:space="0" w:color="auto"/>
      </w:divBdr>
    </w:div>
    <w:div w:id="171528525">
      <w:bodyDiv w:val="1"/>
      <w:marLeft w:val="0"/>
      <w:marRight w:val="0"/>
      <w:marTop w:val="0"/>
      <w:marBottom w:val="0"/>
      <w:divBdr>
        <w:top w:val="none" w:sz="0" w:space="0" w:color="auto"/>
        <w:left w:val="none" w:sz="0" w:space="0" w:color="auto"/>
        <w:bottom w:val="none" w:sz="0" w:space="0" w:color="auto"/>
        <w:right w:val="none" w:sz="0" w:space="0" w:color="auto"/>
      </w:divBdr>
    </w:div>
    <w:div w:id="173227096">
      <w:bodyDiv w:val="1"/>
      <w:marLeft w:val="0"/>
      <w:marRight w:val="0"/>
      <w:marTop w:val="0"/>
      <w:marBottom w:val="0"/>
      <w:divBdr>
        <w:top w:val="none" w:sz="0" w:space="0" w:color="auto"/>
        <w:left w:val="none" w:sz="0" w:space="0" w:color="auto"/>
        <w:bottom w:val="none" w:sz="0" w:space="0" w:color="auto"/>
        <w:right w:val="none" w:sz="0" w:space="0" w:color="auto"/>
      </w:divBdr>
    </w:div>
    <w:div w:id="173691692">
      <w:bodyDiv w:val="1"/>
      <w:marLeft w:val="0"/>
      <w:marRight w:val="0"/>
      <w:marTop w:val="0"/>
      <w:marBottom w:val="0"/>
      <w:divBdr>
        <w:top w:val="none" w:sz="0" w:space="0" w:color="auto"/>
        <w:left w:val="none" w:sz="0" w:space="0" w:color="auto"/>
        <w:bottom w:val="none" w:sz="0" w:space="0" w:color="auto"/>
        <w:right w:val="none" w:sz="0" w:space="0" w:color="auto"/>
      </w:divBdr>
    </w:div>
    <w:div w:id="174879238">
      <w:bodyDiv w:val="1"/>
      <w:marLeft w:val="0"/>
      <w:marRight w:val="0"/>
      <w:marTop w:val="0"/>
      <w:marBottom w:val="0"/>
      <w:divBdr>
        <w:top w:val="none" w:sz="0" w:space="0" w:color="auto"/>
        <w:left w:val="none" w:sz="0" w:space="0" w:color="auto"/>
        <w:bottom w:val="none" w:sz="0" w:space="0" w:color="auto"/>
        <w:right w:val="none" w:sz="0" w:space="0" w:color="auto"/>
      </w:divBdr>
    </w:div>
    <w:div w:id="175459535">
      <w:bodyDiv w:val="1"/>
      <w:marLeft w:val="0"/>
      <w:marRight w:val="0"/>
      <w:marTop w:val="0"/>
      <w:marBottom w:val="0"/>
      <w:divBdr>
        <w:top w:val="none" w:sz="0" w:space="0" w:color="auto"/>
        <w:left w:val="none" w:sz="0" w:space="0" w:color="auto"/>
        <w:bottom w:val="none" w:sz="0" w:space="0" w:color="auto"/>
        <w:right w:val="none" w:sz="0" w:space="0" w:color="auto"/>
      </w:divBdr>
    </w:div>
    <w:div w:id="177546871">
      <w:bodyDiv w:val="1"/>
      <w:marLeft w:val="0"/>
      <w:marRight w:val="0"/>
      <w:marTop w:val="0"/>
      <w:marBottom w:val="0"/>
      <w:divBdr>
        <w:top w:val="none" w:sz="0" w:space="0" w:color="auto"/>
        <w:left w:val="none" w:sz="0" w:space="0" w:color="auto"/>
        <w:bottom w:val="none" w:sz="0" w:space="0" w:color="auto"/>
        <w:right w:val="none" w:sz="0" w:space="0" w:color="auto"/>
      </w:divBdr>
    </w:div>
    <w:div w:id="183978494">
      <w:bodyDiv w:val="1"/>
      <w:marLeft w:val="0"/>
      <w:marRight w:val="0"/>
      <w:marTop w:val="0"/>
      <w:marBottom w:val="0"/>
      <w:divBdr>
        <w:top w:val="none" w:sz="0" w:space="0" w:color="auto"/>
        <w:left w:val="none" w:sz="0" w:space="0" w:color="auto"/>
        <w:bottom w:val="none" w:sz="0" w:space="0" w:color="auto"/>
        <w:right w:val="none" w:sz="0" w:space="0" w:color="auto"/>
      </w:divBdr>
    </w:div>
    <w:div w:id="186188447">
      <w:bodyDiv w:val="1"/>
      <w:marLeft w:val="0"/>
      <w:marRight w:val="0"/>
      <w:marTop w:val="0"/>
      <w:marBottom w:val="0"/>
      <w:divBdr>
        <w:top w:val="none" w:sz="0" w:space="0" w:color="auto"/>
        <w:left w:val="none" w:sz="0" w:space="0" w:color="auto"/>
        <w:bottom w:val="none" w:sz="0" w:space="0" w:color="auto"/>
        <w:right w:val="none" w:sz="0" w:space="0" w:color="auto"/>
      </w:divBdr>
    </w:div>
    <w:div w:id="187722332">
      <w:bodyDiv w:val="1"/>
      <w:marLeft w:val="0"/>
      <w:marRight w:val="0"/>
      <w:marTop w:val="0"/>
      <w:marBottom w:val="0"/>
      <w:divBdr>
        <w:top w:val="none" w:sz="0" w:space="0" w:color="auto"/>
        <w:left w:val="none" w:sz="0" w:space="0" w:color="auto"/>
        <w:bottom w:val="none" w:sz="0" w:space="0" w:color="auto"/>
        <w:right w:val="none" w:sz="0" w:space="0" w:color="auto"/>
      </w:divBdr>
    </w:div>
    <w:div w:id="188304640">
      <w:bodyDiv w:val="1"/>
      <w:marLeft w:val="0"/>
      <w:marRight w:val="0"/>
      <w:marTop w:val="0"/>
      <w:marBottom w:val="0"/>
      <w:divBdr>
        <w:top w:val="none" w:sz="0" w:space="0" w:color="auto"/>
        <w:left w:val="none" w:sz="0" w:space="0" w:color="auto"/>
        <w:bottom w:val="none" w:sz="0" w:space="0" w:color="auto"/>
        <w:right w:val="none" w:sz="0" w:space="0" w:color="auto"/>
      </w:divBdr>
    </w:div>
    <w:div w:id="188377070">
      <w:bodyDiv w:val="1"/>
      <w:marLeft w:val="0"/>
      <w:marRight w:val="0"/>
      <w:marTop w:val="0"/>
      <w:marBottom w:val="0"/>
      <w:divBdr>
        <w:top w:val="none" w:sz="0" w:space="0" w:color="auto"/>
        <w:left w:val="none" w:sz="0" w:space="0" w:color="auto"/>
        <w:bottom w:val="none" w:sz="0" w:space="0" w:color="auto"/>
        <w:right w:val="none" w:sz="0" w:space="0" w:color="auto"/>
      </w:divBdr>
    </w:div>
    <w:div w:id="190607132">
      <w:bodyDiv w:val="1"/>
      <w:marLeft w:val="0"/>
      <w:marRight w:val="0"/>
      <w:marTop w:val="0"/>
      <w:marBottom w:val="0"/>
      <w:divBdr>
        <w:top w:val="none" w:sz="0" w:space="0" w:color="auto"/>
        <w:left w:val="none" w:sz="0" w:space="0" w:color="auto"/>
        <w:bottom w:val="none" w:sz="0" w:space="0" w:color="auto"/>
        <w:right w:val="none" w:sz="0" w:space="0" w:color="auto"/>
      </w:divBdr>
    </w:div>
    <w:div w:id="190611160">
      <w:bodyDiv w:val="1"/>
      <w:marLeft w:val="0"/>
      <w:marRight w:val="0"/>
      <w:marTop w:val="0"/>
      <w:marBottom w:val="0"/>
      <w:divBdr>
        <w:top w:val="none" w:sz="0" w:space="0" w:color="auto"/>
        <w:left w:val="none" w:sz="0" w:space="0" w:color="auto"/>
        <w:bottom w:val="none" w:sz="0" w:space="0" w:color="auto"/>
        <w:right w:val="none" w:sz="0" w:space="0" w:color="auto"/>
      </w:divBdr>
    </w:div>
    <w:div w:id="191843720">
      <w:bodyDiv w:val="1"/>
      <w:marLeft w:val="0"/>
      <w:marRight w:val="0"/>
      <w:marTop w:val="0"/>
      <w:marBottom w:val="0"/>
      <w:divBdr>
        <w:top w:val="none" w:sz="0" w:space="0" w:color="auto"/>
        <w:left w:val="none" w:sz="0" w:space="0" w:color="auto"/>
        <w:bottom w:val="none" w:sz="0" w:space="0" w:color="auto"/>
        <w:right w:val="none" w:sz="0" w:space="0" w:color="auto"/>
      </w:divBdr>
    </w:div>
    <w:div w:id="193661724">
      <w:bodyDiv w:val="1"/>
      <w:marLeft w:val="0"/>
      <w:marRight w:val="0"/>
      <w:marTop w:val="0"/>
      <w:marBottom w:val="0"/>
      <w:divBdr>
        <w:top w:val="none" w:sz="0" w:space="0" w:color="auto"/>
        <w:left w:val="none" w:sz="0" w:space="0" w:color="auto"/>
        <w:bottom w:val="none" w:sz="0" w:space="0" w:color="auto"/>
        <w:right w:val="none" w:sz="0" w:space="0" w:color="auto"/>
      </w:divBdr>
    </w:div>
    <w:div w:id="198786128">
      <w:bodyDiv w:val="1"/>
      <w:marLeft w:val="0"/>
      <w:marRight w:val="0"/>
      <w:marTop w:val="0"/>
      <w:marBottom w:val="0"/>
      <w:divBdr>
        <w:top w:val="none" w:sz="0" w:space="0" w:color="auto"/>
        <w:left w:val="none" w:sz="0" w:space="0" w:color="auto"/>
        <w:bottom w:val="none" w:sz="0" w:space="0" w:color="auto"/>
        <w:right w:val="none" w:sz="0" w:space="0" w:color="auto"/>
      </w:divBdr>
    </w:div>
    <w:div w:id="203561912">
      <w:bodyDiv w:val="1"/>
      <w:marLeft w:val="0"/>
      <w:marRight w:val="0"/>
      <w:marTop w:val="0"/>
      <w:marBottom w:val="0"/>
      <w:divBdr>
        <w:top w:val="none" w:sz="0" w:space="0" w:color="auto"/>
        <w:left w:val="none" w:sz="0" w:space="0" w:color="auto"/>
        <w:bottom w:val="none" w:sz="0" w:space="0" w:color="auto"/>
        <w:right w:val="none" w:sz="0" w:space="0" w:color="auto"/>
      </w:divBdr>
    </w:div>
    <w:div w:id="205026456">
      <w:bodyDiv w:val="1"/>
      <w:marLeft w:val="0"/>
      <w:marRight w:val="0"/>
      <w:marTop w:val="0"/>
      <w:marBottom w:val="0"/>
      <w:divBdr>
        <w:top w:val="none" w:sz="0" w:space="0" w:color="auto"/>
        <w:left w:val="none" w:sz="0" w:space="0" w:color="auto"/>
        <w:bottom w:val="none" w:sz="0" w:space="0" w:color="auto"/>
        <w:right w:val="none" w:sz="0" w:space="0" w:color="auto"/>
      </w:divBdr>
    </w:div>
    <w:div w:id="206600621">
      <w:bodyDiv w:val="1"/>
      <w:marLeft w:val="0"/>
      <w:marRight w:val="0"/>
      <w:marTop w:val="0"/>
      <w:marBottom w:val="0"/>
      <w:divBdr>
        <w:top w:val="none" w:sz="0" w:space="0" w:color="auto"/>
        <w:left w:val="none" w:sz="0" w:space="0" w:color="auto"/>
        <w:bottom w:val="none" w:sz="0" w:space="0" w:color="auto"/>
        <w:right w:val="none" w:sz="0" w:space="0" w:color="auto"/>
      </w:divBdr>
    </w:div>
    <w:div w:id="207911903">
      <w:bodyDiv w:val="1"/>
      <w:marLeft w:val="0"/>
      <w:marRight w:val="0"/>
      <w:marTop w:val="0"/>
      <w:marBottom w:val="0"/>
      <w:divBdr>
        <w:top w:val="none" w:sz="0" w:space="0" w:color="auto"/>
        <w:left w:val="none" w:sz="0" w:space="0" w:color="auto"/>
        <w:bottom w:val="none" w:sz="0" w:space="0" w:color="auto"/>
        <w:right w:val="none" w:sz="0" w:space="0" w:color="auto"/>
      </w:divBdr>
    </w:div>
    <w:div w:id="209192858">
      <w:bodyDiv w:val="1"/>
      <w:marLeft w:val="0"/>
      <w:marRight w:val="0"/>
      <w:marTop w:val="0"/>
      <w:marBottom w:val="0"/>
      <w:divBdr>
        <w:top w:val="none" w:sz="0" w:space="0" w:color="auto"/>
        <w:left w:val="none" w:sz="0" w:space="0" w:color="auto"/>
        <w:bottom w:val="none" w:sz="0" w:space="0" w:color="auto"/>
        <w:right w:val="none" w:sz="0" w:space="0" w:color="auto"/>
      </w:divBdr>
    </w:div>
    <w:div w:id="209851574">
      <w:bodyDiv w:val="1"/>
      <w:marLeft w:val="0"/>
      <w:marRight w:val="0"/>
      <w:marTop w:val="0"/>
      <w:marBottom w:val="0"/>
      <w:divBdr>
        <w:top w:val="none" w:sz="0" w:space="0" w:color="auto"/>
        <w:left w:val="none" w:sz="0" w:space="0" w:color="auto"/>
        <w:bottom w:val="none" w:sz="0" w:space="0" w:color="auto"/>
        <w:right w:val="none" w:sz="0" w:space="0" w:color="auto"/>
      </w:divBdr>
    </w:div>
    <w:div w:id="210311149">
      <w:bodyDiv w:val="1"/>
      <w:marLeft w:val="0"/>
      <w:marRight w:val="0"/>
      <w:marTop w:val="0"/>
      <w:marBottom w:val="0"/>
      <w:divBdr>
        <w:top w:val="none" w:sz="0" w:space="0" w:color="auto"/>
        <w:left w:val="none" w:sz="0" w:space="0" w:color="auto"/>
        <w:bottom w:val="none" w:sz="0" w:space="0" w:color="auto"/>
        <w:right w:val="none" w:sz="0" w:space="0" w:color="auto"/>
      </w:divBdr>
    </w:div>
    <w:div w:id="212620234">
      <w:bodyDiv w:val="1"/>
      <w:marLeft w:val="0"/>
      <w:marRight w:val="0"/>
      <w:marTop w:val="0"/>
      <w:marBottom w:val="0"/>
      <w:divBdr>
        <w:top w:val="none" w:sz="0" w:space="0" w:color="auto"/>
        <w:left w:val="none" w:sz="0" w:space="0" w:color="auto"/>
        <w:bottom w:val="none" w:sz="0" w:space="0" w:color="auto"/>
        <w:right w:val="none" w:sz="0" w:space="0" w:color="auto"/>
      </w:divBdr>
    </w:div>
    <w:div w:id="218127315">
      <w:bodyDiv w:val="1"/>
      <w:marLeft w:val="0"/>
      <w:marRight w:val="0"/>
      <w:marTop w:val="0"/>
      <w:marBottom w:val="0"/>
      <w:divBdr>
        <w:top w:val="none" w:sz="0" w:space="0" w:color="auto"/>
        <w:left w:val="none" w:sz="0" w:space="0" w:color="auto"/>
        <w:bottom w:val="none" w:sz="0" w:space="0" w:color="auto"/>
        <w:right w:val="none" w:sz="0" w:space="0" w:color="auto"/>
      </w:divBdr>
    </w:div>
    <w:div w:id="219942364">
      <w:bodyDiv w:val="1"/>
      <w:marLeft w:val="0"/>
      <w:marRight w:val="0"/>
      <w:marTop w:val="0"/>
      <w:marBottom w:val="0"/>
      <w:divBdr>
        <w:top w:val="none" w:sz="0" w:space="0" w:color="auto"/>
        <w:left w:val="none" w:sz="0" w:space="0" w:color="auto"/>
        <w:bottom w:val="none" w:sz="0" w:space="0" w:color="auto"/>
        <w:right w:val="none" w:sz="0" w:space="0" w:color="auto"/>
      </w:divBdr>
    </w:div>
    <w:div w:id="224872863">
      <w:bodyDiv w:val="1"/>
      <w:marLeft w:val="0"/>
      <w:marRight w:val="0"/>
      <w:marTop w:val="0"/>
      <w:marBottom w:val="0"/>
      <w:divBdr>
        <w:top w:val="none" w:sz="0" w:space="0" w:color="auto"/>
        <w:left w:val="none" w:sz="0" w:space="0" w:color="auto"/>
        <w:bottom w:val="none" w:sz="0" w:space="0" w:color="auto"/>
        <w:right w:val="none" w:sz="0" w:space="0" w:color="auto"/>
      </w:divBdr>
    </w:div>
    <w:div w:id="226230749">
      <w:bodyDiv w:val="1"/>
      <w:marLeft w:val="0"/>
      <w:marRight w:val="0"/>
      <w:marTop w:val="0"/>
      <w:marBottom w:val="0"/>
      <w:divBdr>
        <w:top w:val="none" w:sz="0" w:space="0" w:color="auto"/>
        <w:left w:val="none" w:sz="0" w:space="0" w:color="auto"/>
        <w:bottom w:val="none" w:sz="0" w:space="0" w:color="auto"/>
        <w:right w:val="none" w:sz="0" w:space="0" w:color="auto"/>
      </w:divBdr>
    </w:div>
    <w:div w:id="231737419">
      <w:bodyDiv w:val="1"/>
      <w:marLeft w:val="0"/>
      <w:marRight w:val="0"/>
      <w:marTop w:val="0"/>
      <w:marBottom w:val="0"/>
      <w:divBdr>
        <w:top w:val="none" w:sz="0" w:space="0" w:color="auto"/>
        <w:left w:val="none" w:sz="0" w:space="0" w:color="auto"/>
        <w:bottom w:val="none" w:sz="0" w:space="0" w:color="auto"/>
        <w:right w:val="none" w:sz="0" w:space="0" w:color="auto"/>
      </w:divBdr>
    </w:div>
    <w:div w:id="232398370">
      <w:bodyDiv w:val="1"/>
      <w:marLeft w:val="0"/>
      <w:marRight w:val="0"/>
      <w:marTop w:val="0"/>
      <w:marBottom w:val="0"/>
      <w:divBdr>
        <w:top w:val="none" w:sz="0" w:space="0" w:color="auto"/>
        <w:left w:val="none" w:sz="0" w:space="0" w:color="auto"/>
        <w:bottom w:val="none" w:sz="0" w:space="0" w:color="auto"/>
        <w:right w:val="none" w:sz="0" w:space="0" w:color="auto"/>
      </w:divBdr>
    </w:div>
    <w:div w:id="235942816">
      <w:bodyDiv w:val="1"/>
      <w:marLeft w:val="0"/>
      <w:marRight w:val="0"/>
      <w:marTop w:val="0"/>
      <w:marBottom w:val="0"/>
      <w:divBdr>
        <w:top w:val="none" w:sz="0" w:space="0" w:color="auto"/>
        <w:left w:val="none" w:sz="0" w:space="0" w:color="auto"/>
        <w:bottom w:val="none" w:sz="0" w:space="0" w:color="auto"/>
        <w:right w:val="none" w:sz="0" w:space="0" w:color="auto"/>
      </w:divBdr>
    </w:div>
    <w:div w:id="237832600">
      <w:bodyDiv w:val="1"/>
      <w:marLeft w:val="0"/>
      <w:marRight w:val="0"/>
      <w:marTop w:val="0"/>
      <w:marBottom w:val="0"/>
      <w:divBdr>
        <w:top w:val="none" w:sz="0" w:space="0" w:color="auto"/>
        <w:left w:val="none" w:sz="0" w:space="0" w:color="auto"/>
        <w:bottom w:val="none" w:sz="0" w:space="0" w:color="auto"/>
        <w:right w:val="none" w:sz="0" w:space="0" w:color="auto"/>
      </w:divBdr>
    </w:div>
    <w:div w:id="245262138">
      <w:bodyDiv w:val="1"/>
      <w:marLeft w:val="0"/>
      <w:marRight w:val="0"/>
      <w:marTop w:val="0"/>
      <w:marBottom w:val="0"/>
      <w:divBdr>
        <w:top w:val="none" w:sz="0" w:space="0" w:color="auto"/>
        <w:left w:val="none" w:sz="0" w:space="0" w:color="auto"/>
        <w:bottom w:val="none" w:sz="0" w:space="0" w:color="auto"/>
        <w:right w:val="none" w:sz="0" w:space="0" w:color="auto"/>
      </w:divBdr>
    </w:div>
    <w:div w:id="246304543">
      <w:bodyDiv w:val="1"/>
      <w:marLeft w:val="0"/>
      <w:marRight w:val="0"/>
      <w:marTop w:val="0"/>
      <w:marBottom w:val="0"/>
      <w:divBdr>
        <w:top w:val="none" w:sz="0" w:space="0" w:color="auto"/>
        <w:left w:val="none" w:sz="0" w:space="0" w:color="auto"/>
        <w:bottom w:val="none" w:sz="0" w:space="0" w:color="auto"/>
        <w:right w:val="none" w:sz="0" w:space="0" w:color="auto"/>
      </w:divBdr>
    </w:div>
    <w:div w:id="246691024">
      <w:bodyDiv w:val="1"/>
      <w:marLeft w:val="0"/>
      <w:marRight w:val="0"/>
      <w:marTop w:val="0"/>
      <w:marBottom w:val="0"/>
      <w:divBdr>
        <w:top w:val="none" w:sz="0" w:space="0" w:color="auto"/>
        <w:left w:val="none" w:sz="0" w:space="0" w:color="auto"/>
        <w:bottom w:val="none" w:sz="0" w:space="0" w:color="auto"/>
        <w:right w:val="none" w:sz="0" w:space="0" w:color="auto"/>
      </w:divBdr>
    </w:div>
    <w:div w:id="246963856">
      <w:bodyDiv w:val="1"/>
      <w:marLeft w:val="0"/>
      <w:marRight w:val="0"/>
      <w:marTop w:val="0"/>
      <w:marBottom w:val="0"/>
      <w:divBdr>
        <w:top w:val="none" w:sz="0" w:space="0" w:color="auto"/>
        <w:left w:val="none" w:sz="0" w:space="0" w:color="auto"/>
        <w:bottom w:val="none" w:sz="0" w:space="0" w:color="auto"/>
        <w:right w:val="none" w:sz="0" w:space="0" w:color="auto"/>
      </w:divBdr>
    </w:div>
    <w:div w:id="248659257">
      <w:bodyDiv w:val="1"/>
      <w:marLeft w:val="0"/>
      <w:marRight w:val="0"/>
      <w:marTop w:val="0"/>
      <w:marBottom w:val="0"/>
      <w:divBdr>
        <w:top w:val="none" w:sz="0" w:space="0" w:color="auto"/>
        <w:left w:val="none" w:sz="0" w:space="0" w:color="auto"/>
        <w:bottom w:val="none" w:sz="0" w:space="0" w:color="auto"/>
        <w:right w:val="none" w:sz="0" w:space="0" w:color="auto"/>
      </w:divBdr>
    </w:div>
    <w:div w:id="255602759">
      <w:bodyDiv w:val="1"/>
      <w:marLeft w:val="0"/>
      <w:marRight w:val="0"/>
      <w:marTop w:val="0"/>
      <w:marBottom w:val="0"/>
      <w:divBdr>
        <w:top w:val="none" w:sz="0" w:space="0" w:color="auto"/>
        <w:left w:val="none" w:sz="0" w:space="0" w:color="auto"/>
        <w:bottom w:val="none" w:sz="0" w:space="0" w:color="auto"/>
        <w:right w:val="none" w:sz="0" w:space="0" w:color="auto"/>
      </w:divBdr>
    </w:div>
    <w:div w:id="258880715">
      <w:bodyDiv w:val="1"/>
      <w:marLeft w:val="0"/>
      <w:marRight w:val="0"/>
      <w:marTop w:val="0"/>
      <w:marBottom w:val="0"/>
      <w:divBdr>
        <w:top w:val="none" w:sz="0" w:space="0" w:color="auto"/>
        <w:left w:val="none" w:sz="0" w:space="0" w:color="auto"/>
        <w:bottom w:val="none" w:sz="0" w:space="0" w:color="auto"/>
        <w:right w:val="none" w:sz="0" w:space="0" w:color="auto"/>
      </w:divBdr>
    </w:div>
    <w:div w:id="270557153">
      <w:bodyDiv w:val="1"/>
      <w:marLeft w:val="0"/>
      <w:marRight w:val="0"/>
      <w:marTop w:val="0"/>
      <w:marBottom w:val="0"/>
      <w:divBdr>
        <w:top w:val="none" w:sz="0" w:space="0" w:color="auto"/>
        <w:left w:val="none" w:sz="0" w:space="0" w:color="auto"/>
        <w:bottom w:val="none" w:sz="0" w:space="0" w:color="auto"/>
        <w:right w:val="none" w:sz="0" w:space="0" w:color="auto"/>
      </w:divBdr>
    </w:div>
    <w:div w:id="272713937">
      <w:bodyDiv w:val="1"/>
      <w:marLeft w:val="0"/>
      <w:marRight w:val="0"/>
      <w:marTop w:val="0"/>
      <w:marBottom w:val="0"/>
      <w:divBdr>
        <w:top w:val="none" w:sz="0" w:space="0" w:color="auto"/>
        <w:left w:val="none" w:sz="0" w:space="0" w:color="auto"/>
        <w:bottom w:val="none" w:sz="0" w:space="0" w:color="auto"/>
        <w:right w:val="none" w:sz="0" w:space="0" w:color="auto"/>
      </w:divBdr>
    </w:div>
    <w:div w:id="273562566">
      <w:bodyDiv w:val="1"/>
      <w:marLeft w:val="0"/>
      <w:marRight w:val="0"/>
      <w:marTop w:val="0"/>
      <w:marBottom w:val="0"/>
      <w:divBdr>
        <w:top w:val="none" w:sz="0" w:space="0" w:color="auto"/>
        <w:left w:val="none" w:sz="0" w:space="0" w:color="auto"/>
        <w:bottom w:val="none" w:sz="0" w:space="0" w:color="auto"/>
        <w:right w:val="none" w:sz="0" w:space="0" w:color="auto"/>
      </w:divBdr>
    </w:div>
    <w:div w:id="276716769">
      <w:bodyDiv w:val="1"/>
      <w:marLeft w:val="0"/>
      <w:marRight w:val="0"/>
      <w:marTop w:val="0"/>
      <w:marBottom w:val="0"/>
      <w:divBdr>
        <w:top w:val="none" w:sz="0" w:space="0" w:color="auto"/>
        <w:left w:val="none" w:sz="0" w:space="0" w:color="auto"/>
        <w:bottom w:val="none" w:sz="0" w:space="0" w:color="auto"/>
        <w:right w:val="none" w:sz="0" w:space="0" w:color="auto"/>
      </w:divBdr>
    </w:div>
    <w:div w:id="280111523">
      <w:bodyDiv w:val="1"/>
      <w:marLeft w:val="0"/>
      <w:marRight w:val="0"/>
      <w:marTop w:val="0"/>
      <w:marBottom w:val="0"/>
      <w:divBdr>
        <w:top w:val="none" w:sz="0" w:space="0" w:color="auto"/>
        <w:left w:val="none" w:sz="0" w:space="0" w:color="auto"/>
        <w:bottom w:val="none" w:sz="0" w:space="0" w:color="auto"/>
        <w:right w:val="none" w:sz="0" w:space="0" w:color="auto"/>
      </w:divBdr>
    </w:div>
    <w:div w:id="283541287">
      <w:bodyDiv w:val="1"/>
      <w:marLeft w:val="0"/>
      <w:marRight w:val="0"/>
      <w:marTop w:val="0"/>
      <w:marBottom w:val="0"/>
      <w:divBdr>
        <w:top w:val="none" w:sz="0" w:space="0" w:color="auto"/>
        <w:left w:val="none" w:sz="0" w:space="0" w:color="auto"/>
        <w:bottom w:val="none" w:sz="0" w:space="0" w:color="auto"/>
        <w:right w:val="none" w:sz="0" w:space="0" w:color="auto"/>
      </w:divBdr>
    </w:div>
    <w:div w:id="288708032">
      <w:bodyDiv w:val="1"/>
      <w:marLeft w:val="0"/>
      <w:marRight w:val="0"/>
      <w:marTop w:val="0"/>
      <w:marBottom w:val="0"/>
      <w:divBdr>
        <w:top w:val="none" w:sz="0" w:space="0" w:color="auto"/>
        <w:left w:val="none" w:sz="0" w:space="0" w:color="auto"/>
        <w:bottom w:val="none" w:sz="0" w:space="0" w:color="auto"/>
        <w:right w:val="none" w:sz="0" w:space="0" w:color="auto"/>
      </w:divBdr>
    </w:div>
    <w:div w:id="290525591">
      <w:bodyDiv w:val="1"/>
      <w:marLeft w:val="0"/>
      <w:marRight w:val="0"/>
      <w:marTop w:val="0"/>
      <w:marBottom w:val="0"/>
      <w:divBdr>
        <w:top w:val="none" w:sz="0" w:space="0" w:color="auto"/>
        <w:left w:val="none" w:sz="0" w:space="0" w:color="auto"/>
        <w:bottom w:val="none" w:sz="0" w:space="0" w:color="auto"/>
        <w:right w:val="none" w:sz="0" w:space="0" w:color="auto"/>
      </w:divBdr>
    </w:div>
    <w:div w:id="291446410">
      <w:bodyDiv w:val="1"/>
      <w:marLeft w:val="0"/>
      <w:marRight w:val="0"/>
      <w:marTop w:val="0"/>
      <w:marBottom w:val="0"/>
      <w:divBdr>
        <w:top w:val="none" w:sz="0" w:space="0" w:color="auto"/>
        <w:left w:val="none" w:sz="0" w:space="0" w:color="auto"/>
        <w:bottom w:val="none" w:sz="0" w:space="0" w:color="auto"/>
        <w:right w:val="none" w:sz="0" w:space="0" w:color="auto"/>
      </w:divBdr>
    </w:div>
    <w:div w:id="293146005">
      <w:bodyDiv w:val="1"/>
      <w:marLeft w:val="0"/>
      <w:marRight w:val="0"/>
      <w:marTop w:val="0"/>
      <w:marBottom w:val="0"/>
      <w:divBdr>
        <w:top w:val="none" w:sz="0" w:space="0" w:color="auto"/>
        <w:left w:val="none" w:sz="0" w:space="0" w:color="auto"/>
        <w:bottom w:val="none" w:sz="0" w:space="0" w:color="auto"/>
        <w:right w:val="none" w:sz="0" w:space="0" w:color="auto"/>
      </w:divBdr>
    </w:div>
    <w:div w:id="293217048">
      <w:bodyDiv w:val="1"/>
      <w:marLeft w:val="0"/>
      <w:marRight w:val="0"/>
      <w:marTop w:val="0"/>
      <w:marBottom w:val="0"/>
      <w:divBdr>
        <w:top w:val="none" w:sz="0" w:space="0" w:color="auto"/>
        <w:left w:val="none" w:sz="0" w:space="0" w:color="auto"/>
        <w:bottom w:val="none" w:sz="0" w:space="0" w:color="auto"/>
        <w:right w:val="none" w:sz="0" w:space="0" w:color="auto"/>
      </w:divBdr>
    </w:div>
    <w:div w:id="298532449">
      <w:bodyDiv w:val="1"/>
      <w:marLeft w:val="0"/>
      <w:marRight w:val="0"/>
      <w:marTop w:val="0"/>
      <w:marBottom w:val="0"/>
      <w:divBdr>
        <w:top w:val="none" w:sz="0" w:space="0" w:color="auto"/>
        <w:left w:val="none" w:sz="0" w:space="0" w:color="auto"/>
        <w:bottom w:val="none" w:sz="0" w:space="0" w:color="auto"/>
        <w:right w:val="none" w:sz="0" w:space="0" w:color="auto"/>
      </w:divBdr>
    </w:div>
    <w:div w:id="298994225">
      <w:bodyDiv w:val="1"/>
      <w:marLeft w:val="0"/>
      <w:marRight w:val="0"/>
      <w:marTop w:val="0"/>
      <w:marBottom w:val="0"/>
      <w:divBdr>
        <w:top w:val="none" w:sz="0" w:space="0" w:color="auto"/>
        <w:left w:val="none" w:sz="0" w:space="0" w:color="auto"/>
        <w:bottom w:val="none" w:sz="0" w:space="0" w:color="auto"/>
        <w:right w:val="none" w:sz="0" w:space="0" w:color="auto"/>
      </w:divBdr>
    </w:div>
    <w:div w:id="299119867">
      <w:bodyDiv w:val="1"/>
      <w:marLeft w:val="0"/>
      <w:marRight w:val="0"/>
      <w:marTop w:val="0"/>
      <w:marBottom w:val="0"/>
      <w:divBdr>
        <w:top w:val="none" w:sz="0" w:space="0" w:color="auto"/>
        <w:left w:val="none" w:sz="0" w:space="0" w:color="auto"/>
        <w:bottom w:val="none" w:sz="0" w:space="0" w:color="auto"/>
        <w:right w:val="none" w:sz="0" w:space="0" w:color="auto"/>
      </w:divBdr>
    </w:div>
    <w:div w:id="306083619">
      <w:bodyDiv w:val="1"/>
      <w:marLeft w:val="0"/>
      <w:marRight w:val="0"/>
      <w:marTop w:val="0"/>
      <w:marBottom w:val="0"/>
      <w:divBdr>
        <w:top w:val="none" w:sz="0" w:space="0" w:color="auto"/>
        <w:left w:val="none" w:sz="0" w:space="0" w:color="auto"/>
        <w:bottom w:val="none" w:sz="0" w:space="0" w:color="auto"/>
        <w:right w:val="none" w:sz="0" w:space="0" w:color="auto"/>
      </w:divBdr>
    </w:div>
    <w:div w:id="309940516">
      <w:bodyDiv w:val="1"/>
      <w:marLeft w:val="0"/>
      <w:marRight w:val="0"/>
      <w:marTop w:val="0"/>
      <w:marBottom w:val="0"/>
      <w:divBdr>
        <w:top w:val="none" w:sz="0" w:space="0" w:color="auto"/>
        <w:left w:val="none" w:sz="0" w:space="0" w:color="auto"/>
        <w:bottom w:val="none" w:sz="0" w:space="0" w:color="auto"/>
        <w:right w:val="none" w:sz="0" w:space="0" w:color="auto"/>
      </w:divBdr>
    </w:div>
    <w:div w:id="315383400">
      <w:bodyDiv w:val="1"/>
      <w:marLeft w:val="0"/>
      <w:marRight w:val="0"/>
      <w:marTop w:val="0"/>
      <w:marBottom w:val="0"/>
      <w:divBdr>
        <w:top w:val="none" w:sz="0" w:space="0" w:color="auto"/>
        <w:left w:val="none" w:sz="0" w:space="0" w:color="auto"/>
        <w:bottom w:val="none" w:sz="0" w:space="0" w:color="auto"/>
        <w:right w:val="none" w:sz="0" w:space="0" w:color="auto"/>
      </w:divBdr>
    </w:div>
    <w:div w:id="317811412">
      <w:bodyDiv w:val="1"/>
      <w:marLeft w:val="0"/>
      <w:marRight w:val="0"/>
      <w:marTop w:val="0"/>
      <w:marBottom w:val="0"/>
      <w:divBdr>
        <w:top w:val="none" w:sz="0" w:space="0" w:color="auto"/>
        <w:left w:val="none" w:sz="0" w:space="0" w:color="auto"/>
        <w:bottom w:val="none" w:sz="0" w:space="0" w:color="auto"/>
        <w:right w:val="none" w:sz="0" w:space="0" w:color="auto"/>
      </w:divBdr>
    </w:div>
    <w:div w:id="321396434">
      <w:bodyDiv w:val="1"/>
      <w:marLeft w:val="0"/>
      <w:marRight w:val="0"/>
      <w:marTop w:val="0"/>
      <w:marBottom w:val="0"/>
      <w:divBdr>
        <w:top w:val="none" w:sz="0" w:space="0" w:color="auto"/>
        <w:left w:val="none" w:sz="0" w:space="0" w:color="auto"/>
        <w:bottom w:val="none" w:sz="0" w:space="0" w:color="auto"/>
        <w:right w:val="none" w:sz="0" w:space="0" w:color="auto"/>
      </w:divBdr>
    </w:div>
    <w:div w:id="324747243">
      <w:bodyDiv w:val="1"/>
      <w:marLeft w:val="0"/>
      <w:marRight w:val="0"/>
      <w:marTop w:val="0"/>
      <w:marBottom w:val="0"/>
      <w:divBdr>
        <w:top w:val="none" w:sz="0" w:space="0" w:color="auto"/>
        <w:left w:val="none" w:sz="0" w:space="0" w:color="auto"/>
        <w:bottom w:val="none" w:sz="0" w:space="0" w:color="auto"/>
        <w:right w:val="none" w:sz="0" w:space="0" w:color="auto"/>
      </w:divBdr>
    </w:div>
    <w:div w:id="325745580">
      <w:bodyDiv w:val="1"/>
      <w:marLeft w:val="0"/>
      <w:marRight w:val="0"/>
      <w:marTop w:val="0"/>
      <w:marBottom w:val="0"/>
      <w:divBdr>
        <w:top w:val="none" w:sz="0" w:space="0" w:color="auto"/>
        <w:left w:val="none" w:sz="0" w:space="0" w:color="auto"/>
        <w:bottom w:val="none" w:sz="0" w:space="0" w:color="auto"/>
        <w:right w:val="none" w:sz="0" w:space="0" w:color="auto"/>
      </w:divBdr>
    </w:div>
    <w:div w:id="328408203">
      <w:bodyDiv w:val="1"/>
      <w:marLeft w:val="0"/>
      <w:marRight w:val="0"/>
      <w:marTop w:val="0"/>
      <w:marBottom w:val="0"/>
      <w:divBdr>
        <w:top w:val="none" w:sz="0" w:space="0" w:color="auto"/>
        <w:left w:val="none" w:sz="0" w:space="0" w:color="auto"/>
        <w:bottom w:val="none" w:sz="0" w:space="0" w:color="auto"/>
        <w:right w:val="none" w:sz="0" w:space="0" w:color="auto"/>
      </w:divBdr>
    </w:div>
    <w:div w:id="329411469">
      <w:bodyDiv w:val="1"/>
      <w:marLeft w:val="0"/>
      <w:marRight w:val="0"/>
      <w:marTop w:val="0"/>
      <w:marBottom w:val="0"/>
      <w:divBdr>
        <w:top w:val="none" w:sz="0" w:space="0" w:color="auto"/>
        <w:left w:val="none" w:sz="0" w:space="0" w:color="auto"/>
        <w:bottom w:val="none" w:sz="0" w:space="0" w:color="auto"/>
        <w:right w:val="none" w:sz="0" w:space="0" w:color="auto"/>
      </w:divBdr>
    </w:div>
    <w:div w:id="329602040">
      <w:bodyDiv w:val="1"/>
      <w:marLeft w:val="0"/>
      <w:marRight w:val="0"/>
      <w:marTop w:val="0"/>
      <w:marBottom w:val="0"/>
      <w:divBdr>
        <w:top w:val="none" w:sz="0" w:space="0" w:color="auto"/>
        <w:left w:val="none" w:sz="0" w:space="0" w:color="auto"/>
        <w:bottom w:val="none" w:sz="0" w:space="0" w:color="auto"/>
        <w:right w:val="none" w:sz="0" w:space="0" w:color="auto"/>
      </w:divBdr>
    </w:div>
    <w:div w:id="332414956">
      <w:bodyDiv w:val="1"/>
      <w:marLeft w:val="0"/>
      <w:marRight w:val="0"/>
      <w:marTop w:val="0"/>
      <w:marBottom w:val="0"/>
      <w:divBdr>
        <w:top w:val="none" w:sz="0" w:space="0" w:color="auto"/>
        <w:left w:val="none" w:sz="0" w:space="0" w:color="auto"/>
        <w:bottom w:val="none" w:sz="0" w:space="0" w:color="auto"/>
        <w:right w:val="none" w:sz="0" w:space="0" w:color="auto"/>
      </w:divBdr>
    </w:div>
    <w:div w:id="332924749">
      <w:bodyDiv w:val="1"/>
      <w:marLeft w:val="0"/>
      <w:marRight w:val="0"/>
      <w:marTop w:val="0"/>
      <w:marBottom w:val="0"/>
      <w:divBdr>
        <w:top w:val="none" w:sz="0" w:space="0" w:color="auto"/>
        <w:left w:val="none" w:sz="0" w:space="0" w:color="auto"/>
        <w:bottom w:val="none" w:sz="0" w:space="0" w:color="auto"/>
        <w:right w:val="none" w:sz="0" w:space="0" w:color="auto"/>
      </w:divBdr>
    </w:div>
    <w:div w:id="338779883">
      <w:bodyDiv w:val="1"/>
      <w:marLeft w:val="0"/>
      <w:marRight w:val="0"/>
      <w:marTop w:val="0"/>
      <w:marBottom w:val="0"/>
      <w:divBdr>
        <w:top w:val="none" w:sz="0" w:space="0" w:color="auto"/>
        <w:left w:val="none" w:sz="0" w:space="0" w:color="auto"/>
        <w:bottom w:val="none" w:sz="0" w:space="0" w:color="auto"/>
        <w:right w:val="none" w:sz="0" w:space="0" w:color="auto"/>
      </w:divBdr>
    </w:div>
    <w:div w:id="339432615">
      <w:bodyDiv w:val="1"/>
      <w:marLeft w:val="0"/>
      <w:marRight w:val="0"/>
      <w:marTop w:val="0"/>
      <w:marBottom w:val="0"/>
      <w:divBdr>
        <w:top w:val="none" w:sz="0" w:space="0" w:color="auto"/>
        <w:left w:val="none" w:sz="0" w:space="0" w:color="auto"/>
        <w:bottom w:val="none" w:sz="0" w:space="0" w:color="auto"/>
        <w:right w:val="none" w:sz="0" w:space="0" w:color="auto"/>
      </w:divBdr>
    </w:div>
    <w:div w:id="345717883">
      <w:bodyDiv w:val="1"/>
      <w:marLeft w:val="0"/>
      <w:marRight w:val="0"/>
      <w:marTop w:val="0"/>
      <w:marBottom w:val="0"/>
      <w:divBdr>
        <w:top w:val="none" w:sz="0" w:space="0" w:color="auto"/>
        <w:left w:val="none" w:sz="0" w:space="0" w:color="auto"/>
        <w:bottom w:val="none" w:sz="0" w:space="0" w:color="auto"/>
        <w:right w:val="none" w:sz="0" w:space="0" w:color="auto"/>
      </w:divBdr>
    </w:div>
    <w:div w:id="351762435">
      <w:bodyDiv w:val="1"/>
      <w:marLeft w:val="0"/>
      <w:marRight w:val="0"/>
      <w:marTop w:val="0"/>
      <w:marBottom w:val="0"/>
      <w:divBdr>
        <w:top w:val="none" w:sz="0" w:space="0" w:color="auto"/>
        <w:left w:val="none" w:sz="0" w:space="0" w:color="auto"/>
        <w:bottom w:val="none" w:sz="0" w:space="0" w:color="auto"/>
        <w:right w:val="none" w:sz="0" w:space="0" w:color="auto"/>
      </w:divBdr>
    </w:div>
    <w:div w:id="352071452">
      <w:bodyDiv w:val="1"/>
      <w:marLeft w:val="0"/>
      <w:marRight w:val="0"/>
      <w:marTop w:val="0"/>
      <w:marBottom w:val="0"/>
      <w:divBdr>
        <w:top w:val="none" w:sz="0" w:space="0" w:color="auto"/>
        <w:left w:val="none" w:sz="0" w:space="0" w:color="auto"/>
        <w:bottom w:val="none" w:sz="0" w:space="0" w:color="auto"/>
        <w:right w:val="none" w:sz="0" w:space="0" w:color="auto"/>
      </w:divBdr>
    </w:div>
    <w:div w:id="354188324">
      <w:bodyDiv w:val="1"/>
      <w:marLeft w:val="0"/>
      <w:marRight w:val="0"/>
      <w:marTop w:val="0"/>
      <w:marBottom w:val="0"/>
      <w:divBdr>
        <w:top w:val="none" w:sz="0" w:space="0" w:color="auto"/>
        <w:left w:val="none" w:sz="0" w:space="0" w:color="auto"/>
        <w:bottom w:val="none" w:sz="0" w:space="0" w:color="auto"/>
        <w:right w:val="none" w:sz="0" w:space="0" w:color="auto"/>
      </w:divBdr>
    </w:div>
    <w:div w:id="354502141">
      <w:bodyDiv w:val="1"/>
      <w:marLeft w:val="0"/>
      <w:marRight w:val="0"/>
      <w:marTop w:val="0"/>
      <w:marBottom w:val="0"/>
      <w:divBdr>
        <w:top w:val="none" w:sz="0" w:space="0" w:color="auto"/>
        <w:left w:val="none" w:sz="0" w:space="0" w:color="auto"/>
        <w:bottom w:val="none" w:sz="0" w:space="0" w:color="auto"/>
        <w:right w:val="none" w:sz="0" w:space="0" w:color="auto"/>
      </w:divBdr>
    </w:div>
    <w:div w:id="356854055">
      <w:bodyDiv w:val="1"/>
      <w:marLeft w:val="0"/>
      <w:marRight w:val="0"/>
      <w:marTop w:val="0"/>
      <w:marBottom w:val="0"/>
      <w:divBdr>
        <w:top w:val="none" w:sz="0" w:space="0" w:color="auto"/>
        <w:left w:val="none" w:sz="0" w:space="0" w:color="auto"/>
        <w:bottom w:val="none" w:sz="0" w:space="0" w:color="auto"/>
        <w:right w:val="none" w:sz="0" w:space="0" w:color="auto"/>
      </w:divBdr>
    </w:div>
    <w:div w:id="359279809">
      <w:bodyDiv w:val="1"/>
      <w:marLeft w:val="0"/>
      <w:marRight w:val="0"/>
      <w:marTop w:val="0"/>
      <w:marBottom w:val="0"/>
      <w:divBdr>
        <w:top w:val="none" w:sz="0" w:space="0" w:color="auto"/>
        <w:left w:val="none" w:sz="0" w:space="0" w:color="auto"/>
        <w:bottom w:val="none" w:sz="0" w:space="0" w:color="auto"/>
        <w:right w:val="none" w:sz="0" w:space="0" w:color="auto"/>
      </w:divBdr>
    </w:div>
    <w:div w:id="360057706">
      <w:bodyDiv w:val="1"/>
      <w:marLeft w:val="0"/>
      <w:marRight w:val="0"/>
      <w:marTop w:val="0"/>
      <w:marBottom w:val="0"/>
      <w:divBdr>
        <w:top w:val="none" w:sz="0" w:space="0" w:color="auto"/>
        <w:left w:val="none" w:sz="0" w:space="0" w:color="auto"/>
        <w:bottom w:val="none" w:sz="0" w:space="0" w:color="auto"/>
        <w:right w:val="none" w:sz="0" w:space="0" w:color="auto"/>
      </w:divBdr>
    </w:div>
    <w:div w:id="360133415">
      <w:bodyDiv w:val="1"/>
      <w:marLeft w:val="0"/>
      <w:marRight w:val="0"/>
      <w:marTop w:val="0"/>
      <w:marBottom w:val="0"/>
      <w:divBdr>
        <w:top w:val="none" w:sz="0" w:space="0" w:color="auto"/>
        <w:left w:val="none" w:sz="0" w:space="0" w:color="auto"/>
        <w:bottom w:val="none" w:sz="0" w:space="0" w:color="auto"/>
        <w:right w:val="none" w:sz="0" w:space="0" w:color="auto"/>
      </w:divBdr>
    </w:div>
    <w:div w:id="362750659">
      <w:bodyDiv w:val="1"/>
      <w:marLeft w:val="0"/>
      <w:marRight w:val="0"/>
      <w:marTop w:val="0"/>
      <w:marBottom w:val="0"/>
      <w:divBdr>
        <w:top w:val="none" w:sz="0" w:space="0" w:color="auto"/>
        <w:left w:val="none" w:sz="0" w:space="0" w:color="auto"/>
        <w:bottom w:val="none" w:sz="0" w:space="0" w:color="auto"/>
        <w:right w:val="none" w:sz="0" w:space="0" w:color="auto"/>
      </w:divBdr>
    </w:div>
    <w:div w:id="375786493">
      <w:bodyDiv w:val="1"/>
      <w:marLeft w:val="0"/>
      <w:marRight w:val="0"/>
      <w:marTop w:val="0"/>
      <w:marBottom w:val="0"/>
      <w:divBdr>
        <w:top w:val="none" w:sz="0" w:space="0" w:color="auto"/>
        <w:left w:val="none" w:sz="0" w:space="0" w:color="auto"/>
        <w:bottom w:val="none" w:sz="0" w:space="0" w:color="auto"/>
        <w:right w:val="none" w:sz="0" w:space="0" w:color="auto"/>
      </w:divBdr>
    </w:div>
    <w:div w:id="378746816">
      <w:bodyDiv w:val="1"/>
      <w:marLeft w:val="0"/>
      <w:marRight w:val="0"/>
      <w:marTop w:val="0"/>
      <w:marBottom w:val="0"/>
      <w:divBdr>
        <w:top w:val="none" w:sz="0" w:space="0" w:color="auto"/>
        <w:left w:val="none" w:sz="0" w:space="0" w:color="auto"/>
        <w:bottom w:val="none" w:sz="0" w:space="0" w:color="auto"/>
        <w:right w:val="none" w:sz="0" w:space="0" w:color="auto"/>
      </w:divBdr>
    </w:div>
    <w:div w:id="386340869">
      <w:bodyDiv w:val="1"/>
      <w:marLeft w:val="0"/>
      <w:marRight w:val="0"/>
      <w:marTop w:val="0"/>
      <w:marBottom w:val="0"/>
      <w:divBdr>
        <w:top w:val="none" w:sz="0" w:space="0" w:color="auto"/>
        <w:left w:val="none" w:sz="0" w:space="0" w:color="auto"/>
        <w:bottom w:val="none" w:sz="0" w:space="0" w:color="auto"/>
        <w:right w:val="none" w:sz="0" w:space="0" w:color="auto"/>
      </w:divBdr>
    </w:div>
    <w:div w:id="388921350">
      <w:bodyDiv w:val="1"/>
      <w:marLeft w:val="0"/>
      <w:marRight w:val="0"/>
      <w:marTop w:val="0"/>
      <w:marBottom w:val="0"/>
      <w:divBdr>
        <w:top w:val="none" w:sz="0" w:space="0" w:color="auto"/>
        <w:left w:val="none" w:sz="0" w:space="0" w:color="auto"/>
        <w:bottom w:val="none" w:sz="0" w:space="0" w:color="auto"/>
        <w:right w:val="none" w:sz="0" w:space="0" w:color="auto"/>
      </w:divBdr>
    </w:div>
    <w:div w:id="391076107">
      <w:bodyDiv w:val="1"/>
      <w:marLeft w:val="0"/>
      <w:marRight w:val="0"/>
      <w:marTop w:val="0"/>
      <w:marBottom w:val="0"/>
      <w:divBdr>
        <w:top w:val="none" w:sz="0" w:space="0" w:color="auto"/>
        <w:left w:val="none" w:sz="0" w:space="0" w:color="auto"/>
        <w:bottom w:val="none" w:sz="0" w:space="0" w:color="auto"/>
        <w:right w:val="none" w:sz="0" w:space="0" w:color="auto"/>
      </w:divBdr>
    </w:div>
    <w:div w:id="393478763">
      <w:bodyDiv w:val="1"/>
      <w:marLeft w:val="0"/>
      <w:marRight w:val="0"/>
      <w:marTop w:val="0"/>
      <w:marBottom w:val="0"/>
      <w:divBdr>
        <w:top w:val="none" w:sz="0" w:space="0" w:color="auto"/>
        <w:left w:val="none" w:sz="0" w:space="0" w:color="auto"/>
        <w:bottom w:val="none" w:sz="0" w:space="0" w:color="auto"/>
        <w:right w:val="none" w:sz="0" w:space="0" w:color="auto"/>
      </w:divBdr>
    </w:div>
    <w:div w:id="394594701">
      <w:bodyDiv w:val="1"/>
      <w:marLeft w:val="0"/>
      <w:marRight w:val="0"/>
      <w:marTop w:val="0"/>
      <w:marBottom w:val="0"/>
      <w:divBdr>
        <w:top w:val="none" w:sz="0" w:space="0" w:color="auto"/>
        <w:left w:val="none" w:sz="0" w:space="0" w:color="auto"/>
        <w:bottom w:val="none" w:sz="0" w:space="0" w:color="auto"/>
        <w:right w:val="none" w:sz="0" w:space="0" w:color="auto"/>
      </w:divBdr>
    </w:div>
    <w:div w:id="400175043">
      <w:bodyDiv w:val="1"/>
      <w:marLeft w:val="0"/>
      <w:marRight w:val="0"/>
      <w:marTop w:val="0"/>
      <w:marBottom w:val="0"/>
      <w:divBdr>
        <w:top w:val="none" w:sz="0" w:space="0" w:color="auto"/>
        <w:left w:val="none" w:sz="0" w:space="0" w:color="auto"/>
        <w:bottom w:val="none" w:sz="0" w:space="0" w:color="auto"/>
        <w:right w:val="none" w:sz="0" w:space="0" w:color="auto"/>
      </w:divBdr>
    </w:div>
    <w:div w:id="400979480">
      <w:bodyDiv w:val="1"/>
      <w:marLeft w:val="0"/>
      <w:marRight w:val="0"/>
      <w:marTop w:val="0"/>
      <w:marBottom w:val="0"/>
      <w:divBdr>
        <w:top w:val="none" w:sz="0" w:space="0" w:color="auto"/>
        <w:left w:val="none" w:sz="0" w:space="0" w:color="auto"/>
        <w:bottom w:val="none" w:sz="0" w:space="0" w:color="auto"/>
        <w:right w:val="none" w:sz="0" w:space="0" w:color="auto"/>
      </w:divBdr>
    </w:div>
    <w:div w:id="403842808">
      <w:bodyDiv w:val="1"/>
      <w:marLeft w:val="0"/>
      <w:marRight w:val="0"/>
      <w:marTop w:val="0"/>
      <w:marBottom w:val="0"/>
      <w:divBdr>
        <w:top w:val="none" w:sz="0" w:space="0" w:color="auto"/>
        <w:left w:val="none" w:sz="0" w:space="0" w:color="auto"/>
        <w:bottom w:val="none" w:sz="0" w:space="0" w:color="auto"/>
        <w:right w:val="none" w:sz="0" w:space="0" w:color="auto"/>
      </w:divBdr>
    </w:div>
    <w:div w:id="405802280">
      <w:bodyDiv w:val="1"/>
      <w:marLeft w:val="0"/>
      <w:marRight w:val="0"/>
      <w:marTop w:val="0"/>
      <w:marBottom w:val="0"/>
      <w:divBdr>
        <w:top w:val="none" w:sz="0" w:space="0" w:color="auto"/>
        <w:left w:val="none" w:sz="0" w:space="0" w:color="auto"/>
        <w:bottom w:val="none" w:sz="0" w:space="0" w:color="auto"/>
        <w:right w:val="none" w:sz="0" w:space="0" w:color="auto"/>
      </w:divBdr>
    </w:div>
    <w:div w:id="412358147">
      <w:bodyDiv w:val="1"/>
      <w:marLeft w:val="0"/>
      <w:marRight w:val="0"/>
      <w:marTop w:val="0"/>
      <w:marBottom w:val="0"/>
      <w:divBdr>
        <w:top w:val="none" w:sz="0" w:space="0" w:color="auto"/>
        <w:left w:val="none" w:sz="0" w:space="0" w:color="auto"/>
        <w:bottom w:val="none" w:sz="0" w:space="0" w:color="auto"/>
        <w:right w:val="none" w:sz="0" w:space="0" w:color="auto"/>
      </w:divBdr>
    </w:div>
    <w:div w:id="414328640">
      <w:bodyDiv w:val="1"/>
      <w:marLeft w:val="0"/>
      <w:marRight w:val="0"/>
      <w:marTop w:val="0"/>
      <w:marBottom w:val="0"/>
      <w:divBdr>
        <w:top w:val="none" w:sz="0" w:space="0" w:color="auto"/>
        <w:left w:val="none" w:sz="0" w:space="0" w:color="auto"/>
        <w:bottom w:val="none" w:sz="0" w:space="0" w:color="auto"/>
        <w:right w:val="none" w:sz="0" w:space="0" w:color="auto"/>
      </w:divBdr>
    </w:div>
    <w:div w:id="418909637">
      <w:bodyDiv w:val="1"/>
      <w:marLeft w:val="0"/>
      <w:marRight w:val="0"/>
      <w:marTop w:val="0"/>
      <w:marBottom w:val="0"/>
      <w:divBdr>
        <w:top w:val="none" w:sz="0" w:space="0" w:color="auto"/>
        <w:left w:val="none" w:sz="0" w:space="0" w:color="auto"/>
        <w:bottom w:val="none" w:sz="0" w:space="0" w:color="auto"/>
        <w:right w:val="none" w:sz="0" w:space="0" w:color="auto"/>
      </w:divBdr>
    </w:div>
    <w:div w:id="423190811">
      <w:bodyDiv w:val="1"/>
      <w:marLeft w:val="0"/>
      <w:marRight w:val="0"/>
      <w:marTop w:val="0"/>
      <w:marBottom w:val="0"/>
      <w:divBdr>
        <w:top w:val="none" w:sz="0" w:space="0" w:color="auto"/>
        <w:left w:val="none" w:sz="0" w:space="0" w:color="auto"/>
        <w:bottom w:val="none" w:sz="0" w:space="0" w:color="auto"/>
        <w:right w:val="none" w:sz="0" w:space="0" w:color="auto"/>
      </w:divBdr>
    </w:div>
    <w:div w:id="423309234">
      <w:bodyDiv w:val="1"/>
      <w:marLeft w:val="0"/>
      <w:marRight w:val="0"/>
      <w:marTop w:val="0"/>
      <w:marBottom w:val="0"/>
      <w:divBdr>
        <w:top w:val="none" w:sz="0" w:space="0" w:color="auto"/>
        <w:left w:val="none" w:sz="0" w:space="0" w:color="auto"/>
        <w:bottom w:val="none" w:sz="0" w:space="0" w:color="auto"/>
        <w:right w:val="none" w:sz="0" w:space="0" w:color="auto"/>
      </w:divBdr>
    </w:div>
    <w:div w:id="423721147">
      <w:bodyDiv w:val="1"/>
      <w:marLeft w:val="0"/>
      <w:marRight w:val="0"/>
      <w:marTop w:val="0"/>
      <w:marBottom w:val="0"/>
      <w:divBdr>
        <w:top w:val="none" w:sz="0" w:space="0" w:color="auto"/>
        <w:left w:val="none" w:sz="0" w:space="0" w:color="auto"/>
        <w:bottom w:val="none" w:sz="0" w:space="0" w:color="auto"/>
        <w:right w:val="none" w:sz="0" w:space="0" w:color="auto"/>
      </w:divBdr>
    </w:div>
    <w:div w:id="432743443">
      <w:bodyDiv w:val="1"/>
      <w:marLeft w:val="0"/>
      <w:marRight w:val="0"/>
      <w:marTop w:val="0"/>
      <w:marBottom w:val="0"/>
      <w:divBdr>
        <w:top w:val="none" w:sz="0" w:space="0" w:color="auto"/>
        <w:left w:val="none" w:sz="0" w:space="0" w:color="auto"/>
        <w:bottom w:val="none" w:sz="0" w:space="0" w:color="auto"/>
        <w:right w:val="none" w:sz="0" w:space="0" w:color="auto"/>
      </w:divBdr>
    </w:div>
    <w:div w:id="449713148">
      <w:bodyDiv w:val="1"/>
      <w:marLeft w:val="0"/>
      <w:marRight w:val="0"/>
      <w:marTop w:val="0"/>
      <w:marBottom w:val="0"/>
      <w:divBdr>
        <w:top w:val="none" w:sz="0" w:space="0" w:color="auto"/>
        <w:left w:val="none" w:sz="0" w:space="0" w:color="auto"/>
        <w:bottom w:val="none" w:sz="0" w:space="0" w:color="auto"/>
        <w:right w:val="none" w:sz="0" w:space="0" w:color="auto"/>
      </w:divBdr>
    </w:div>
    <w:div w:id="452941537">
      <w:bodyDiv w:val="1"/>
      <w:marLeft w:val="0"/>
      <w:marRight w:val="0"/>
      <w:marTop w:val="0"/>
      <w:marBottom w:val="0"/>
      <w:divBdr>
        <w:top w:val="none" w:sz="0" w:space="0" w:color="auto"/>
        <w:left w:val="none" w:sz="0" w:space="0" w:color="auto"/>
        <w:bottom w:val="none" w:sz="0" w:space="0" w:color="auto"/>
        <w:right w:val="none" w:sz="0" w:space="0" w:color="auto"/>
      </w:divBdr>
    </w:div>
    <w:div w:id="455023616">
      <w:bodyDiv w:val="1"/>
      <w:marLeft w:val="0"/>
      <w:marRight w:val="0"/>
      <w:marTop w:val="0"/>
      <w:marBottom w:val="0"/>
      <w:divBdr>
        <w:top w:val="none" w:sz="0" w:space="0" w:color="auto"/>
        <w:left w:val="none" w:sz="0" w:space="0" w:color="auto"/>
        <w:bottom w:val="none" w:sz="0" w:space="0" w:color="auto"/>
        <w:right w:val="none" w:sz="0" w:space="0" w:color="auto"/>
      </w:divBdr>
    </w:div>
    <w:div w:id="465046148">
      <w:bodyDiv w:val="1"/>
      <w:marLeft w:val="0"/>
      <w:marRight w:val="0"/>
      <w:marTop w:val="0"/>
      <w:marBottom w:val="0"/>
      <w:divBdr>
        <w:top w:val="none" w:sz="0" w:space="0" w:color="auto"/>
        <w:left w:val="none" w:sz="0" w:space="0" w:color="auto"/>
        <w:bottom w:val="none" w:sz="0" w:space="0" w:color="auto"/>
        <w:right w:val="none" w:sz="0" w:space="0" w:color="auto"/>
      </w:divBdr>
    </w:div>
    <w:div w:id="474026418">
      <w:bodyDiv w:val="1"/>
      <w:marLeft w:val="0"/>
      <w:marRight w:val="0"/>
      <w:marTop w:val="0"/>
      <w:marBottom w:val="0"/>
      <w:divBdr>
        <w:top w:val="none" w:sz="0" w:space="0" w:color="auto"/>
        <w:left w:val="none" w:sz="0" w:space="0" w:color="auto"/>
        <w:bottom w:val="none" w:sz="0" w:space="0" w:color="auto"/>
        <w:right w:val="none" w:sz="0" w:space="0" w:color="auto"/>
      </w:divBdr>
    </w:div>
    <w:div w:id="474102289">
      <w:bodyDiv w:val="1"/>
      <w:marLeft w:val="0"/>
      <w:marRight w:val="0"/>
      <w:marTop w:val="0"/>
      <w:marBottom w:val="0"/>
      <w:divBdr>
        <w:top w:val="none" w:sz="0" w:space="0" w:color="auto"/>
        <w:left w:val="none" w:sz="0" w:space="0" w:color="auto"/>
        <w:bottom w:val="none" w:sz="0" w:space="0" w:color="auto"/>
        <w:right w:val="none" w:sz="0" w:space="0" w:color="auto"/>
      </w:divBdr>
    </w:div>
    <w:div w:id="475149591">
      <w:bodyDiv w:val="1"/>
      <w:marLeft w:val="0"/>
      <w:marRight w:val="0"/>
      <w:marTop w:val="0"/>
      <w:marBottom w:val="0"/>
      <w:divBdr>
        <w:top w:val="none" w:sz="0" w:space="0" w:color="auto"/>
        <w:left w:val="none" w:sz="0" w:space="0" w:color="auto"/>
        <w:bottom w:val="none" w:sz="0" w:space="0" w:color="auto"/>
        <w:right w:val="none" w:sz="0" w:space="0" w:color="auto"/>
      </w:divBdr>
    </w:div>
    <w:div w:id="480510824">
      <w:bodyDiv w:val="1"/>
      <w:marLeft w:val="0"/>
      <w:marRight w:val="0"/>
      <w:marTop w:val="0"/>
      <w:marBottom w:val="0"/>
      <w:divBdr>
        <w:top w:val="none" w:sz="0" w:space="0" w:color="auto"/>
        <w:left w:val="none" w:sz="0" w:space="0" w:color="auto"/>
        <w:bottom w:val="none" w:sz="0" w:space="0" w:color="auto"/>
        <w:right w:val="none" w:sz="0" w:space="0" w:color="auto"/>
      </w:divBdr>
    </w:div>
    <w:div w:id="492726479">
      <w:bodyDiv w:val="1"/>
      <w:marLeft w:val="0"/>
      <w:marRight w:val="0"/>
      <w:marTop w:val="0"/>
      <w:marBottom w:val="0"/>
      <w:divBdr>
        <w:top w:val="none" w:sz="0" w:space="0" w:color="auto"/>
        <w:left w:val="none" w:sz="0" w:space="0" w:color="auto"/>
        <w:bottom w:val="none" w:sz="0" w:space="0" w:color="auto"/>
        <w:right w:val="none" w:sz="0" w:space="0" w:color="auto"/>
      </w:divBdr>
    </w:div>
    <w:div w:id="501775013">
      <w:bodyDiv w:val="1"/>
      <w:marLeft w:val="0"/>
      <w:marRight w:val="0"/>
      <w:marTop w:val="0"/>
      <w:marBottom w:val="0"/>
      <w:divBdr>
        <w:top w:val="none" w:sz="0" w:space="0" w:color="auto"/>
        <w:left w:val="none" w:sz="0" w:space="0" w:color="auto"/>
        <w:bottom w:val="none" w:sz="0" w:space="0" w:color="auto"/>
        <w:right w:val="none" w:sz="0" w:space="0" w:color="auto"/>
      </w:divBdr>
    </w:div>
    <w:div w:id="512767560">
      <w:bodyDiv w:val="1"/>
      <w:marLeft w:val="0"/>
      <w:marRight w:val="0"/>
      <w:marTop w:val="0"/>
      <w:marBottom w:val="0"/>
      <w:divBdr>
        <w:top w:val="none" w:sz="0" w:space="0" w:color="auto"/>
        <w:left w:val="none" w:sz="0" w:space="0" w:color="auto"/>
        <w:bottom w:val="none" w:sz="0" w:space="0" w:color="auto"/>
        <w:right w:val="none" w:sz="0" w:space="0" w:color="auto"/>
      </w:divBdr>
    </w:div>
    <w:div w:id="513500721">
      <w:bodyDiv w:val="1"/>
      <w:marLeft w:val="0"/>
      <w:marRight w:val="0"/>
      <w:marTop w:val="0"/>
      <w:marBottom w:val="0"/>
      <w:divBdr>
        <w:top w:val="none" w:sz="0" w:space="0" w:color="auto"/>
        <w:left w:val="none" w:sz="0" w:space="0" w:color="auto"/>
        <w:bottom w:val="none" w:sz="0" w:space="0" w:color="auto"/>
        <w:right w:val="none" w:sz="0" w:space="0" w:color="auto"/>
      </w:divBdr>
    </w:div>
    <w:div w:id="515077896">
      <w:bodyDiv w:val="1"/>
      <w:marLeft w:val="0"/>
      <w:marRight w:val="0"/>
      <w:marTop w:val="0"/>
      <w:marBottom w:val="0"/>
      <w:divBdr>
        <w:top w:val="none" w:sz="0" w:space="0" w:color="auto"/>
        <w:left w:val="none" w:sz="0" w:space="0" w:color="auto"/>
        <w:bottom w:val="none" w:sz="0" w:space="0" w:color="auto"/>
        <w:right w:val="none" w:sz="0" w:space="0" w:color="auto"/>
      </w:divBdr>
    </w:div>
    <w:div w:id="518157673">
      <w:bodyDiv w:val="1"/>
      <w:marLeft w:val="0"/>
      <w:marRight w:val="0"/>
      <w:marTop w:val="0"/>
      <w:marBottom w:val="0"/>
      <w:divBdr>
        <w:top w:val="none" w:sz="0" w:space="0" w:color="auto"/>
        <w:left w:val="none" w:sz="0" w:space="0" w:color="auto"/>
        <w:bottom w:val="none" w:sz="0" w:space="0" w:color="auto"/>
        <w:right w:val="none" w:sz="0" w:space="0" w:color="auto"/>
      </w:divBdr>
    </w:div>
    <w:div w:id="520318391">
      <w:bodyDiv w:val="1"/>
      <w:marLeft w:val="0"/>
      <w:marRight w:val="0"/>
      <w:marTop w:val="0"/>
      <w:marBottom w:val="0"/>
      <w:divBdr>
        <w:top w:val="none" w:sz="0" w:space="0" w:color="auto"/>
        <w:left w:val="none" w:sz="0" w:space="0" w:color="auto"/>
        <w:bottom w:val="none" w:sz="0" w:space="0" w:color="auto"/>
        <w:right w:val="none" w:sz="0" w:space="0" w:color="auto"/>
      </w:divBdr>
    </w:div>
    <w:div w:id="522136796">
      <w:bodyDiv w:val="1"/>
      <w:marLeft w:val="0"/>
      <w:marRight w:val="0"/>
      <w:marTop w:val="0"/>
      <w:marBottom w:val="0"/>
      <w:divBdr>
        <w:top w:val="none" w:sz="0" w:space="0" w:color="auto"/>
        <w:left w:val="none" w:sz="0" w:space="0" w:color="auto"/>
        <w:bottom w:val="none" w:sz="0" w:space="0" w:color="auto"/>
        <w:right w:val="none" w:sz="0" w:space="0" w:color="auto"/>
      </w:divBdr>
    </w:div>
    <w:div w:id="528110540">
      <w:bodyDiv w:val="1"/>
      <w:marLeft w:val="0"/>
      <w:marRight w:val="0"/>
      <w:marTop w:val="0"/>
      <w:marBottom w:val="0"/>
      <w:divBdr>
        <w:top w:val="none" w:sz="0" w:space="0" w:color="auto"/>
        <w:left w:val="none" w:sz="0" w:space="0" w:color="auto"/>
        <w:bottom w:val="none" w:sz="0" w:space="0" w:color="auto"/>
        <w:right w:val="none" w:sz="0" w:space="0" w:color="auto"/>
      </w:divBdr>
    </w:div>
    <w:div w:id="530723873">
      <w:bodyDiv w:val="1"/>
      <w:marLeft w:val="0"/>
      <w:marRight w:val="0"/>
      <w:marTop w:val="0"/>
      <w:marBottom w:val="0"/>
      <w:divBdr>
        <w:top w:val="none" w:sz="0" w:space="0" w:color="auto"/>
        <w:left w:val="none" w:sz="0" w:space="0" w:color="auto"/>
        <w:bottom w:val="none" w:sz="0" w:space="0" w:color="auto"/>
        <w:right w:val="none" w:sz="0" w:space="0" w:color="auto"/>
      </w:divBdr>
    </w:div>
    <w:div w:id="531068305">
      <w:bodyDiv w:val="1"/>
      <w:marLeft w:val="0"/>
      <w:marRight w:val="0"/>
      <w:marTop w:val="0"/>
      <w:marBottom w:val="0"/>
      <w:divBdr>
        <w:top w:val="none" w:sz="0" w:space="0" w:color="auto"/>
        <w:left w:val="none" w:sz="0" w:space="0" w:color="auto"/>
        <w:bottom w:val="none" w:sz="0" w:space="0" w:color="auto"/>
        <w:right w:val="none" w:sz="0" w:space="0" w:color="auto"/>
      </w:divBdr>
    </w:div>
    <w:div w:id="532426862">
      <w:bodyDiv w:val="1"/>
      <w:marLeft w:val="0"/>
      <w:marRight w:val="0"/>
      <w:marTop w:val="0"/>
      <w:marBottom w:val="0"/>
      <w:divBdr>
        <w:top w:val="none" w:sz="0" w:space="0" w:color="auto"/>
        <w:left w:val="none" w:sz="0" w:space="0" w:color="auto"/>
        <w:bottom w:val="none" w:sz="0" w:space="0" w:color="auto"/>
        <w:right w:val="none" w:sz="0" w:space="0" w:color="auto"/>
      </w:divBdr>
    </w:div>
    <w:div w:id="534080817">
      <w:bodyDiv w:val="1"/>
      <w:marLeft w:val="0"/>
      <w:marRight w:val="0"/>
      <w:marTop w:val="0"/>
      <w:marBottom w:val="0"/>
      <w:divBdr>
        <w:top w:val="none" w:sz="0" w:space="0" w:color="auto"/>
        <w:left w:val="none" w:sz="0" w:space="0" w:color="auto"/>
        <w:bottom w:val="none" w:sz="0" w:space="0" w:color="auto"/>
        <w:right w:val="none" w:sz="0" w:space="0" w:color="auto"/>
      </w:divBdr>
    </w:div>
    <w:div w:id="534271307">
      <w:bodyDiv w:val="1"/>
      <w:marLeft w:val="0"/>
      <w:marRight w:val="0"/>
      <w:marTop w:val="0"/>
      <w:marBottom w:val="0"/>
      <w:divBdr>
        <w:top w:val="none" w:sz="0" w:space="0" w:color="auto"/>
        <w:left w:val="none" w:sz="0" w:space="0" w:color="auto"/>
        <w:bottom w:val="none" w:sz="0" w:space="0" w:color="auto"/>
        <w:right w:val="none" w:sz="0" w:space="0" w:color="auto"/>
      </w:divBdr>
    </w:div>
    <w:div w:id="534587081">
      <w:bodyDiv w:val="1"/>
      <w:marLeft w:val="0"/>
      <w:marRight w:val="0"/>
      <w:marTop w:val="0"/>
      <w:marBottom w:val="0"/>
      <w:divBdr>
        <w:top w:val="none" w:sz="0" w:space="0" w:color="auto"/>
        <w:left w:val="none" w:sz="0" w:space="0" w:color="auto"/>
        <w:bottom w:val="none" w:sz="0" w:space="0" w:color="auto"/>
        <w:right w:val="none" w:sz="0" w:space="0" w:color="auto"/>
      </w:divBdr>
    </w:div>
    <w:div w:id="540749137">
      <w:bodyDiv w:val="1"/>
      <w:marLeft w:val="0"/>
      <w:marRight w:val="0"/>
      <w:marTop w:val="0"/>
      <w:marBottom w:val="0"/>
      <w:divBdr>
        <w:top w:val="none" w:sz="0" w:space="0" w:color="auto"/>
        <w:left w:val="none" w:sz="0" w:space="0" w:color="auto"/>
        <w:bottom w:val="none" w:sz="0" w:space="0" w:color="auto"/>
        <w:right w:val="none" w:sz="0" w:space="0" w:color="auto"/>
      </w:divBdr>
    </w:div>
    <w:div w:id="541208207">
      <w:bodyDiv w:val="1"/>
      <w:marLeft w:val="0"/>
      <w:marRight w:val="0"/>
      <w:marTop w:val="0"/>
      <w:marBottom w:val="0"/>
      <w:divBdr>
        <w:top w:val="none" w:sz="0" w:space="0" w:color="auto"/>
        <w:left w:val="none" w:sz="0" w:space="0" w:color="auto"/>
        <w:bottom w:val="none" w:sz="0" w:space="0" w:color="auto"/>
        <w:right w:val="none" w:sz="0" w:space="0" w:color="auto"/>
      </w:divBdr>
    </w:div>
    <w:div w:id="543373324">
      <w:bodyDiv w:val="1"/>
      <w:marLeft w:val="0"/>
      <w:marRight w:val="0"/>
      <w:marTop w:val="0"/>
      <w:marBottom w:val="0"/>
      <w:divBdr>
        <w:top w:val="none" w:sz="0" w:space="0" w:color="auto"/>
        <w:left w:val="none" w:sz="0" w:space="0" w:color="auto"/>
        <w:bottom w:val="none" w:sz="0" w:space="0" w:color="auto"/>
        <w:right w:val="none" w:sz="0" w:space="0" w:color="auto"/>
      </w:divBdr>
    </w:div>
    <w:div w:id="543563225">
      <w:bodyDiv w:val="1"/>
      <w:marLeft w:val="0"/>
      <w:marRight w:val="0"/>
      <w:marTop w:val="0"/>
      <w:marBottom w:val="0"/>
      <w:divBdr>
        <w:top w:val="none" w:sz="0" w:space="0" w:color="auto"/>
        <w:left w:val="none" w:sz="0" w:space="0" w:color="auto"/>
        <w:bottom w:val="none" w:sz="0" w:space="0" w:color="auto"/>
        <w:right w:val="none" w:sz="0" w:space="0" w:color="auto"/>
      </w:divBdr>
    </w:div>
    <w:div w:id="549079748">
      <w:bodyDiv w:val="1"/>
      <w:marLeft w:val="0"/>
      <w:marRight w:val="0"/>
      <w:marTop w:val="0"/>
      <w:marBottom w:val="0"/>
      <w:divBdr>
        <w:top w:val="none" w:sz="0" w:space="0" w:color="auto"/>
        <w:left w:val="none" w:sz="0" w:space="0" w:color="auto"/>
        <w:bottom w:val="none" w:sz="0" w:space="0" w:color="auto"/>
        <w:right w:val="none" w:sz="0" w:space="0" w:color="auto"/>
      </w:divBdr>
    </w:div>
    <w:div w:id="549388467">
      <w:bodyDiv w:val="1"/>
      <w:marLeft w:val="0"/>
      <w:marRight w:val="0"/>
      <w:marTop w:val="0"/>
      <w:marBottom w:val="0"/>
      <w:divBdr>
        <w:top w:val="none" w:sz="0" w:space="0" w:color="auto"/>
        <w:left w:val="none" w:sz="0" w:space="0" w:color="auto"/>
        <w:bottom w:val="none" w:sz="0" w:space="0" w:color="auto"/>
        <w:right w:val="none" w:sz="0" w:space="0" w:color="auto"/>
      </w:divBdr>
    </w:div>
    <w:div w:id="553929612">
      <w:bodyDiv w:val="1"/>
      <w:marLeft w:val="0"/>
      <w:marRight w:val="0"/>
      <w:marTop w:val="0"/>
      <w:marBottom w:val="0"/>
      <w:divBdr>
        <w:top w:val="none" w:sz="0" w:space="0" w:color="auto"/>
        <w:left w:val="none" w:sz="0" w:space="0" w:color="auto"/>
        <w:bottom w:val="none" w:sz="0" w:space="0" w:color="auto"/>
        <w:right w:val="none" w:sz="0" w:space="0" w:color="auto"/>
      </w:divBdr>
    </w:div>
    <w:div w:id="562109052">
      <w:bodyDiv w:val="1"/>
      <w:marLeft w:val="0"/>
      <w:marRight w:val="0"/>
      <w:marTop w:val="0"/>
      <w:marBottom w:val="0"/>
      <w:divBdr>
        <w:top w:val="none" w:sz="0" w:space="0" w:color="auto"/>
        <w:left w:val="none" w:sz="0" w:space="0" w:color="auto"/>
        <w:bottom w:val="none" w:sz="0" w:space="0" w:color="auto"/>
        <w:right w:val="none" w:sz="0" w:space="0" w:color="auto"/>
      </w:divBdr>
    </w:div>
    <w:div w:id="564922474">
      <w:bodyDiv w:val="1"/>
      <w:marLeft w:val="0"/>
      <w:marRight w:val="0"/>
      <w:marTop w:val="0"/>
      <w:marBottom w:val="0"/>
      <w:divBdr>
        <w:top w:val="none" w:sz="0" w:space="0" w:color="auto"/>
        <w:left w:val="none" w:sz="0" w:space="0" w:color="auto"/>
        <w:bottom w:val="none" w:sz="0" w:space="0" w:color="auto"/>
        <w:right w:val="none" w:sz="0" w:space="0" w:color="auto"/>
      </w:divBdr>
    </w:div>
    <w:div w:id="567765010">
      <w:bodyDiv w:val="1"/>
      <w:marLeft w:val="0"/>
      <w:marRight w:val="0"/>
      <w:marTop w:val="0"/>
      <w:marBottom w:val="0"/>
      <w:divBdr>
        <w:top w:val="none" w:sz="0" w:space="0" w:color="auto"/>
        <w:left w:val="none" w:sz="0" w:space="0" w:color="auto"/>
        <w:bottom w:val="none" w:sz="0" w:space="0" w:color="auto"/>
        <w:right w:val="none" w:sz="0" w:space="0" w:color="auto"/>
      </w:divBdr>
    </w:div>
    <w:div w:id="568736450">
      <w:bodyDiv w:val="1"/>
      <w:marLeft w:val="0"/>
      <w:marRight w:val="0"/>
      <w:marTop w:val="0"/>
      <w:marBottom w:val="0"/>
      <w:divBdr>
        <w:top w:val="none" w:sz="0" w:space="0" w:color="auto"/>
        <w:left w:val="none" w:sz="0" w:space="0" w:color="auto"/>
        <w:bottom w:val="none" w:sz="0" w:space="0" w:color="auto"/>
        <w:right w:val="none" w:sz="0" w:space="0" w:color="auto"/>
      </w:divBdr>
    </w:div>
    <w:div w:id="568999512">
      <w:bodyDiv w:val="1"/>
      <w:marLeft w:val="0"/>
      <w:marRight w:val="0"/>
      <w:marTop w:val="0"/>
      <w:marBottom w:val="0"/>
      <w:divBdr>
        <w:top w:val="none" w:sz="0" w:space="0" w:color="auto"/>
        <w:left w:val="none" w:sz="0" w:space="0" w:color="auto"/>
        <w:bottom w:val="none" w:sz="0" w:space="0" w:color="auto"/>
        <w:right w:val="none" w:sz="0" w:space="0" w:color="auto"/>
      </w:divBdr>
    </w:div>
    <w:div w:id="569581014">
      <w:bodyDiv w:val="1"/>
      <w:marLeft w:val="0"/>
      <w:marRight w:val="0"/>
      <w:marTop w:val="0"/>
      <w:marBottom w:val="0"/>
      <w:divBdr>
        <w:top w:val="none" w:sz="0" w:space="0" w:color="auto"/>
        <w:left w:val="none" w:sz="0" w:space="0" w:color="auto"/>
        <w:bottom w:val="none" w:sz="0" w:space="0" w:color="auto"/>
        <w:right w:val="none" w:sz="0" w:space="0" w:color="auto"/>
      </w:divBdr>
    </w:div>
    <w:div w:id="574970479">
      <w:bodyDiv w:val="1"/>
      <w:marLeft w:val="0"/>
      <w:marRight w:val="0"/>
      <w:marTop w:val="0"/>
      <w:marBottom w:val="0"/>
      <w:divBdr>
        <w:top w:val="none" w:sz="0" w:space="0" w:color="auto"/>
        <w:left w:val="none" w:sz="0" w:space="0" w:color="auto"/>
        <w:bottom w:val="none" w:sz="0" w:space="0" w:color="auto"/>
        <w:right w:val="none" w:sz="0" w:space="0" w:color="auto"/>
      </w:divBdr>
    </w:div>
    <w:div w:id="577446031">
      <w:bodyDiv w:val="1"/>
      <w:marLeft w:val="0"/>
      <w:marRight w:val="0"/>
      <w:marTop w:val="0"/>
      <w:marBottom w:val="0"/>
      <w:divBdr>
        <w:top w:val="none" w:sz="0" w:space="0" w:color="auto"/>
        <w:left w:val="none" w:sz="0" w:space="0" w:color="auto"/>
        <w:bottom w:val="none" w:sz="0" w:space="0" w:color="auto"/>
        <w:right w:val="none" w:sz="0" w:space="0" w:color="auto"/>
      </w:divBdr>
    </w:div>
    <w:div w:id="583808906">
      <w:bodyDiv w:val="1"/>
      <w:marLeft w:val="0"/>
      <w:marRight w:val="0"/>
      <w:marTop w:val="0"/>
      <w:marBottom w:val="0"/>
      <w:divBdr>
        <w:top w:val="none" w:sz="0" w:space="0" w:color="auto"/>
        <w:left w:val="none" w:sz="0" w:space="0" w:color="auto"/>
        <w:bottom w:val="none" w:sz="0" w:space="0" w:color="auto"/>
        <w:right w:val="none" w:sz="0" w:space="0" w:color="auto"/>
      </w:divBdr>
    </w:div>
    <w:div w:id="586697106">
      <w:bodyDiv w:val="1"/>
      <w:marLeft w:val="0"/>
      <w:marRight w:val="0"/>
      <w:marTop w:val="0"/>
      <w:marBottom w:val="0"/>
      <w:divBdr>
        <w:top w:val="none" w:sz="0" w:space="0" w:color="auto"/>
        <w:left w:val="none" w:sz="0" w:space="0" w:color="auto"/>
        <w:bottom w:val="none" w:sz="0" w:space="0" w:color="auto"/>
        <w:right w:val="none" w:sz="0" w:space="0" w:color="auto"/>
      </w:divBdr>
    </w:div>
    <w:div w:id="587616029">
      <w:bodyDiv w:val="1"/>
      <w:marLeft w:val="0"/>
      <w:marRight w:val="0"/>
      <w:marTop w:val="0"/>
      <w:marBottom w:val="0"/>
      <w:divBdr>
        <w:top w:val="none" w:sz="0" w:space="0" w:color="auto"/>
        <w:left w:val="none" w:sz="0" w:space="0" w:color="auto"/>
        <w:bottom w:val="none" w:sz="0" w:space="0" w:color="auto"/>
        <w:right w:val="none" w:sz="0" w:space="0" w:color="auto"/>
      </w:divBdr>
    </w:div>
    <w:div w:id="592318177">
      <w:bodyDiv w:val="1"/>
      <w:marLeft w:val="0"/>
      <w:marRight w:val="0"/>
      <w:marTop w:val="0"/>
      <w:marBottom w:val="0"/>
      <w:divBdr>
        <w:top w:val="none" w:sz="0" w:space="0" w:color="auto"/>
        <w:left w:val="none" w:sz="0" w:space="0" w:color="auto"/>
        <w:bottom w:val="none" w:sz="0" w:space="0" w:color="auto"/>
        <w:right w:val="none" w:sz="0" w:space="0" w:color="auto"/>
      </w:divBdr>
    </w:div>
    <w:div w:id="592321791">
      <w:bodyDiv w:val="1"/>
      <w:marLeft w:val="0"/>
      <w:marRight w:val="0"/>
      <w:marTop w:val="0"/>
      <w:marBottom w:val="0"/>
      <w:divBdr>
        <w:top w:val="none" w:sz="0" w:space="0" w:color="auto"/>
        <w:left w:val="none" w:sz="0" w:space="0" w:color="auto"/>
        <w:bottom w:val="none" w:sz="0" w:space="0" w:color="auto"/>
        <w:right w:val="none" w:sz="0" w:space="0" w:color="auto"/>
      </w:divBdr>
    </w:div>
    <w:div w:id="608008245">
      <w:bodyDiv w:val="1"/>
      <w:marLeft w:val="0"/>
      <w:marRight w:val="0"/>
      <w:marTop w:val="0"/>
      <w:marBottom w:val="0"/>
      <w:divBdr>
        <w:top w:val="none" w:sz="0" w:space="0" w:color="auto"/>
        <w:left w:val="none" w:sz="0" w:space="0" w:color="auto"/>
        <w:bottom w:val="none" w:sz="0" w:space="0" w:color="auto"/>
        <w:right w:val="none" w:sz="0" w:space="0" w:color="auto"/>
      </w:divBdr>
    </w:div>
    <w:div w:id="616104115">
      <w:bodyDiv w:val="1"/>
      <w:marLeft w:val="0"/>
      <w:marRight w:val="0"/>
      <w:marTop w:val="0"/>
      <w:marBottom w:val="0"/>
      <w:divBdr>
        <w:top w:val="none" w:sz="0" w:space="0" w:color="auto"/>
        <w:left w:val="none" w:sz="0" w:space="0" w:color="auto"/>
        <w:bottom w:val="none" w:sz="0" w:space="0" w:color="auto"/>
        <w:right w:val="none" w:sz="0" w:space="0" w:color="auto"/>
      </w:divBdr>
    </w:div>
    <w:div w:id="618995937">
      <w:bodyDiv w:val="1"/>
      <w:marLeft w:val="0"/>
      <w:marRight w:val="0"/>
      <w:marTop w:val="0"/>
      <w:marBottom w:val="0"/>
      <w:divBdr>
        <w:top w:val="none" w:sz="0" w:space="0" w:color="auto"/>
        <w:left w:val="none" w:sz="0" w:space="0" w:color="auto"/>
        <w:bottom w:val="none" w:sz="0" w:space="0" w:color="auto"/>
        <w:right w:val="none" w:sz="0" w:space="0" w:color="auto"/>
      </w:divBdr>
    </w:div>
    <w:div w:id="619840059">
      <w:bodyDiv w:val="1"/>
      <w:marLeft w:val="0"/>
      <w:marRight w:val="0"/>
      <w:marTop w:val="0"/>
      <w:marBottom w:val="0"/>
      <w:divBdr>
        <w:top w:val="none" w:sz="0" w:space="0" w:color="auto"/>
        <w:left w:val="none" w:sz="0" w:space="0" w:color="auto"/>
        <w:bottom w:val="none" w:sz="0" w:space="0" w:color="auto"/>
        <w:right w:val="none" w:sz="0" w:space="0" w:color="auto"/>
      </w:divBdr>
    </w:div>
    <w:div w:id="622351629">
      <w:bodyDiv w:val="1"/>
      <w:marLeft w:val="0"/>
      <w:marRight w:val="0"/>
      <w:marTop w:val="0"/>
      <w:marBottom w:val="0"/>
      <w:divBdr>
        <w:top w:val="none" w:sz="0" w:space="0" w:color="auto"/>
        <w:left w:val="none" w:sz="0" w:space="0" w:color="auto"/>
        <w:bottom w:val="none" w:sz="0" w:space="0" w:color="auto"/>
        <w:right w:val="none" w:sz="0" w:space="0" w:color="auto"/>
      </w:divBdr>
    </w:div>
    <w:div w:id="623119932">
      <w:bodyDiv w:val="1"/>
      <w:marLeft w:val="0"/>
      <w:marRight w:val="0"/>
      <w:marTop w:val="0"/>
      <w:marBottom w:val="0"/>
      <w:divBdr>
        <w:top w:val="none" w:sz="0" w:space="0" w:color="auto"/>
        <w:left w:val="none" w:sz="0" w:space="0" w:color="auto"/>
        <w:bottom w:val="none" w:sz="0" w:space="0" w:color="auto"/>
        <w:right w:val="none" w:sz="0" w:space="0" w:color="auto"/>
      </w:divBdr>
    </w:div>
    <w:div w:id="624434618">
      <w:bodyDiv w:val="1"/>
      <w:marLeft w:val="0"/>
      <w:marRight w:val="0"/>
      <w:marTop w:val="0"/>
      <w:marBottom w:val="0"/>
      <w:divBdr>
        <w:top w:val="none" w:sz="0" w:space="0" w:color="auto"/>
        <w:left w:val="none" w:sz="0" w:space="0" w:color="auto"/>
        <w:bottom w:val="none" w:sz="0" w:space="0" w:color="auto"/>
        <w:right w:val="none" w:sz="0" w:space="0" w:color="auto"/>
      </w:divBdr>
    </w:div>
    <w:div w:id="627736084">
      <w:bodyDiv w:val="1"/>
      <w:marLeft w:val="0"/>
      <w:marRight w:val="0"/>
      <w:marTop w:val="0"/>
      <w:marBottom w:val="0"/>
      <w:divBdr>
        <w:top w:val="none" w:sz="0" w:space="0" w:color="auto"/>
        <w:left w:val="none" w:sz="0" w:space="0" w:color="auto"/>
        <w:bottom w:val="none" w:sz="0" w:space="0" w:color="auto"/>
        <w:right w:val="none" w:sz="0" w:space="0" w:color="auto"/>
      </w:divBdr>
    </w:div>
    <w:div w:id="628173292">
      <w:bodyDiv w:val="1"/>
      <w:marLeft w:val="0"/>
      <w:marRight w:val="0"/>
      <w:marTop w:val="0"/>
      <w:marBottom w:val="0"/>
      <w:divBdr>
        <w:top w:val="none" w:sz="0" w:space="0" w:color="auto"/>
        <w:left w:val="none" w:sz="0" w:space="0" w:color="auto"/>
        <w:bottom w:val="none" w:sz="0" w:space="0" w:color="auto"/>
        <w:right w:val="none" w:sz="0" w:space="0" w:color="auto"/>
      </w:divBdr>
    </w:div>
    <w:div w:id="630865824">
      <w:bodyDiv w:val="1"/>
      <w:marLeft w:val="0"/>
      <w:marRight w:val="0"/>
      <w:marTop w:val="0"/>
      <w:marBottom w:val="0"/>
      <w:divBdr>
        <w:top w:val="none" w:sz="0" w:space="0" w:color="auto"/>
        <w:left w:val="none" w:sz="0" w:space="0" w:color="auto"/>
        <w:bottom w:val="none" w:sz="0" w:space="0" w:color="auto"/>
        <w:right w:val="none" w:sz="0" w:space="0" w:color="auto"/>
      </w:divBdr>
    </w:div>
    <w:div w:id="631865028">
      <w:bodyDiv w:val="1"/>
      <w:marLeft w:val="0"/>
      <w:marRight w:val="0"/>
      <w:marTop w:val="0"/>
      <w:marBottom w:val="0"/>
      <w:divBdr>
        <w:top w:val="none" w:sz="0" w:space="0" w:color="auto"/>
        <w:left w:val="none" w:sz="0" w:space="0" w:color="auto"/>
        <w:bottom w:val="none" w:sz="0" w:space="0" w:color="auto"/>
        <w:right w:val="none" w:sz="0" w:space="0" w:color="auto"/>
      </w:divBdr>
    </w:div>
    <w:div w:id="633874218">
      <w:bodyDiv w:val="1"/>
      <w:marLeft w:val="0"/>
      <w:marRight w:val="0"/>
      <w:marTop w:val="0"/>
      <w:marBottom w:val="0"/>
      <w:divBdr>
        <w:top w:val="none" w:sz="0" w:space="0" w:color="auto"/>
        <w:left w:val="none" w:sz="0" w:space="0" w:color="auto"/>
        <w:bottom w:val="none" w:sz="0" w:space="0" w:color="auto"/>
        <w:right w:val="none" w:sz="0" w:space="0" w:color="auto"/>
      </w:divBdr>
    </w:div>
    <w:div w:id="641929145">
      <w:bodyDiv w:val="1"/>
      <w:marLeft w:val="0"/>
      <w:marRight w:val="0"/>
      <w:marTop w:val="0"/>
      <w:marBottom w:val="0"/>
      <w:divBdr>
        <w:top w:val="none" w:sz="0" w:space="0" w:color="auto"/>
        <w:left w:val="none" w:sz="0" w:space="0" w:color="auto"/>
        <w:bottom w:val="none" w:sz="0" w:space="0" w:color="auto"/>
        <w:right w:val="none" w:sz="0" w:space="0" w:color="auto"/>
      </w:divBdr>
    </w:div>
    <w:div w:id="644119741">
      <w:bodyDiv w:val="1"/>
      <w:marLeft w:val="0"/>
      <w:marRight w:val="0"/>
      <w:marTop w:val="0"/>
      <w:marBottom w:val="0"/>
      <w:divBdr>
        <w:top w:val="none" w:sz="0" w:space="0" w:color="auto"/>
        <w:left w:val="none" w:sz="0" w:space="0" w:color="auto"/>
        <w:bottom w:val="none" w:sz="0" w:space="0" w:color="auto"/>
        <w:right w:val="none" w:sz="0" w:space="0" w:color="auto"/>
      </w:divBdr>
    </w:div>
    <w:div w:id="646590181">
      <w:bodyDiv w:val="1"/>
      <w:marLeft w:val="0"/>
      <w:marRight w:val="0"/>
      <w:marTop w:val="0"/>
      <w:marBottom w:val="0"/>
      <w:divBdr>
        <w:top w:val="none" w:sz="0" w:space="0" w:color="auto"/>
        <w:left w:val="none" w:sz="0" w:space="0" w:color="auto"/>
        <w:bottom w:val="none" w:sz="0" w:space="0" w:color="auto"/>
        <w:right w:val="none" w:sz="0" w:space="0" w:color="auto"/>
      </w:divBdr>
    </w:div>
    <w:div w:id="648944733">
      <w:bodyDiv w:val="1"/>
      <w:marLeft w:val="0"/>
      <w:marRight w:val="0"/>
      <w:marTop w:val="0"/>
      <w:marBottom w:val="0"/>
      <w:divBdr>
        <w:top w:val="none" w:sz="0" w:space="0" w:color="auto"/>
        <w:left w:val="none" w:sz="0" w:space="0" w:color="auto"/>
        <w:bottom w:val="none" w:sz="0" w:space="0" w:color="auto"/>
        <w:right w:val="none" w:sz="0" w:space="0" w:color="auto"/>
      </w:divBdr>
    </w:div>
    <w:div w:id="649676337">
      <w:bodyDiv w:val="1"/>
      <w:marLeft w:val="0"/>
      <w:marRight w:val="0"/>
      <w:marTop w:val="0"/>
      <w:marBottom w:val="0"/>
      <w:divBdr>
        <w:top w:val="none" w:sz="0" w:space="0" w:color="auto"/>
        <w:left w:val="none" w:sz="0" w:space="0" w:color="auto"/>
        <w:bottom w:val="none" w:sz="0" w:space="0" w:color="auto"/>
        <w:right w:val="none" w:sz="0" w:space="0" w:color="auto"/>
      </w:divBdr>
    </w:div>
    <w:div w:id="652754845">
      <w:bodyDiv w:val="1"/>
      <w:marLeft w:val="0"/>
      <w:marRight w:val="0"/>
      <w:marTop w:val="0"/>
      <w:marBottom w:val="0"/>
      <w:divBdr>
        <w:top w:val="none" w:sz="0" w:space="0" w:color="auto"/>
        <w:left w:val="none" w:sz="0" w:space="0" w:color="auto"/>
        <w:bottom w:val="none" w:sz="0" w:space="0" w:color="auto"/>
        <w:right w:val="none" w:sz="0" w:space="0" w:color="auto"/>
      </w:divBdr>
    </w:div>
    <w:div w:id="655841987">
      <w:bodyDiv w:val="1"/>
      <w:marLeft w:val="0"/>
      <w:marRight w:val="0"/>
      <w:marTop w:val="0"/>
      <w:marBottom w:val="0"/>
      <w:divBdr>
        <w:top w:val="none" w:sz="0" w:space="0" w:color="auto"/>
        <w:left w:val="none" w:sz="0" w:space="0" w:color="auto"/>
        <w:bottom w:val="none" w:sz="0" w:space="0" w:color="auto"/>
        <w:right w:val="none" w:sz="0" w:space="0" w:color="auto"/>
      </w:divBdr>
    </w:div>
    <w:div w:id="660545046">
      <w:bodyDiv w:val="1"/>
      <w:marLeft w:val="0"/>
      <w:marRight w:val="0"/>
      <w:marTop w:val="0"/>
      <w:marBottom w:val="0"/>
      <w:divBdr>
        <w:top w:val="none" w:sz="0" w:space="0" w:color="auto"/>
        <w:left w:val="none" w:sz="0" w:space="0" w:color="auto"/>
        <w:bottom w:val="none" w:sz="0" w:space="0" w:color="auto"/>
        <w:right w:val="none" w:sz="0" w:space="0" w:color="auto"/>
      </w:divBdr>
    </w:div>
    <w:div w:id="662667077">
      <w:bodyDiv w:val="1"/>
      <w:marLeft w:val="0"/>
      <w:marRight w:val="0"/>
      <w:marTop w:val="0"/>
      <w:marBottom w:val="0"/>
      <w:divBdr>
        <w:top w:val="none" w:sz="0" w:space="0" w:color="auto"/>
        <w:left w:val="none" w:sz="0" w:space="0" w:color="auto"/>
        <w:bottom w:val="none" w:sz="0" w:space="0" w:color="auto"/>
        <w:right w:val="none" w:sz="0" w:space="0" w:color="auto"/>
      </w:divBdr>
    </w:div>
    <w:div w:id="665090917">
      <w:bodyDiv w:val="1"/>
      <w:marLeft w:val="0"/>
      <w:marRight w:val="0"/>
      <w:marTop w:val="0"/>
      <w:marBottom w:val="0"/>
      <w:divBdr>
        <w:top w:val="none" w:sz="0" w:space="0" w:color="auto"/>
        <w:left w:val="none" w:sz="0" w:space="0" w:color="auto"/>
        <w:bottom w:val="none" w:sz="0" w:space="0" w:color="auto"/>
        <w:right w:val="none" w:sz="0" w:space="0" w:color="auto"/>
      </w:divBdr>
    </w:div>
    <w:div w:id="666057858">
      <w:bodyDiv w:val="1"/>
      <w:marLeft w:val="0"/>
      <w:marRight w:val="0"/>
      <w:marTop w:val="0"/>
      <w:marBottom w:val="0"/>
      <w:divBdr>
        <w:top w:val="none" w:sz="0" w:space="0" w:color="auto"/>
        <w:left w:val="none" w:sz="0" w:space="0" w:color="auto"/>
        <w:bottom w:val="none" w:sz="0" w:space="0" w:color="auto"/>
        <w:right w:val="none" w:sz="0" w:space="0" w:color="auto"/>
      </w:divBdr>
    </w:div>
    <w:div w:id="666204999">
      <w:bodyDiv w:val="1"/>
      <w:marLeft w:val="0"/>
      <w:marRight w:val="0"/>
      <w:marTop w:val="0"/>
      <w:marBottom w:val="0"/>
      <w:divBdr>
        <w:top w:val="none" w:sz="0" w:space="0" w:color="auto"/>
        <w:left w:val="none" w:sz="0" w:space="0" w:color="auto"/>
        <w:bottom w:val="none" w:sz="0" w:space="0" w:color="auto"/>
        <w:right w:val="none" w:sz="0" w:space="0" w:color="auto"/>
      </w:divBdr>
    </w:div>
    <w:div w:id="666982898">
      <w:bodyDiv w:val="1"/>
      <w:marLeft w:val="0"/>
      <w:marRight w:val="0"/>
      <w:marTop w:val="0"/>
      <w:marBottom w:val="0"/>
      <w:divBdr>
        <w:top w:val="none" w:sz="0" w:space="0" w:color="auto"/>
        <w:left w:val="none" w:sz="0" w:space="0" w:color="auto"/>
        <w:bottom w:val="none" w:sz="0" w:space="0" w:color="auto"/>
        <w:right w:val="none" w:sz="0" w:space="0" w:color="auto"/>
      </w:divBdr>
    </w:div>
    <w:div w:id="668486065">
      <w:bodyDiv w:val="1"/>
      <w:marLeft w:val="0"/>
      <w:marRight w:val="0"/>
      <w:marTop w:val="0"/>
      <w:marBottom w:val="0"/>
      <w:divBdr>
        <w:top w:val="none" w:sz="0" w:space="0" w:color="auto"/>
        <w:left w:val="none" w:sz="0" w:space="0" w:color="auto"/>
        <w:bottom w:val="none" w:sz="0" w:space="0" w:color="auto"/>
        <w:right w:val="none" w:sz="0" w:space="0" w:color="auto"/>
      </w:divBdr>
    </w:div>
    <w:div w:id="669214893">
      <w:bodyDiv w:val="1"/>
      <w:marLeft w:val="0"/>
      <w:marRight w:val="0"/>
      <w:marTop w:val="0"/>
      <w:marBottom w:val="0"/>
      <w:divBdr>
        <w:top w:val="none" w:sz="0" w:space="0" w:color="auto"/>
        <w:left w:val="none" w:sz="0" w:space="0" w:color="auto"/>
        <w:bottom w:val="none" w:sz="0" w:space="0" w:color="auto"/>
        <w:right w:val="none" w:sz="0" w:space="0" w:color="auto"/>
      </w:divBdr>
    </w:div>
    <w:div w:id="672150999">
      <w:bodyDiv w:val="1"/>
      <w:marLeft w:val="0"/>
      <w:marRight w:val="0"/>
      <w:marTop w:val="0"/>
      <w:marBottom w:val="0"/>
      <w:divBdr>
        <w:top w:val="none" w:sz="0" w:space="0" w:color="auto"/>
        <w:left w:val="none" w:sz="0" w:space="0" w:color="auto"/>
        <w:bottom w:val="none" w:sz="0" w:space="0" w:color="auto"/>
        <w:right w:val="none" w:sz="0" w:space="0" w:color="auto"/>
      </w:divBdr>
    </w:div>
    <w:div w:id="673191086">
      <w:bodyDiv w:val="1"/>
      <w:marLeft w:val="0"/>
      <w:marRight w:val="0"/>
      <w:marTop w:val="0"/>
      <w:marBottom w:val="0"/>
      <w:divBdr>
        <w:top w:val="none" w:sz="0" w:space="0" w:color="auto"/>
        <w:left w:val="none" w:sz="0" w:space="0" w:color="auto"/>
        <w:bottom w:val="none" w:sz="0" w:space="0" w:color="auto"/>
        <w:right w:val="none" w:sz="0" w:space="0" w:color="auto"/>
      </w:divBdr>
    </w:div>
    <w:div w:id="674115813">
      <w:bodyDiv w:val="1"/>
      <w:marLeft w:val="0"/>
      <w:marRight w:val="0"/>
      <w:marTop w:val="0"/>
      <w:marBottom w:val="0"/>
      <w:divBdr>
        <w:top w:val="none" w:sz="0" w:space="0" w:color="auto"/>
        <w:left w:val="none" w:sz="0" w:space="0" w:color="auto"/>
        <w:bottom w:val="none" w:sz="0" w:space="0" w:color="auto"/>
        <w:right w:val="none" w:sz="0" w:space="0" w:color="auto"/>
      </w:divBdr>
    </w:div>
    <w:div w:id="675959218">
      <w:bodyDiv w:val="1"/>
      <w:marLeft w:val="0"/>
      <w:marRight w:val="0"/>
      <w:marTop w:val="0"/>
      <w:marBottom w:val="0"/>
      <w:divBdr>
        <w:top w:val="none" w:sz="0" w:space="0" w:color="auto"/>
        <w:left w:val="none" w:sz="0" w:space="0" w:color="auto"/>
        <w:bottom w:val="none" w:sz="0" w:space="0" w:color="auto"/>
        <w:right w:val="none" w:sz="0" w:space="0" w:color="auto"/>
      </w:divBdr>
    </w:div>
    <w:div w:id="678654542">
      <w:bodyDiv w:val="1"/>
      <w:marLeft w:val="0"/>
      <w:marRight w:val="0"/>
      <w:marTop w:val="0"/>
      <w:marBottom w:val="0"/>
      <w:divBdr>
        <w:top w:val="none" w:sz="0" w:space="0" w:color="auto"/>
        <w:left w:val="none" w:sz="0" w:space="0" w:color="auto"/>
        <w:bottom w:val="none" w:sz="0" w:space="0" w:color="auto"/>
        <w:right w:val="none" w:sz="0" w:space="0" w:color="auto"/>
      </w:divBdr>
    </w:div>
    <w:div w:id="680202760">
      <w:bodyDiv w:val="1"/>
      <w:marLeft w:val="0"/>
      <w:marRight w:val="0"/>
      <w:marTop w:val="0"/>
      <w:marBottom w:val="0"/>
      <w:divBdr>
        <w:top w:val="none" w:sz="0" w:space="0" w:color="auto"/>
        <w:left w:val="none" w:sz="0" w:space="0" w:color="auto"/>
        <w:bottom w:val="none" w:sz="0" w:space="0" w:color="auto"/>
        <w:right w:val="none" w:sz="0" w:space="0" w:color="auto"/>
      </w:divBdr>
    </w:div>
    <w:div w:id="681396577">
      <w:bodyDiv w:val="1"/>
      <w:marLeft w:val="0"/>
      <w:marRight w:val="0"/>
      <w:marTop w:val="0"/>
      <w:marBottom w:val="0"/>
      <w:divBdr>
        <w:top w:val="none" w:sz="0" w:space="0" w:color="auto"/>
        <w:left w:val="none" w:sz="0" w:space="0" w:color="auto"/>
        <w:bottom w:val="none" w:sz="0" w:space="0" w:color="auto"/>
        <w:right w:val="none" w:sz="0" w:space="0" w:color="auto"/>
      </w:divBdr>
    </w:div>
    <w:div w:id="686562448">
      <w:bodyDiv w:val="1"/>
      <w:marLeft w:val="0"/>
      <w:marRight w:val="0"/>
      <w:marTop w:val="0"/>
      <w:marBottom w:val="0"/>
      <w:divBdr>
        <w:top w:val="none" w:sz="0" w:space="0" w:color="auto"/>
        <w:left w:val="none" w:sz="0" w:space="0" w:color="auto"/>
        <w:bottom w:val="none" w:sz="0" w:space="0" w:color="auto"/>
        <w:right w:val="none" w:sz="0" w:space="0" w:color="auto"/>
      </w:divBdr>
    </w:div>
    <w:div w:id="686714255">
      <w:bodyDiv w:val="1"/>
      <w:marLeft w:val="0"/>
      <w:marRight w:val="0"/>
      <w:marTop w:val="0"/>
      <w:marBottom w:val="0"/>
      <w:divBdr>
        <w:top w:val="none" w:sz="0" w:space="0" w:color="auto"/>
        <w:left w:val="none" w:sz="0" w:space="0" w:color="auto"/>
        <w:bottom w:val="none" w:sz="0" w:space="0" w:color="auto"/>
        <w:right w:val="none" w:sz="0" w:space="0" w:color="auto"/>
      </w:divBdr>
    </w:div>
    <w:div w:id="688484506">
      <w:bodyDiv w:val="1"/>
      <w:marLeft w:val="0"/>
      <w:marRight w:val="0"/>
      <w:marTop w:val="0"/>
      <w:marBottom w:val="0"/>
      <w:divBdr>
        <w:top w:val="none" w:sz="0" w:space="0" w:color="auto"/>
        <w:left w:val="none" w:sz="0" w:space="0" w:color="auto"/>
        <w:bottom w:val="none" w:sz="0" w:space="0" w:color="auto"/>
        <w:right w:val="none" w:sz="0" w:space="0" w:color="auto"/>
      </w:divBdr>
    </w:div>
    <w:div w:id="691687929">
      <w:bodyDiv w:val="1"/>
      <w:marLeft w:val="0"/>
      <w:marRight w:val="0"/>
      <w:marTop w:val="0"/>
      <w:marBottom w:val="0"/>
      <w:divBdr>
        <w:top w:val="none" w:sz="0" w:space="0" w:color="auto"/>
        <w:left w:val="none" w:sz="0" w:space="0" w:color="auto"/>
        <w:bottom w:val="none" w:sz="0" w:space="0" w:color="auto"/>
        <w:right w:val="none" w:sz="0" w:space="0" w:color="auto"/>
      </w:divBdr>
    </w:div>
    <w:div w:id="697122495">
      <w:bodyDiv w:val="1"/>
      <w:marLeft w:val="0"/>
      <w:marRight w:val="0"/>
      <w:marTop w:val="0"/>
      <w:marBottom w:val="0"/>
      <w:divBdr>
        <w:top w:val="none" w:sz="0" w:space="0" w:color="auto"/>
        <w:left w:val="none" w:sz="0" w:space="0" w:color="auto"/>
        <w:bottom w:val="none" w:sz="0" w:space="0" w:color="auto"/>
        <w:right w:val="none" w:sz="0" w:space="0" w:color="auto"/>
      </w:divBdr>
    </w:div>
    <w:div w:id="700403363">
      <w:bodyDiv w:val="1"/>
      <w:marLeft w:val="0"/>
      <w:marRight w:val="0"/>
      <w:marTop w:val="0"/>
      <w:marBottom w:val="0"/>
      <w:divBdr>
        <w:top w:val="none" w:sz="0" w:space="0" w:color="auto"/>
        <w:left w:val="none" w:sz="0" w:space="0" w:color="auto"/>
        <w:bottom w:val="none" w:sz="0" w:space="0" w:color="auto"/>
        <w:right w:val="none" w:sz="0" w:space="0" w:color="auto"/>
      </w:divBdr>
    </w:div>
    <w:div w:id="701708140">
      <w:bodyDiv w:val="1"/>
      <w:marLeft w:val="0"/>
      <w:marRight w:val="0"/>
      <w:marTop w:val="0"/>
      <w:marBottom w:val="0"/>
      <w:divBdr>
        <w:top w:val="none" w:sz="0" w:space="0" w:color="auto"/>
        <w:left w:val="none" w:sz="0" w:space="0" w:color="auto"/>
        <w:bottom w:val="none" w:sz="0" w:space="0" w:color="auto"/>
        <w:right w:val="none" w:sz="0" w:space="0" w:color="auto"/>
      </w:divBdr>
    </w:div>
    <w:div w:id="703753023">
      <w:bodyDiv w:val="1"/>
      <w:marLeft w:val="0"/>
      <w:marRight w:val="0"/>
      <w:marTop w:val="0"/>
      <w:marBottom w:val="0"/>
      <w:divBdr>
        <w:top w:val="none" w:sz="0" w:space="0" w:color="auto"/>
        <w:left w:val="none" w:sz="0" w:space="0" w:color="auto"/>
        <w:bottom w:val="none" w:sz="0" w:space="0" w:color="auto"/>
        <w:right w:val="none" w:sz="0" w:space="0" w:color="auto"/>
      </w:divBdr>
    </w:div>
    <w:div w:id="708842143">
      <w:bodyDiv w:val="1"/>
      <w:marLeft w:val="0"/>
      <w:marRight w:val="0"/>
      <w:marTop w:val="0"/>
      <w:marBottom w:val="0"/>
      <w:divBdr>
        <w:top w:val="none" w:sz="0" w:space="0" w:color="auto"/>
        <w:left w:val="none" w:sz="0" w:space="0" w:color="auto"/>
        <w:bottom w:val="none" w:sz="0" w:space="0" w:color="auto"/>
        <w:right w:val="none" w:sz="0" w:space="0" w:color="auto"/>
      </w:divBdr>
    </w:div>
    <w:div w:id="710228840">
      <w:bodyDiv w:val="1"/>
      <w:marLeft w:val="0"/>
      <w:marRight w:val="0"/>
      <w:marTop w:val="0"/>
      <w:marBottom w:val="0"/>
      <w:divBdr>
        <w:top w:val="none" w:sz="0" w:space="0" w:color="auto"/>
        <w:left w:val="none" w:sz="0" w:space="0" w:color="auto"/>
        <w:bottom w:val="none" w:sz="0" w:space="0" w:color="auto"/>
        <w:right w:val="none" w:sz="0" w:space="0" w:color="auto"/>
      </w:divBdr>
    </w:div>
    <w:div w:id="712995649">
      <w:bodyDiv w:val="1"/>
      <w:marLeft w:val="0"/>
      <w:marRight w:val="0"/>
      <w:marTop w:val="0"/>
      <w:marBottom w:val="0"/>
      <w:divBdr>
        <w:top w:val="none" w:sz="0" w:space="0" w:color="auto"/>
        <w:left w:val="none" w:sz="0" w:space="0" w:color="auto"/>
        <w:bottom w:val="none" w:sz="0" w:space="0" w:color="auto"/>
        <w:right w:val="none" w:sz="0" w:space="0" w:color="auto"/>
      </w:divBdr>
    </w:div>
    <w:div w:id="713430858">
      <w:bodyDiv w:val="1"/>
      <w:marLeft w:val="0"/>
      <w:marRight w:val="0"/>
      <w:marTop w:val="0"/>
      <w:marBottom w:val="0"/>
      <w:divBdr>
        <w:top w:val="none" w:sz="0" w:space="0" w:color="auto"/>
        <w:left w:val="none" w:sz="0" w:space="0" w:color="auto"/>
        <w:bottom w:val="none" w:sz="0" w:space="0" w:color="auto"/>
        <w:right w:val="none" w:sz="0" w:space="0" w:color="auto"/>
      </w:divBdr>
    </w:div>
    <w:div w:id="715933078">
      <w:bodyDiv w:val="1"/>
      <w:marLeft w:val="0"/>
      <w:marRight w:val="0"/>
      <w:marTop w:val="0"/>
      <w:marBottom w:val="0"/>
      <w:divBdr>
        <w:top w:val="none" w:sz="0" w:space="0" w:color="auto"/>
        <w:left w:val="none" w:sz="0" w:space="0" w:color="auto"/>
        <w:bottom w:val="none" w:sz="0" w:space="0" w:color="auto"/>
        <w:right w:val="none" w:sz="0" w:space="0" w:color="auto"/>
      </w:divBdr>
    </w:div>
    <w:div w:id="720401830">
      <w:bodyDiv w:val="1"/>
      <w:marLeft w:val="0"/>
      <w:marRight w:val="0"/>
      <w:marTop w:val="0"/>
      <w:marBottom w:val="0"/>
      <w:divBdr>
        <w:top w:val="none" w:sz="0" w:space="0" w:color="auto"/>
        <w:left w:val="none" w:sz="0" w:space="0" w:color="auto"/>
        <w:bottom w:val="none" w:sz="0" w:space="0" w:color="auto"/>
        <w:right w:val="none" w:sz="0" w:space="0" w:color="auto"/>
      </w:divBdr>
    </w:div>
    <w:div w:id="726877540">
      <w:bodyDiv w:val="1"/>
      <w:marLeft w:val="0"/>
      <w:marRight w:val="0"/>
      <w:marTop w:val="0"/>
      <w:marBottom w:val="0"/>
      <w:divBdr>
        <w:top w:val="none" w:sz="0" w:space="0" w:color="auto"/>
        <w:left w:val="none" w:sz="0" w:space="0" w:color="auto"/>
        <w:bottom w:val="none" w:sz="0" w:space="0" w:color="auto"/>
        <w:right w:val="none" w:sz="0" w:space="0" w:color="auto"/>
      </w:divBdr>
    </w:div>
    <w:div w:id="730620120">
      <w:bodyDiv w:val="1"/>
      <w:marLeft w:val="0"/>
      <w:marRight w:val="0"/>
      <w:marTop w:val="0"/>
      <w:marBottom w:val="0"/>
      <w:divBdr>
        <w:top w:val="none" w:sz="0" w:space="0" w:color="auto"/>
        <w:left w:val="none" w:sz="0" w:space="0" w:color="auto"/>
        <w:bottom w:val="none" w:sz="0" w:space="0" w:color="auto"/>
        <w:right w:val="none" w:sz="0" w:space="0" w:color="auto"/>
      </w:divBdr>
    </w:div>
    <w:div w:id="732629024">
      <w:bodyDiv w:val="1"/>
      <w:marLeft w:val="0"/>
      <w:marRight w:val="0"/>
      <w:marTop w:val="0"/>
      <w:marBottom w:val="0"/>
      <w:divBdr>
        <w:top w:val="none" w:sz="0" w:space="0" w:color="auto"/>
        <w:left w:val="none" w:sz="0" w:space="0" w:color="auto"/>
        <w:bottom w:val="none" w:sz="0" w:space="0" w:color="auto"/>
        <w:right w:val="none" w:sz="0" w:space="0" w:color="auto"/>
      </w:divBdr>
    </w:div>
    <w:div w:id="734819204">
      <w:bodyDiv w:val="1"/>
      <w:marLeft w:val="0"/>
      <w:marRight w:val="0"/>
      <w:marTop w:val="0"/>
      <w:marBottom w:val="0"/>
      <w:divBdr>
        <w:top w:val="none" w:sz="0" w:space="0" w:color="auto"/>
        <w:left w:val="none" w:sz="0" w:space="0" w:color="auto"/>
        <w:bottom w:val="none" w:sz="0" w:space="0" w:color="auto"/>
        <w:right w:val="none" w:sz="0" w:space="0" w:color="auto"/>
      </w:divBdr>
    </w:div>
    <w:div w:id="739526470">
      <w:bodyDiv w:val="1"/>
      <w:marLeft w:val="0"/>
      <w:marRight w:val="0"/>
      <w:marTop w:val="0"/>
      <w:marBottom w:val="0"/>
      <w:divBdr>
        <w:top w:val="none" w:sz="0" w:space="0" w:color="auto"/>
        <w:left w:val="none" w:sz="0" w:space="0" w:color="auto"/>
        <w:bottom w:val="none" w:sz="0" w:space="0" w:color="auto"/>
        <w:right w:val="none" w:sz="0" w:space="0" w:color="auto"/>
      </w:divBdr>
    </w:div>
    <w:div w:id="741761080">
      <w:bodyDiv w:val="1"/>
      <w:marLeft w:val="0"/>
      <w:marRight w:val="0"/>
      <w:marTop w:val="0"/>
      <w:marBottom w:val="0"/>
      <w:divBdr>
        <w:top w:val="none" w:sz="0" w:space="0" w:color="auto"/>
        <w:left w:val="none" w:sz="0" w:space="0" w:color="auto"/>
        <w:bottom w:val="none" w:sz="0" w:space="0" w:color="auto"/>
        <w:right w:val="none" w:sz="0" w:space="0" w:color="auto"/>
      </w:divBdr>
    </w:div>
    <w:div w:id="744841203">
      <w:bodyDiv w:val="1"/>
      <w:marLeft w:val="0"/>
      <w:marRight w:val="0"/>
      <w:marTop w:val="0"/>
      <w:marBottom w:val="0"/>
      <w:divBdr>
        <w:top w:val="none" w:sz="0" w:space="0" w:color="auto"/>
        <w:left w:val="none" w:sz="0" w:space="0" w:color="auto"/>
        <w:bottom w:val="none" w:sz="0" w:space="0" w:color="auto"/>
        <w:right w:val="none" w:sz="0" w:space="0" w:color="auto"/>
      </w:divBdr>
    </w:div>
    <w:div w:id="745806743">
      <w:bodyDiv w:val="1"/>
      <w:marLeft w:val="0"/>
      <w:marRight w:val="0"/>
      <w:marTop w:val="0"/>
      <w:marBottom w:val="0"/>
      <w:divBdr>
        <w:top w:val="none" w:sz="0" w:space="0" w:color="auto"/>
        <w:left w:val="none" w:sz="0" w:space="0" w:color="auto"/>
        <w:bottom w:val="none" w:sz="0" w:space="0" w:color="auto"/>
        <w:right w:val="none" w:sz="0" w:space="0" w:color="auto"/>
      </w:divBdr>
    </w:div>
    <w:div w:id="750665825">
      <w:bodyDiv w:val="1"/>
      <w:marLeft w:val="0"/>
      <w:marRight w:val="0"/>
      <w:marTop w:val="0"/>
      <w:marBottom w:val="0"/>
      <w:divBdr>
        <w:top w:val="none" w:sz="0" w:space="0" w:color="auto"/>
        <w:left w:val="none" w:sz="0" w:space="0" w:color="auto"/>
        <w:bottom w:val="none" w:sz="0" w:space="0" w:color="auto"/>
        <w:right w:val="none" w:sz="0" w:space="0" w:color="auto"/>
      </w:divBdr>
    </w:div>
    <w:div w:id="759718572">
      <w:bodyDiv w:val="1"/>
      <w:marLeft w:val="0"/>
      <w:marRight w:val="0"/>
      <w:marTop w:val="0"/>
      <w:marBottom w:val="0"/>
      <w:divBdr>
        <w:top w:val="none" w:sz="0" w:space="0" w:color="auto"/>
        <w:left w:val="none" w:sz="0" w:space="0" w:color="auto"/>
        <w:bottom w:val="none" w:sz="0" w:space="0" w:color="auto"/>
        <w:right w:val="none" w:sz="0" w:space="0" w:color="auto"/>
      </w:divBdr>
    </w:div>
    <w:div w:id="760834427">
      <w:bodyDiv w:val="1"/>
      <w:marLeft w:val="0"/>
      <w:marRight w:val="0"/>
      <w:marTop w:val="0"/>
      <w:marBottom w:val="0"/>
      <w:divBdr>
        <w:top w:val="none" w:sz="0" w:space="0" w:color="auto"/>
        <w:left w:val="none" w:sz="0" w:space="0" w:color="auto"/>
        <w:bottom w:val="none" w:sz="0" w:space="0" w:color="auto"/>
        <w:right w:val="none" w:sz="0" w:space="0" w:color="auto"/>
      </w:divBdr>
    </w:div>
    <w:div w:id="767969101">
      <w:bodyDiv w:val="1"/>
      <w:marLeft w:val="0"/>
      <w:marRight w:val="0"/>
      <w:marTop w:val="0"/>
      <w:marBottom w:val="0"/>
      <w:divBdr>
        <w:top w:val="none" w:sz="0" w:space="0" w:color="auto"/>
        <w:left w:val="none" w:sz="0" w:space="0" w:color="auto"/>
        <w:bottom w:val="none" w:sz="0" w:space="0" w:color="auto"/>
        <w:right w:val="none" w:sz="0" w:space="0" w:color="auto"/>
      </w:divBdr>
    </w:div>
    <w:div w:id="768622266">
      <w:bodyDiv w:val="1"/>
      <w:marLeft w:val="0"/>
      <w:marRight w:val="0"/>
      <w:marTop w:val="0"/>
      <w:marBottom w:val="0"/>
      <w:divBdr>
        <w:top w:val="none" w:sz="0" w:space="0" w:color="auto"/>
        <w:left w:val="none" w:sz="0" w:space="0" w:color="auto"/>
        <w:bottom w:val="none" w:sz="0" w:space="0" w:color="auto"/>
        <w:right w:val="none" w:sz="0" w:space="0" w:color="auto"/>
      </w:divBdr>
    </w:div>
    <w:div w:id="775947676">
      <w:bodyDiv w:val="1"/>
      <w:marLeft w:val="0"/>
      <w:marRight w:val="0"/>
      <w:marTop w:val="0"/>
      <w:marBottom w:val="0"/>
      <w:divBdr>
        <w:top w:val="none" w:sz="0" w:space="0" w:color="auto"/>
        <w:left w:val="none" w:sz="0" w:space="0" w:color="auto"/>
        <w:bottom w:val="none" w:sz="0" w:space="0" w:color="auto"/>
        <w:right w:val="none" w:sz="0" w:space="0" w:color="auto"/>
      </w:divBdr>
    </w:div>
    <w:div w:id="781073435">
      <w:bodyDiv w:val="1"/>
      <w:marLeft w:val="0"/>
      <w:marRight w:val="0"/>
      <w:marTop w:val="0"/>
      <w:marBottom w:val="0"/>
      <w:divBdr>
        <w:top w:val="none" w:sz="0" w:space="0" w:color="auto"/>
        <w:left w:val="none" w:sz="0" w:space="0" w:color="auto"/>
        <w:bottom w:val="none" w:sz="0" w:space="0" w:color="auto"/>
        <w:right w:val="none" w:sz="0" w:space="0" w:color="auto"/>
      </w:divBdr>
    </w:div>
    <w:div w:id="787896234">
      <w:bodyDiv w:val="1"/>
      <w:marLeft w:val="0"/>
      <w:marRight w:val="0"/>
      <w:marTop w:val="0"/>
      <w:marBottom w:val="0"/>
      <w:divBdr>
        <w:top w:val="none" w:sz="0" w:space="0" w:color="auto"/>
        <w:left w:val="none" w:sz="0" w:space="0" w:color="auto"/>
        <w:bottom w:val="none" w:sz="0" w:space="0" w:color="auto"/>
        <w:right w:val="none" w:sz="0" w:space="0" w:color="auto"/>
      </w:divBdr>
    </w:div>
    <w:div w:id="791749820">
      <w:bodyDiv w:val="1"/>
      <w:marLeft w:val="0"/>
      <w:marRight w:val="0"/>
      <w:marTop w:val="0"/>
      <w:marBottom w:val="0"/>
      <w:divBdr>
        <w:top w:val="none" w:sz="0" w:space="0" w:color="auto"/>
        <w:left w:val="none" w:sz="0" w:space="0" w:color="auto"/>
        <w:bottom w:val="none" w:sz="0" w:space="0" w:color="auto"/>
        <w:right w:val="none" w:sz="0" w:space="0" w:color="auto"/>
      </w:divBdr>
    </w:div>
    <w:div w:id="793476563">
      <w:bodyDiv w:val="1"/>
      <w:marLeft w:val="0"/>
      <w:marRight w:val="0"/>
      <w:marTop w:val="0"/>
      <w:marBottom w:val="0"/>
      <w:divBdr>
        <w:top w:val="none" w:sz="0" w:space="0" w:color="auto"/>
        <w:left w:val="none" w:sz="0" w:space="0" w:color="auto"/>
        <w:bottom w:val="none" w:sz="0" w:space="0" w:color="auto"/>
        <w:right w:val="none" w:sz="0" w:space="0" w:color="auto"/>
      </w:divBdr>
    </w:div>
    <w:div w:id="796796770">
      <w:bodyDiv w:val="1"/>
      <w:marLeft w:val="0"/>
      <w:marRight w:val="0"/>
      <w:marTop w:val="0"/>
      <w:marBottom w:val="0"/>
      <w:divBdr>
        <w:top w:val="none" w:sz="0" w:space="0" w:color="auto"/>
        <w:left w:val="none" w:sz="0" w:space="0" w:color="auto"/>
        <w:bottom w:val="none" w:sz="0" w:space="0" w:color="auto"/>
        <w:right w:val="none" w:sz="0" w:space="0" w:color="auto"/>
      </w:divBdr>
    </w:div>
    <w:div w:id="801385442">
      <w:bodyDiv w:val="1"/>
      <w:marLeft w:val="0"/>
      <w:marRight w:val="0"/>
      <w:marTop w:val="0"/>
      <w:marBottom w:val="0"/>
      <w:divBdr>
        <w:top w:val="none" w:sz="0" w:space="0" w:color="auto"/>
        <w:left w:val="none" w:sz="0" w:space="0" w:color="auto"/>
        <w:bottom w:val="none" w:sz="0" w:space="0" w:color="auto"/>
        <w:right w:val="none" w:sz="0" w:space="0" w:color="auto"/>
      </w:divBdr>
    </w:div>
    <w:div w:id="804010066">
      <w:bodyDiv w:val="1"/>
      <w:marLeft w:val="0"/>
      <w:marRight w:val="0"/>
      <w:marTop w:val="0"/>
      <w:marBottom w:val="0"/>
      <w:divBdr>
        <w:top w:val="none" w:sz="0" w:space="0" w:color="auto"/>
        <w:left w:val="none" w:sz="0" w:space="0" w:color="auto"/>
        <w:bottom w:val="none" w:sz="0" w:space="0" w:color="auto"/>
        <w:right w:val="none" w:sz="0" w:space="0" w:color="auto"/>
      </w:divBdr>
    </w:div>
    <w:div w:id="816528853">
      <w:bodyDiv w:val="1"/>
      <w:marLeft w:val="0"/>
      <w:marRight w:val="0"/>
      <w:marTop w:val="0"/>
      <w:marBottom w:val="0"/>
      <w:divBdr>
        <w:top w:val="none" w:sz="0" w:space="0" w:color="auto"/>
        <w:left w:val="none" w:sz="0" w:space="0" w:color="auto"/>
        <w:bottom w:val="none" w:sz="0" w:space="0" w:color="auto"/>
        <w:right w:val="none" w:sz="0" w:space="0" w:color="auto"/>
      </w:divBdr>
    </w:div>
    <w:div w:id="819152887">
      <w:bodyDiv w:val="1"/>
      <w:marLeft w:val="0"/>
      <w:marRight w:val="0"/>
      <w:marTop w:val="0"/>
      <w:marBottom w:val="0"/>
      <w:divBdr>
        <w:top w:val="none" w:sz="0" w:space="0" w:color="auto"/>
        <w:left w:val="none" w:sz="0" w:space="0" w:color="auto"/>
        <w:bottom w:val="none" w:sz="0" w:space="0" w:color="auto"/>
        <w:right w:val="none" w:sz="0" w:space="0" w:color="auto"/>
      </w:divBdr>
    </w:div>
    <w:div w:id="819537567">
      <w:bodyDiv w:val="1"/>
      <w:marLeft w:val="0"/>
      <w:marRight w:val="0"/>
      <w:marTop w:val="0"/>
      <w:marBottom w:val="0"/>
      <w:divBdr>
        <w:top w:val="none" w:sz="0" w:space="0" w:color="auto"/>
        <w:left w:val="none" w:sz="0" w:space="0" w:color="auto"/>
        <w:bottom w:val="none" w:sz="0" w:space="0" w:color="auto"/>
        <w:right w:val="none" w:sz="0" w:space="0" w:color="auto"/>
      </w:divBdr>
    </w:div>
    <w:div w:id="821312750">
      <w:bodyDiv w:val="1"/>
      <w:marLeft w:val="0"/>
      <w:marRight w:val="0"/>
      <w:marTop w:val="0"/>
      <w:marBottom w:val="0"/>
      <w:divBdr>
        <w:top w:val="none" w:sz="0" w:space="0" w:color="auto"/>
        <w:left w:val="none" w:sz="0" w:space="0" w:color="auto"/>
        <w:bottom w:val="none" w:sz="0" w:space="0" w:color="auto"/>
        <w:right w:val="none" w:sz="0" w:space="0" w:color="auto"/>
      </w:divBdr>
    </w:div>
    <w:div w:id="823551276">
      <w:bodyDiv w:val="1"/>
      <w:marLeft w:val="0"/>
      <w:marRight w:val="0"/>
      <w:marTop w:val="0"/>
      <w:marBottom w:val="0"/>
      <w:divBdr>
        <w:top w:val="none" w:sz="0" w:space="0" w:color="auto"/>
        <w:left w:val="none" w:sz="0" w:space="0" w:color="auto"/>
        <w:bottom w:val="none" w:sz="0" w:space="0" w:color="auto"/>
        <w:right w:val="none" w:sz="0" w:space="0" w:color="auto"/>
      </w:divBdr>
    </w:div>
    <w:div w:id="825366608">
      <w:bodyDiv w:val="1"/>
      <w:marLeft w:val="0"/>
      <w:marRight w:val="0"/>
      <w:marTop w:val="0"/>
      <w:marBottom w:val="0"/>
      <w:divBdr>
        <w:top w:val="none" w:sz="0" w:space="0" w:color="auto"/>
        <w:left w:val="none" w:sz="0" w:space="0" w:color="auto"/>
        <w:bottom w:val="none" w:sz="0" w:space="0" w:color="auto"/>
        <w:right w:val="none" w:sz="0" w:space="0" w:color="auto"/>
      </w:divBdr>
    </w:div>
    <w:div w:id="827401476">
      <w:bodyDiv w:val="1"/>
      <w:marLeft w:val="0"/>
      <w:marRight w:val="0"/>
      <w:marTop w:val="0"/>
      <w:marBottom w:val="0"/>
      <w:divBdr>
        <w:top w:val="none" w:sz="0" w:space="0" w:color="auto"/>
        <w:left w:val="none" w:sz="0" w:space="0" w:color="auto"/>
        <w:bottom w:val="none" w:sz="0" w:space="0" w:color="auto"/>
        <w:right w:val="none" w:sz="0" w:space="0" w:color="auto"/>
      </w:divBdr>
    </w:div>
    <w:div w:id="833497820">
      <w:bodyDiv w:val="1"/>
      <w:marLeft w:val="0"/>
      <w:marRight w:val="0"/>
      <w:marTop w:val="0"/>
      <w:marBottom w:val="0"/>
      <w:divBdr>
        <w:top w:val="none" w:sz="0" w:space="0" w:color="auto"/>
        <w:left w:val="none" w:sz="0" w:space="0" w:color="auto"/>
        <w:bottom w:val="none" w:sz="0" w:space="0" w:color="auto"/>
        <w:right w:val="none" w:sz="0" w:space="0" w:color="auto"/>
      </w:divBdr>
    </w:div>
    <w:div w:id="836502895">
      <w:bodyDiv w:val="1"/>
      <w:marLeft w:val="0"/>
      <w:marRight w:val="0"/>
      <w:marTop w:val="0"/>
      <w:marBottom w:val="0"/>
      <w:divBdr>
        <w:top w:val="none" w:sz="0" w:space="0" w:color="auto"/>
        <w:left w:val="none" w:sz="0" w:space="0" w:color="auto"/>
        <w:bottom w:val="none" w:sz="0" w:space="0" w:color="auto"/>
        <w:right w:val="none" w:sz="0" w:space="0" w:color="auto"/>
      </w:divBdr>
    </w:div>
    <w:div w:id="836768527">
      <w:bodyDiv w:val="1"/>
      <w:marLeft w:val="0"/>
      <w:marRight w:val="0"/>
      <w:marTop w:val="0"/>
      <w:marBottom w:val="0"/>
      <w:divBdr>
        <w:top w:val="none" w:sz="0" w:space="0" w:color="auto"/>
        <w:left w:val="none" w:sz="0" w:space="0" w:color="auto"/>
        <w:bottom w:val="none" w:sz="0" w:space="0" w:color="auto"/>
        <w:right w:val="none" w:sz="0" w:space="0" w:color="auto"/>
      </w:divBdr>
    </w:div>
    <w:div w:id="839152727">
      <w:bodyDiv w:val="1"/>
      <w:marLeft w:val="0"/>
      <w:marRight w:val="0"/>
      <w:marTop w:val="0"/>
      <w:marBottom w:val="0"/>
      <w:divBdr>
        <w:top w:val="none" w:sz="0" w:space="0" w:color="auto"/>
        <w:left w:val="none" w:sz="0" w:space="0" w:color="auto"/>
        <w:bottom w:val="none" w:sz="0" w:space="0" w:color="auto"/>
        <w:right w:val="none" w:sz="0" w:space="0" w:color="auto"/>
      </w:divBdr>
    </w:div>
    <w:div w:id="841044999">
      <w:bodyDiv w:val="1"/>
      <w:marLeft w:val="0"/>
      <w:marRight w:val="0"/>
      <w:marTop w:val="0"/>
      <w:marBottom w:val="0"/>
      <w:divBdr>
        <w:top w:val="none" w:sz="0" w:space="0" w:color="auto"/>
        <w:left w:val="none" w:sz="0" w:space="0" w:color="auto"/>
        <w:bottom w:val="none" w:sz="0" w:space="0" w:color="auto"/>
        <w:right w:val="none" w:sz="0" w:space="0" w:color="auto"/>
      </w:divBdr>
    </w:div>
    <w:div w:id="846600381">
      <w:bodyDiv w:val="1"/>
      <w:marLeft w:val="0"/>
      <w:marRight w:val="0"/>
      <w:marTop w:val="0"/>
      <w:marBottom w:val="0"/>
      <w:divBdr>
        <w:top w:val="none" w:sz="0" w:space="0" w:color="auto"/>
        <w:left w:val="none" w:sz="0" w:space="0" w:color="auto"/>
        <w:bottom w:val="none" w:sz="0" w:space="0" w:color="auto"/>
        <w:right w:val="none" w:sz="0" w:space="0" w:color="auto"/>
      </w:divBdr>
    </w:div>
    <w:div w:id="847326712">
      <w:bodyDiv w:val="1"/>
      <w:marLeft w:val="0"/>
      <w:marRight w:val="0"/>
      <w:marTop w:val="0"/>
      <w:marBottom w:val="0"/>
      <w:divBdr>
        <w:top w:val="none" w:sz="0" w:space="0" w:color="auto"/>
        <w:left w:val="none" w:sz="0" w:space="0" w:color="auto"/>
        <w:bottom w:val="none" w:sz="0" w:space="0" w:color="auto"/>
        <w:right w:val="none" w:sz="0" w:space="0" w:color="auto"/>
      </w:divBdr>
    </w:div>
    <w:div w:id="855655403">
      <w:bodyDiv w:val="1"/>
      <w:marLeft w:val="0"/>
      <w:marRight w:val="0"/>
      <w:marTop w:val="0"/>
      <w:marBottom w:val="0"/>
      <w:divBdr>
        <w:top w:val="none" w:sz="0" w:space="0" w:color="auto"/>
        <w:left w:val="none" w:sz="0" w:space="0" w:color="auto"/>
        <w:bottom w:val="none" w:sz="0" w:space="0" w:color="auto"/>
        <w:right w:val="none" w:sz="0" w:space="0" w:color="auto"/>
      </w:divBdr>
    </w:div>
    <w:div w:id="862281780">
      <w:bodyDiv w:val="1"/>
      <w:marLeft w:val="0"/>
      <w:marRight w:val="0"/>
      <w:marTop w:val="0"/>
      <w:marBottom w:val="0"/>
      <w:divBdr>
        <w:top w:val="none" w:sz="0" w:space="0" w:color="auto"/>
        <w:left w:val="none" w:sz="0" w:space="0" w:color="auto"/>
        <w:bottom w:val="none" w:sz="0" w:space="0" w:color="auto"/>
        <w:right w:val="none" w:sz="0" w:space="0" w:color="auto"/>
      </w:divBdr>
    </w:div>
    <w:div w:id="863712929">
      <w:bodyDiv w:val="1"/>
      <w:marLeft w:val="0"/>
      <w:marRight w:val="0"/>
      <w:marTop w:val="0"/>
      <w:marBottom w:val="0"/>
      <w:divBdr>
        <w:top w:val="none" w:sz="0" w:space="0" w:color="auto"/>
        <w:left w:val="none" w:sz="0" w:space="0" w:color="auto"/>
        <w:bottom w:val="none" w:sz="0" w:space="0" w:color="auto"/>
        <w:right w:val="none" w:sz="0" w:space="0" w:color="auto"/>
      </w:divBdr>
    </w:div>
    <w:div w:id="869613609">
      <w:bodyDiv w:val="1"/>
      <w:marLeft w:val="0"/>
      <w:marRight w:val="0"/>
      <w:marTop w:val="0"/>
      <w:marBottom w:val="0"/>
      <w:divBdr>
        <w:top w:val="none" w:sz="0" w:space="0" w:color="auto"/>
        <w:left w:val="none" w:sz="0" w:space="0" w:color="auto"/>
        <w:bottom w:val="none" w:sz="0" w:space="0" w:color="auto"/>
        <w:right w:val="none" w:sz="0" w:space="0" w:color="auto"/>
      </w:divBdr>
    </w:div>
    <w:div w:id="871725434">
      <w:bodyDiv w:val="1"/>
      <w:marLeft w:val="0"/>
      <w:marRight w:val="0"/>
      <w:marTop w:val="0"/>
      <w:marBottom w:val="0"/>
      <w:divBdr>
        <w:top w:val="none" w:sz="0" w:space="0" w:color="auto"/>
        <w:left w:val="none" w:sz="0" w:space="0" w:color="auto"/>
        <w:bottom w:val="none" w:sz="0" w:space="0" w:color="auto"/>
        <w:right w:val="none" w:sz="0" w:space="0" w:color="auto"/>
      </w:divBdr>
    </w:div>
    <w:div w:id="875235970">
      <w:bodyDiv w:val="1"/>
      <w:marLeft w:val="0"/>
      <w:marRight w:val="0"/>
      <w:marTop w:val="0"/>
      <w:marBottom w:val="0"/>
      <w:divBdr>
        <w:top w:val="none" w:sz="0" w:space="0" w:color="auto"/>
        <w:left w:val="none" w:sz="0" w:space="0" w:color="auto"/>
        <w:bottom w:val="none" w:sz="0" w:space="0" w:color="auto"/>
        <w:right w:val="none" w:sz="0" w:space="0" w:color="auto"/>
      </w:divBdr>
    </w:div>
    <w:div w:id="876744133">
      <w:bodyDiv w:val="1"/>
      <w:marLeft w:val="0"/>
      <w:marRight w:val="0"/>
      <w:marTop w:val="0"/>
      <w:marBottom w:val="0"/>
      <w:divBdr>
        <w:top w:val="none" w:sz="0" w:space="0" w:color="auto"/>
        <w:left w:val="none" w:sz="0" w:space="0" w:color="auto"/>
        <w:bottom w:val="none" w:sz="0" w:space="0" w:color="auto"/>
        <w:right w:val="none" w:sz="0" w:space="0" w:color="auto"/>
      </w:divBdr>
    </w:div>
    <w:div w:id="880360830">
      <w:bodyDiv w:val="1"/>
      <w:marLeft w:val="0"/>
      <w:marRight w:val="0"/>
      <w:marTop w:val="0"/>
      <w:marBottom w:val="0"/>
      <w:divBdr>
        <w:top w:val="none" w:sz="0" w:space="0" w:color="auto"/>
        <w:left w:val="none" w:sz="0" w:space="0" w:color="auto"/>
        <w:bottom w:val="none" w:sz="0" w:space="0" w:color="auto"/>
        <w:right w:val="none" w:sz="0" w:space="0" w:color="auto"/>
      </w:divBdr>
    </w:div>
    <w:div w:id="882450936">
      <w:bodyDiv w:val="1"/>
      <w:marLeft w:val="0"/>
      <w:marRight w:val="0"/>
      <w:marTop w:val="0"/>
      <w:marBottom w:val="0"/>
      <w:divBdr>
        <w:top w:val="none" w:sz="0" w:space="0" w:color="auto"/>
        <w:left w:val="none" w:sz="0" w:space="0" w:color="auto"/>
        <w:bottom w:val="none" w:sz="0" w:space="0" w:color="auto"/>
        <w:right w:val="none" w:sz="0" w:space="0" w:color="auto"/>
      </w:divBdr>
    </w:div>
    <w:div w:id="884829423">
      <w:bodyDiv w:val="1"/>
      <w:marLeft w:val="0"/>
      <w:marRight w:val="0"/>
      <w:marTop w:val="0"/>
      <w:marBottom w:val="0"/>
      <w:divBdr>
        <w:top w:val="none" w:sz="0" w:space="0" w:color="auto"/>
        <w:left w:val="none" w:sz="0" w:space="0" w:color="auto"/>
        <w:bottom w:val="none" w:sz="0" w:space="0" w:color="auto"/>
        <w:right w:val="none" w:sz="0" w:space="0" w:color="auto"/>
      </w:divBdr>
    </w:div>
    <w:div w:id="890578199">
      <w:bodyDiv w:val="1"/>
      <w:marLeft w:val="0"/>
      <w:marRight w:val="0"/>
      <w:marTop w:val="0"/>
      <w:marBottom w:val="0"/>
      <w:divBdr>
        <w:top w:val="none" w:sz="0" w:space="0" w:color="auto"/>
        <w:left w:val="none" w:sz="0" w:space="0" w:color="auto"/>
        <w:bottom w:val="none" w:sz="0" w:space="0" w:color="auto"/>
        <w:right w:val="none" w:sz="0" w:space="0" w:color="auto"/>
      </w:divBdr>
    </w:div>
    <w:div w:id="892736668">
      <w:bodyDiv w:val="1"/>
      <w:marLeft w:val="0"/>
      <w:marRight w:val="0"/>
      <w:marTop w:val="0"/>
      <w:marBottom w:val="0"/>
      <w:divBdr>
        <w:top w:val="none" w:sz="0" w:space="0" w:color="auto"/>
        <w:left w:val="none" w:sz="0" w:space="0" w:color="auto"/>
        <w:bottom w:val="none" w:sz="0" w:space="0" w:color="auto"/>
        <w:right w:val="none" w:sz="0" w:space="0" w:color="auto"/>
      </w:divBdr>
    </w:div>
    <w:div w:id="897278542">
      <w:bodyDiv w:val="1"/>
      <w:marLeft w:val="0"/>
      <w:marRight w:val="0"/>
      <w:marTop w:val="0"/>
      <w:marBottom w:val="0"/>
      <w:divBdr>
        <w:top w:val="none" w:sz="0" w:space="0" w:color="auto"/>
        <w:left w:val="none" w:sz="0" w:space="0" w:color="auto"/>
        <w:bottom w:val="none" w:sz="0" w:space="0" w:color="auto"/>
        <w:right w:val="none" w:sz="0" w:space="0" w:color="auto"/>
      </w:divBdr>
    </w:div>
    <w:div w:id="904293307">
      <w:bodyDiv w:val="1"/>
      <w:marLeft w:val="0"/>
      <w:marRight w:val="0"/>
      <w:marTop w:val="0"/>
      <w:marBottom w:val="0"/>
      <w:divBdr>
        <w:top w:val="none" w:sz="0" w:space="0" w:color="auto"/>
        <w:left w:val="none" w:sz="0" w:space="0" w:color="auto"/>
        <w:bottom w:val="none" w:sz="0" w:space="0" w:color="auto"/>
        <w:right w:val="none" w:sz="0" w:space="0" w:color="auto"/>
      </w:divBdr>
    </w:div>
    <w:div w:id="918245301">
      <w:bodyDiv w:val="1"/>
      <w:marLeft w:val="0"/>
      <w:marRight w:val="0"/>
      <w:marTop w:val="0"/>
      <w:marBottom w:val="0"/>
      <w:divBdr>
        <w:top w:val="none" w:sz="0" w:space="0" w:color="auto"/>
        <w:left w:val="none" w:sz="0" w:space="0" w:color="auto"/>
        <w:bottom w:val="none" w:sz="0" w:space="0" w:color="auto"/>
        <w:right w:val="none" w:sz="0" w:space="0" w:color="auto"/>
      </w:divBdr>
    </w:div>
    <w:div w:id="920993083">
      <w:bodyDiv w:val="1"/>
      <w:marLeft w:val="0"/>
      <w:marRight w:val="0"/>
      <w:marTop w:val="0"/>
      <w:marBottom w:val="0"/>
      <w:divBdr>
        <w:top w:val="none" w:sz="0" w:space="0" w:color="auto"/>
        <w:left w:val="none" w:sz="0" w:space="0" w:color="auto"/>
        <w:bottom w:val="none" w:sz="0" w:space="0" w:color="auto"/>
        <w:right w:val="none" w:sz="0" w:space="0" w:color="auto"/>
      </w:divBdr>
    </w:div>
    <w:div w:id="922378825">
      <w:bodyDiv w:val="1"/>
      <w:marLeft w:val="0"/>
      <w:marRight w:val="0"/>
      <w:marTop w:val="0"/>
      <w:marBottom w:val="0"/>
      <w:divBdr>
        <w:top w:val="none" w:sz="0" w:space="0" w:color="auto"/>
        <w:left w:val="none" w:sz="0" w:space="0" w:color="auto"/>
        <w:bottom w:val="none" w:sz="0" w:space="0" w:color="auto"/>
        <w:right w:val="none" w:sz="0" w:space="0" w:color="auto"/>
      </w:divBdr>
    </w:div>
    <w:div w:id="923027691">
      <w:bodyDiv w:val="1"/>
      <w:marLeft w:val="0"/>
      <w:marRight w:val="0"/>
      <w:marTop w:val="0"/>
      <w:marBottom w:val="0"/>
      <w:divBdr>
        <w:top w:val="none" w:sz="0" w:space="0" w:color="auto"/>
        <w:left w:val="none" w:sz="0" w:space="0" w:color="auto"/>
        <w:bottom w:val="none" w:sz="0" w:space="0" w:color="auto"/>
        <w:right w:val="none" w:sz="0" w:space="0" w:color="auto"/>
      </w:divBdr>
    </w:div>
    <w:div w:id="932930377">
      <w:bodyDiv w:val="1"/>
      <w:marLeft w:val="0"/>
      <w:marRight w:val="0"/>
      <w:marTop w:val="0"/>
      <w:marBottom w:val="0"/>
      <w:divBdr>
        <w:top w:val="none" w:sz="0" w:space="0" w:color="auto"/>
        <w:left w:val="none" w:sz="0" w:space="0" w:color="auto"/>
        <w:bottom w:val="none" w:sz="0" w:space="0" w:color="auto"/>
        <w:right w:val="none" w:sz="0" w:space="0" w:color="auto"/>
      </w:divBdr>
    </w:div>
    <w:div w:id="933130010">
      <w:bodyDiv w:val="1"/>
      <w:marLeft w:val="0"/>
      <w:marRight w:val="0"/>
      <w:marTop w:val="0"/>
      <w:marBottom w:val="0"/>
      <w:divBdr>
        <w:top w:val="none" w:sz="0" w:space="0" w:color="auto"/>
        <w:left w:val="none" w:sz="0" w:space="0" w:color="auto"/>
        <w:bottom w:val="none" w:sz="0" w:space="0" w:color="auto"/>
        <w:right w:val="none" w:sz="0" w:space="0" w:color="auto"/>
      </w:divBdr>
    </w:div>
    <w:div w:id="936518730">
      <w:bodyDiv w:val="1"/>
      <w:marLeft w:val="0"/>
      <w:marRight w:val="0"/>
      <w:marTop w:val="0"/>
      <w:marBottom w:val="0"/>
      <w:divBdr>
        <w:top w:val="none" w:sz="0" w:space="0" w:color="auto"/>
        <w:left w:val="none" w:sz="0" w:space="0" w:color="auto"/>
        <w:bottom w:val="none" w:sz="0" w:space="0" w:color="auto"/>
        <w:right w:val="none" w:sz="0" w:space="0" w:color="auto"/>
      </w:divBdr>
    </w:div>
    <w:div w:id="938373105">
      <w:bodyDiv w:val="1"/>
      <w:marLeft w:val="0"/>
      <w:marRight w:val="0"/>
      <w:marTop w:val="0"/>
      <w:marBottom w:val="0"/>
      <w:divBdr>
        <w:top w:val="none" w:sz="0" w:space="0" w:color="auto"/>
        <w:left w:val="none" w:sz="0" w:space="0" w:color="auto"/>
        <w:bottom w:val="none" w:sz="0" w:space="0" w:color="auto"/>
        <w:right w:val="none" w:sz="0" w:space="0" w:color="auto"/>
      </w:divBdr>
    </w:div>
    <w:div w:id="938760009">
      <w:bodyDiv w:val="1"/>
      <w:marLeft w:val="0"/>
      <w:marRight w:val="0"/>
      <w:marTop w:val="0"/>
      <w:marBottom w:val="0"/>
      <w:divBdr>
        <w:top w:val="none" w:sz="0" w:space="0" w:color="auto"/>
        <w:left w:val="none" w:sz="0" w:space="0" w:color="auto"/>
        <w:bottom w:val="none" w:sz="0" w:space="0" w:color="auto"/>
        <w:right w:val="none" w:sz="0" w:space="0" w:color="auto"/>
      </w:divBdr>
    </w:div>
    <w:div w:id="941841656">
      <w:bodyDiv w:val="1"/>
      <w:marLeft w:val="0"/>
      <w:marRight w:val="0"/>
      <w:marTop w:val="0"/>
      <w:marBottom w:val="0"/>
      <w:divBdr>
        <w:top w:val="none" w:sz="0" w:space="0" w:color="auto"/>
        <w:left w:val="none" w:sz="0" w:space="0" w:color="auto"/>
        <w:bottom w:val="none" w:sz="0" w:space="0" w:color="auto"/>
        <w:right w:val="none" w:sz="0" w:space="0" w:color="auto"/>
      </w:divBdr>
    </w:div>
    <w:div w:id="942881947">
      <w:bodyDiv w:val="1"/>
      <w:marLeft w:val="0"/>
      <w:marRight w:val="0"/>
      <w:marTop w:val="0"/>
      <w:marBottom w:val="0"/>
      <w:divBdr>
        <w:top w:val="none" w:sz="0" w:space="0" w:color="auto"/>
        <w:left w:val="none" w:sz="0" w:space="0" w:color="auto"/>
        <w:bottom w:val="none" w:sz="0" w:space="0" w:color="auto"/>
        <w:right w:val="none" w:sz="0" w:space="0" w:color="auto"/>
      </w:divBdr>
    </w:div>
    <w:div w:id="944726968">
      <w:bodyDiv w:val="1"/>
      <w:marLeft w:val="0"/>
      <w:marRight w:val="0"/>
      <w:marTop w:val="0"/>
      <w:marBottom w:val="0"/>
      <w:divBdr>
        <w:top w:val="none" w:sz="0" w:space="0" w:color="auto"/>
        <w:left w:val="none" w:sz="0" w:space="0" w:color="auto"/>
        <w:bottom w:val="none" w:sz="0" w:space="0" w:color="auto"/>
        <w:right w:val="none" w:sz="0" w:space="0" w:color="auto"/>
      </w:divBdr>
    </w:div>
    <w:div w:id="946044772">
      <w:bodyDiv w:val="1"/>
      <w:marLeft w:val="0"/>
      <w:marRight w:val="0"/>
      <w:marTop w:val="0"/>
      <w:marBottom w:val="0"/>
      <w:divBdr>
        <w:top w:val="none" w:sz="0" w:space="0" w:color="auto"/>
        <w:left w:val="none" w:sz="0" w:space="0" w:color="auto"/>
        <w:bottom w:val="none" w:sz="0" w:space="0" w:color="auto"/>
        <w:right w:val="none" w:sz="0" w:space="0" w:color="auto"/>
      </w:divBdr>
    </w:div>
    <w:div w:id="946429448">
      <w:bodyDiv w:val="1"/>
      <w:marLeft w:val="0"/>
      <w:marRight w:val="0"/>
      <w:marTop w:val="0"/>
      <w:marBottom w:val="0"/>
      <w:divBdr>
        <w:top w:val="none" w:sz="0" w:space="0" w:color="auto"/>
        <w:left w:val="none" w:sz="0" w:space="0" w:color="auto"/>
        <w:bottom w:val="none" w:sz="0" w:space="0" w:color="auto"/>
        <w:right w:val="none" w:sz="0" w:space="0" w:color="auto"/>
      </w:divBdr>
    </w:div>
    <w:div w:id="949093728">
      <w:bodyDiv w:val="1"/>
      <w:marLeft w:val="0"/>
      <w:marRight w:val="0"/>
      <w:marTop w:val="0"/>
      <w:marBottom w:val="0"/>
      <w:divBdr>
        <w:top w:val="none" w:sz="0" w:space="0" w:color="auto"/>
        <w:left w:val="none" w:sz="0" w:space="0" w:color="auto"/>
        <w:bottom w:val="none" w:sz="0" w:space="0" w:color="auto"/>
        <w:right w:val="none" w:sz="0" w:space="0" w:color="auto"/>
      </w:divBdr>
    </w:div>
    <w:div w:id="949623127">
      <w:bodyDiv w:val="1"/>
      <w:marLeft w:val="0"/>
      <w:marRight w:val="0"/>
      <w:marTop w:val="0"/>
      <w:marBottom w:val="0"/>
      <w:divBdr>
        <w:top w:val="none" w:sz="0" w:space="0" w:color="auto"/>
        <w:left w:val="none" w:sz="0" w:space="0" w:color="auto"/>
        <w:bottom w:val="none" w:sz="0" w:space="0" w:color="auto"/>
        <w:right w:val="none" w:sz="0" w:space="0" w:color="auto"/>
      </w:divBdr>
    </w:div>
    <w:div w:id="949823288">
      <w:bodyDiv w:val="1"/>
      <w:marLeft w:val="0"/>
      <w:marRight w:val="0"/>
      <w:marTop w:val="0"/>
      <w:marBottom w:val="0"/>
      <w:divBdr>
        <w:top w:val="none" w:sz="0" w:space="0" w:color="auto"/>
        <w:left w:val="none" w:sz="0" w:space="0" w:color="auto"/>
        <w:bottom w:val="none" w:sz="0" w:space="0" w:color="auto"/>
        <w:right w:val="none" w:sz="0" w:space="0" w:color="auto"/>
      </w:divBdr>
    </w:div>
    <w:div w:id="951546644">
      <w:bodyDiv w:val="1"/>
      <w:marLeft w:val="0"/>
      <w:marRight w:val="0"/>
      <w:marTop w:val="0"/>
      <w:marBottom w:val="0"/>
      <w:divBdr>
        <w:top w:val="none" w:sz="0" w:space="0" w:color="auto"/>
        <w:left w:val="none" w:sz="0" w:space="0" w:color="auto"/>
        <w:bottom w:val="none" w:sz="0" w:space="0" w:color="auto"/>
        <w:right w:val="none" w:sz="0" w:space="0" w:color="auto"/>
      </w:divBdr>
    </w:div>
    <w:div w:id="952324483">
      <w:bodyDiv w:val="1"/>
      <w:marLeft w:val="0"/>
      <w:marRight w:val="0"/>
      <w:marTop w:val="0"/>
      <w:marBottom w:val="0"/>
      <w:divBdr>
        <w:top w:val="none" w:sz="0" w:space="0" w:color="auto"/>
        <w:left w:val="none" w:sz="0" w:space="0" w:color="auto"/>
        <w:bottom w:val="none" w:sz="0" w:space="0" w:color="auto"/>
        <w:right w:val="none" w:sz="0" w:space="0" w:color="auto"/>
      </w:divBdr>
    </w:div>
    <w:div w:id="953488397">
      <w:bodyDiv w:val="1"/>
      <w:marLeft w:val="0"/>
      <w:marRight w:val="0"/>
      <w:marTop w:val="0"/>
      <w:marBottom w:val="0"/>
      <w:divBdr>
        <w:top w:val="none" w:sz="0" w:space="0" w:color="auto"/>
        <w:left w:val="none" w:sz="0" w:space="0" w:color="auto"/>
        <w:bottom w:val="none" w:sz="0" w:space="0" w:color="auto"/>
        <w:right w:val="none" w:sz="0" w:space="0" w:color="auto"/>
      </w:divBdr>
    </w:div>
    <w:div w:id="955717436">
      <w:bodyDiv w:val="1"/>
      <w:marLeft w:val="0"/>
      <w:marRight w:val="0"/>
      <w:marTop w:val="0"/>
      <w:marBottom w:val="0"/>
      <w:divBdr>
        <w:top w:val="none" w:sz="0" w:space="0" w:color="auto"/>
        <w:left w:val="none" w:sz="0" w:space="0" w:color="auto"/>
        <w:bottom w:val="none" w:sz="0" w:space="0" w:color="auto"/>
        <w:right w:val="none" w:sz="0" w:space="0" w:color="auto"/>
      </w:divBdr>
    </w:div>
    <w:div w:id="956638160">
      <w:bodyDiv w:val="1"/>
      <w:marLeft w:val="0"/>
      <w:marRight w:val="0"/>
      <w:marTop w:val="0"/>
      <w:marBottom w:val="0"/>
      <w:divBdr>
        <w:top w:val="none" w:sz="0" w:space="0" w:color="auto"/>
        <w:left w:val="none" w:sz="0" w:space="0" w:color="auto"/>
        <w:bottom w:val="none" w:sz="0" w:space="0" w:color="auto"/>
        <w:right w:val="none" w:sz="0" w:space="0" w:color="auto"/>
      </w:divBdr>
    </w:div>
    <w:div w:id="960956792">
      <w:bodyDiv w:val="1"/>
      <w:marLeft w:val="0"/>
      <w:marRight w:val="0"/>
      <w:marTop w:val="0"/>
      <w:marBottom w:val="0"/>
      <w:divBdr>
        <w:top w:val="none" w:sz="0" w:space="0" w:color="auto"/>
        <w:left w:val="none" w:sz="0" w:space="0" w:color="auto"/>
        <w:bottom w:val="none" w:sz="0" w:space="0" w:color="auto"/>
        <w:right w:val="none" w:sz="0" w:space="0" w:color="auto"/>
      </w:divBdr>
    </w:div>
    <w:div w:id="971128879">
      <w:bodyDiv w:val="1"/>
      <w:marLeft w:val="0"/>
      <w:marRight w:val="0"/>
      <w:marTop w:val="0"/>
      <w:marBottom w:val="0"/>
      <w:divBdr>
        <w:top w:val="none" w:sz="0" w:space="0" w:color="auto"/>
        <w:left w:val="none" w:sz="0" w:space="0" w:color="auto"/>
        <w:bottom w:val="none" w:sz="0" w:space="0" w:color="auto"/>
        <w:right w:val="none" w:sz="0" w:space="0" w:color="auto"/>
      </w:divBdr>
    </w:div>
    <w:div w:id="973095975">
      <w:bodyDiv w:val="1"/>
      <w:marLeft w:val="0"/>
      <w:marRight w:val="0"/>
      <w:marTop w:val="0"/>
      <w:marBottom w:val="0"/>
      <w:divBdr>
        <w:top w:val="none" w:sz="0" w:space="0" w:color="auto"/>
        <w:left w:val="none" w:sz="0" w:space="0" w:color="auto"/>
        <w:bottom w:val="none" w:sz="0" w:space="0" w:color="auto"/>
        <w:right w:val="none" w:sz="0" w:space="0" w:color="auto"/>
      </w:divBdr>
    </w:div>
    <w:div w:id="973488721">
      <w:bodyDiv w:val="1"/>
      <w:marLeft w:val="0"/>
      <w:marRight w:val="0"/>
      <w:marTop w:val="0"/>
      <w:marBottom w:val="0"/>
      <w:divBdr>
        <w:top w:val="none" w:sz="0" w:space="0" w:color="auto"/>
        <w:left w:val="none" w:sz="0" w:space="0" w:color="auto"/>
        <w:bottom w:val="none" w:sz="0" w:space="0" w:color="auto"/>
        <w:right w:val="none" w:sz="0" w:space="0" w:color="auto"/>
      </w:divBdr>
    </w:div>
    <w:div w:id="973799860">
      <w:bodyDiv w:val="1"/>
      <w:marLeft w:val="0"/>
      <w:marRight w:val="0"/>
      <w:marTop w:val="0"/>
      <w:marBottom w:val="0"/>
      <w:divBdr>
        <w:top w:val="none" w:sz="0" w:space="0" w:color="auto"/>
        <w:left w:val="none" w:sz="0" w:space="0" w:color="auto"/>
        <w:bottom w:val="none" w:sz="0" w:space="0" w:color="auto"/>
        <w:right w:val="none" w:sz="0" w:space="0" w:color="auto"/>
      </w:divBdr>
    </w:div>
    <w:div w:id="974259383">
      <w:bodyDiv w:val="1"/>
      <w:marLeft w:val="0"/>
      <w:marRight w:val="0"/>
      <w:marTop w:val="0"/>
      <w:marBottom w:val="0"/>
      <w:divBdr>
        <w:top w:val="none" w:sz="0" w:space="0" w:color="auto"/>
        <w:left w:val="none" w:sz="0" w:space="0" w:color="auto"/>
        <w:bottom w:val="none" w:sz="0" w:space="0" w:color="auto"/>
        <w:right w:val="none" w:sz="0" w:space="0" w:color="auto"/>
      </w:divBdr>
    </w:div>
    <w:div w:id="976422007">
      <w:bodyDiv w:val="1"/>
      <w:marLeft w:val="0"/>
      <w:marRight w:val="0"/>
      <w:marTop w:val="0"/>
      <w:marBottom w:val="0"/>
      <w:divBdr>
        <w:top w:val="none" w:sz="0" w:space="0" w:color="auto"/>
        <w:left w:val="none" w:sz="0" w:space="0" w:color="auto"/>
        <w:bottom w:val="none" w:sz="0" w:space="0" w:color="auto"/>
        <w:right w:val="none" w:sz="0" w:space="0" w:color="auto"/>
      </w:divBdr>
    </w:div>
    <w:div w:id="984819750">
      <w:bodyDiv w:val="1"/>
      <w:marLeft w:val="0"/>
      <w:marRight w:val="0"/>
      <w:marTop w:val="0"/>
      <w:marBottom w:val="0"/>
      <w:divBdr>
        <w:top w:val="none" w:sz="0" w:space="0" w:color="auto"/>
        <w:left w:val="none" w:sz="0" w:space="0" w:color="auto"/>
        <w:bottom w:val="none" w:sz="0" w:space="0" w:color="auto"/>
        <w:right w:val="none" w:sz="0" w:space="0" w:color="auto"/>
      </w:divBdr>
    </w:div>
    <w:div w:id="986975513">
      <w:bodyDiv w:val="1"/>
      <w:marLeft w:val="0"/>
      <w:marRight w:val="0"/>
      <w:marTop w:val="0"/>
      <w:marBottom w:val="0"/>
      <w:divBdr>
        <w:top w:val="none" w:sz="0" w:space="0" w:color="auto"/>
        <w:left w:val="none" w:sz="0" w:space="0" w:color="auto"/>
        <w:bottom w:val="none" w:sz="0" w:space="0" w:color="auto"/>
        <w:right w:val="none" w:sz="0" w:space="0" w:color="auto"/>
      </w:divBdr>
    </w:div>
    <w:div w:id="990446697">
      <w:bodyDiv w:val="1"/>
      <w:marLeft w:val="0"/>
      <w:marRight w:val="0"/>
      <w:marTop w:val="0"/>
      <w:marBottom w:val="0"/>
      <w:divBdr>
        <w:top w:val="none" w:sz="0" w:space="0" w:color="auto"/>
        <w:left w:val="none" w:sz="0" w:space="0" w:color="auto"/>
        <w:bottom w:val="none" w:sz="0" w:space="0" w:color="auto"/>
        <w:right w:val="none" w:sz="0" w:space="0" w:color="auto"/>
      </w:divBdr>
    </w:div>
    <w:div w:id="991639081">
      <w:bodyDiv w:val="1"/>
      <w:marLeft w:val="0"/>
      <w:marRight w:val="0"/>
      <w:marTop w:val="0"/>
      <w:marBottom w:val="0"/>
      <w:divBdr>
        <w:top w:val="none" w:sz="0" w:space="0" w:color="auto"/>
        <w:left w:val="none" w:sz="0" w:space="0" w:color="auto"/>
        <w:bottom w:val="none" w:sz="0" w:space="0" w:color="auto"/>
        <w:right w:val="none" w:sz="0" w:space="0" w:color="auto"/>
      </w:divBdr>
    </w:div>
    <w:div w:id="992412756">
      <w:bodyDiv w:val="1"/>
      <w:marLeft w:val="0"/>
      <w:marRight w:val="0"/>
      <w:marTop w:val="0"/>
      <w:marBottom w:val="0"/>
      <w:divBdr>
        <w:top w:val="none" w:sz="0" w:space="0" w:color="auto"/>
        <w:left w:val="none" w:sz="0" w:space="0" w:color="auto"/>
        <w:bottom w:val="none" w:sz="0" w:space="0" w:color="auto"/>
        <w:right w:val="none" w:sz="0" w:space="0" w:color="auto"/>
      </w:divBdr>
    </w:div>
    <w:div w:id="993296381">
      <w:bodyDiv w:val="1"/>
      <w:marLeft w:val="0"/>
      <w:marRight w:val="0"/>
      <w:marTop w:val="0"/>
      <w:marBottom w:val="0"/>
      <w:divBdr>
        <w:top w:val="none" w:sz="0" w:space="0" w:color="auto"/>
        <w:left w:val="none" w:sz="0" w:space="0" w:color="auto"/>
        <w:bottom w:val="none" w:sz="0" w:space="0" w:color="auto"/>
        <w:right w:val="none" w:sz="0" w:space="0" w:color="auto"/>
      </w:divBdr>
    </w:div>
    <w:div w:id="994800950">
      <w:bodyDiv w:val="1"/>
      <w:marLeft w:val="0"/>
      <w:marRight w:val="0"/>
      <w:marTop w:val="0"/>
      <w:marBottom w:val="0"/>
      <w:divBdr>
        <w:top w:val="none" w:sz="0" w:space="0" w:color="auto"/>
        <w:left w:val="none" w:sz="0" w:space="0" w:color="auto"/>
        <w:bottom w:val="none" w:sz="0" w:space="0" w:color="auto"/>
        <w:right w:val="none" w:sz="0" w:space="0" w:color="auto"/>
      </w:divBdr>
    </w:div>
    <w:div w:id="995231238">
      <w:bodyDiv w:val="1"/>
      <w:marLeft w:val="0"/>
      <w:marRight w:val="0"/>
      <w:marTop w:val="0"/>
      <w:marBottom w:val="0"/>
      <w:divBdr>
        <w:top w:val="none" w:sz="0" w:space="0" w:color="auto"/>
        <w:left w:val="none" w:sz="0" w:space="0" w:color="auto"/>
        <w:bottom w:val="none" w:sz="0" w:space="0" w:color="auto"/>
        <w:right w:val="none" w:sz="0" w:space="0" w:color="auto"/>
      </w:divBdr>
    </w:div>
    <w:div w:id="999234460">
      <w:bodyDiv w:val="1"/>
      <w:marLeft w:val="0"/>
      <w:marRight w:val="0"/>
      <w:marTop w:val="0"/>
      <w:marBottom w:val="0"/>
      <w:divBdr>
        <w:top w:val="none" w:sz="0" w:space="0" w:color="auto"/>
        <w:left w:val="none" w:sz="0" w:space="0" w:color="auto"/>
        <w:bottom w:val="none" w:sz="0" w:space="0" w:color="auto"/>
        <w:right w:val="none" w:sz="0" w:space="0" w:color="auto"/>
      </w:divBdr>
    </w:div>
    <w:div w:id="1009406167">
      <w:bodyDiv w:val="1"/>
      <w:marLeft w:val="0"/>
      <w:marRight w:val="0"/>
      <w:marTop w:val="0"/>
      <w:marBottom w:val="0"/>
      <w:divBdr>
        <w:top w:val="none" w:sz="0" w:space="0" w:color="auto"/>
        <w:left w:val="none" w:sz="0" w:space="0" w:color="auto"/>
        <w:bottom w:val="none" w:sz="0" w:space="0" w:color="auto"/>
        <w:right w:val="none" w:sz="0" w:space="0" w:color="auto"/>
      </w:divBdr>
    </w:div>
    <w:div w:id="1014384932">
      <w:bodyDiv w:val="1"/>
      <w:marLeft w:val="0"/>
      <w:marRight w:val="0"/>
      <w:marTop w:val="0"/>
      <w:marBottom w:val="0"/>
      <w:divBdr>
        <w:top w:val="none" w:sz="0" w:space="0" w:color="auto"/>
        <w:left w:val="none" w:sz="0" w:space="0" w:color="auto"/>
        <w:bottom w:val="none" w:sz="0" w:space="0" w:color="auto"/>
        <w:right w:val="none" w:sz="0" w:space="0" w:color="auto"/>
      </w:divBdr>
    </w:div>
    <w:div w:id="1015116130">
      <w:bodyDiv w:val="1"/>
      <w:marLeft w:val="0"/>
      <w:marRight w:val="0"/>
      <w:marTop w:val="0"/>
      <w:marBottom w:val="0"/>
      <w:divBdr>
        <w:top w:val="none" w:sz="0" w:space="0" w:color="auto"/>
        <w:left w:val="none" w:sz="0" w:space="0" w:color="auto"/>
        <w:bottom w:val="none" w:sz="0" w:space="0" w:color="auto"/>
        <w:right w:val="none" w:sz="0" w:space="0" w:color="auto"/>
      </w:divBdr>
    </w:div>
    <w:div w:id="1015962530">
      <w:bodyDiv w:val="1"/>
      <w:marLeft w:val="0"/>
      <w:marRight w:val="0"/>
      <w:marTop w:val="0"/>
      <w:marBottom w:val="0"/>
      <w:divBdr>
        <w:top w:val="none" w:sz="0" w:space="0" w:color="auto"/>
        <w:left w:val="none" w:sz="0" w:space="0" w:color="auto"/>
        <w:bottom w:val="none" w:sz="0" w:space="0" w:color="auto"/>
        <w:right w:val="none" w:sz="0" w:space="0" w:color="auto"/>
      </w:divBdr>
    </w:div>
    <w:div w:id="1020354412">
      <w:bodyDiv w:val="1"/>
      <w:marLeft w:val="0"/>
      <w:marRight w:val="0"/>
      <w:marTop w:val="0"/>
      <w:marBottom w:val="0"/>
      <w:divBdr>
        <w:top w:val="none" w:sz="0" w:space="0" w:color="auto"/>
        <w:left w:val="none" w:sz="0" w:space="0" w:color="auto"/>
        <w:bottom w:val="none" w:sz="0" w:space="0" w:color="auto"/>
        <w:right w:val="none" w:sz="0" w:space="0" w:color="auto"/>
      </w:divBdr>
    </w:div>
    <w:div w:id="1021395682">
      <w:bodyDiv w:val="1"/>
      <w:marLeft w:val="0"/>
      <w:marRight w:val="0"/>
      <w:marTop w:val="0"/>
      <w:marBottom w:val="0"/>
      <w:divBdr>
        <w:top w:val="none" w:sz="0" w:space="0" w:color="auto"/>
        <w:left w:val="none" w:sz="0" w:space="0" w:color="auto"/>
        <w:bottom w:val="none" w:sz="0" w:space="0" w:color="auto"/>
        <w:right w:val="none" w:sz="0" w:space="0" w:color="auto"/>
      </w:divBdr>
    </w:div>
    <w:div w:id="1021661930">
      <w:bodyDiv w:val="1"/>
      <w:marLeft w:val="0"/>
      <w:marRight w:val="0"/>
      <w:marTop w:val="0"/>
      <w:marBottom w:val="0"/>
      <w:divBdr>
        <w:top w:val="none" w:sz="0" w:space="0" w:color="auto"/>
        <w:left w:val="none" w:sz="0" w:space="0" w:color="auto"/>
        <w:bottom w:val="none" w:sz="0" w:space="0" w:color="auto"/>
        <w:right w:val="none" w:sz="0" w:space="0" w:color="auto"/>
      </w:divBdr>
    </w:div>
    <w:div w:id="1024019089">
      <w:bodyDiv w:val="1"/>
      <w:marLeft w:val="0"/>
      <w:marRight w:val="0"/>
      <w:marTop w:val="0"/>
      <w:marBottom w:val="0"/>
      <w:divBdr>
        <w:top w:val="none" w:sz="0" w:space="0" w:color="auto"/>
        <w:left w:val="none" w:sz="0" w:space="0" w:color="auto"/>
        <w:bottom w:val="none" w:sz="0" w:space="0" w:color="auto"/>
        <w:right w:val="none" w:sz="0" w:space="0" w:color="auto"/>
      </w:divBdr>
    </w:div>
    <w:div w:id="1026444988">
      <w:bodyDiv w:val="1"/>
      <w:marLeft w:val="0"/>
      <w:marRight w:val="0"/>
      <w:marTop w:val="0"/>
      <w:marBottom w:val="0"/>
      <w:divBdr>
        <w:top w:val="none" w:sz="0" w:space="0" w:color="auto"/>
        <w:left w:val="none" w:sz="0" w:space="0" w:color="auto"/>
        <w:bottom w:val="none" w:sz="0" w:space="0" w:color="auto"/>
        <w:right w:val="none" w:sz="0" w:space="0" w:color="auto"/>
      </w:divBdr>
    </w:div>
    <w:div w:id="1027217347">
      <w:bodyDiv w:val="1"/>
      <w:marLeft w:val="0"/>
      <w:marRight w:val="0"/>
      <w:marTop w:val="0"/>
      <w:marBottom w:val="0"/>
      <w:divBdr>
        <w:top w:val="none" w:sz="0" w:space="0" w:color="auto"/>
        <w:left w:val="none" w:sz="0" w:space="0" w:color="auto"/>
        <w:bottom w:val="none" w:sz="0" w:space="0" w:color="auto"/>
        <w:right w:val="none" w:sz="0" w:space="0" w:color="auto"/>
      </w:divBdr>
    </w:div>
    <w:div w:id="1032878716">
      <w:bodyDiv w:val="1"/>
      <w:marLeft w:val="0"/>
      <w:marRight w:val="0"/>
      <w:marTop w:val="0"/>
      <w:marBottom w:val="0"/>
      <w:divBdr>
        <w:top w:val="none" w:sz="0" w:space="0" w:color="auto"/>
        <w:left w:val="none" w:sz="0" w:space="0" w:color="auto"/>
        <w:bottom w:val="none" w:sz="0" w:space="0" w:color="auto"/>
        <w:right w:val="none" w:sz="0" w:space="0" w:color="auto"/>
      </w:divBdr>
    </w:div>
    <w:div w:id="1033573611">
      <w:bodyDiv w:val="1"/>
      <w:marLeft w:val="0"/>
      <w:marRight w:val="0"/>
      <w:marTop w:val="0"/>
      <w:marBottom w:val="0"/>
      <w:divBdr>
        <w:top w:val="none" w:sz="0" w:space="0" w:color="auto"/>
        <w:left w:val="none" w:sz="0" w:space="0" w:color="auto"/>
        <w:bottom w:val="none" w:sz="0" w:space="0" w:color="auto"/>
        <w:right w:val="none" w:sz="0" w:space="0" w:color="auto"/>
      </w:divBdr>
    </w:div>
    <w:div w:id="1039360714">
      <w:bodyDiv w:val="1"/>
      <w:marLeft w:val="0"/>
      <w:marRight w:val="0"/>
      <w:marTop w:val="0"/>
      <w:marBottom w:val="0"/>
      <w:divBdr>
        <w:top w:val="none" w:sz="0" w:space="0" w:color="auto"/>
        <w:left w:val="none" w:sz="0" w:space="0" w:color="auto"/>
        <w:bottom w:val="none" w:sz="0" w:space="0" w:color="auto"/>
        <w:right w:val="none" w:sz="0" w:space="0" w:color="auto"/>
      </w:divBdr>
    </w:div>
    <w:div w:id="1045644255">
      <w:bodyDiv w:val="1"/>
      <w:marLeft w:val="0"/>
      <w:marRight w:val="0"/>
      <w:marTop w:val="0"/>
      <w:marBottom w:val="0"/>
      <w:divBdr>
        <w:top w:val="none" w:sz="0" w:space="0" w:color="auto"/>
        <w:left w:val="none" w:sz="0" w:space="0" w:color="auto"/>
        <w:bottom w:val="none" w:sz="0" w:space="0" w:color="auto"/>
        <w:right w:val="none" w:sz="0" w:space="0" w:color="auto"/>
      </w:divBdr>
    </w:div>
    <w:div w:id="1050617346">
      <w:bodyDiv w:val="1"/>
      <w:marLeft w:val="0"/>
      <w:marRight w:val="0"/>
      <w:marTop w:val="0"/>
      <w:marBottom w:val="0"/>
      <w:divBdr>
        <w:top w:val="none" w:sz="0" w:space="0" w:color="auto"/>
        <w:left w:val="none" w:sz="0" w:space="0" w:color="auto"/>
        <w:bottom w:val="none" w:sz="0" w:space="0" w:color="auto"/>
        <w:right w:val="none" w:sz="0" w:space="0" w:color="auto"/>
      </w:divBdr>
    </w:div>
    <w:div w:id="1052197657">
      <w:bodyDiv w:val="1"/>
      <w:marLeft w:val="0"/>
      <w:marRight w:val="0"/>
      <w:marTop w:val="0"/>
      <w:marBottom w:val="0"/>
      <w:divBdr>
        <w:top w:val="none" w:sz="0" w:space="0" w:color="auto"/>
        <w:left w:val="none" w:sz="0" w:space="0" w:color="auto"/>
        <w:bottom w:val="none" w:sz="0" w:space="0" w:color="auto"/>
        <w:right w:val="none" w:sz="0" w:space="0" w:color="auto"/>
      </w:divBdr>
    </w:div>
    <w:div w:id="1055197530">
      <w:bodyDiv w:val="1"/>
      <w:marLeft w:val="0"/>
      <w:marRight w:val="0"/>
      <w:marTop w:val="0"/>
      <w:marBottom w:val="0"/>
      <w:divBdr>
        <w:top w:val="none" w:sz="0" w:space="0" w:color="auto"/>
        <w:left w:val="none" w:sz="0" w:space="0" w:color="auto"/>
        <w:bottom w:val="none" w:sz="0" w:space="0" w:color="auto"/>
        <w:right w:val="none" w:sz="0" w:space="0" w:color="auto"/>
      </w:divBdr>
    </w:div>
    <w:div w:id="1055348289">
      <w:bodyDiv w:val="1"/>
      <w:marLeft w:val="0"/>
      <w:marRight w:val="0"/>
      <w:marTop w:val="0"/>
      <w:marBottom w:val="0"/>
      <w:divBdr>
        <w:top w:val="none" w:sz="0" w:space="0" w:color="auto"/>
        <w:left w:val="none" w:sz="0" w:space="0" w:color="auto"/>
        <w:bottom w:val="none" w:sz="0" w:space="0" w:color="auto"/>
        <w:right w:val="none" w:sz="0" w:space="0" w:color="auto"/>
      </w:divBdr>
    </w:div>
    <w:div w:id="1058675201">
      <w:bodyDiv w:val="1"/>
      <w:marLeft w:val="0"/>
      <w:marRight w:val="0"/>
      <w:marTop w:val="0"/>
      <w:marBottom w:val="0"/>
      <w:divBdr>
        <w:top w:val="none" w:sz="0" w:space="0" w:color="auto"/>
        <w:left w:val="none" w:sz="0" w:space="0" w:color="auto"/>
        <w:bottom w:val="none" w:sz="0" w:space="0" w:color="auto"/>
        <w:right w:val="none" w:sz="0" w:space="0" w:color="auto"/>
      </w:divBdr>
    </w:div>
    <w:div w:id="1062606916">
      <w:bodyDiv w:val="1"/>
      <w:marLeft w:val="0"/>
      <w:marRight w:val="0"/>
      <w:marTop w:val="0"/>
      <w:marBottom w:val="0"/>
      <w:divBdr>
        <w:top w:val="none" w:sz="0" w:space="0" w:color="auto"/>
        <w:left w:val="none" w:sz="0" w:space="0" w:color="auto"/>
        <w:bottom w:val="none" w:sz="0" w:space="0" w:color="auto"/>
        <w:right w:val="none" w:sz="0" w:space="0" w:color="auto"/>
      </w:divBdr>
    </w:div>
    <w:div w:id="1063984397">
      <w:bodyDiv w:val="1"/>
      <w:marLeft w:val="0"/>
      <w:marRight w:val="0"/>
      <w:marTop w:val="0"/>
      <w:marBottom w:val="0"/>
      <w:divBdr>
        <w:top w:val="none" w:sz="0" w:space="0" w:color="auto"/>
        <w:left w:val="none" w:sz="0" w:space="0" w:color="auto"/>
        <w:bottom w:val="none" w:sz="0" w:space="0" w:color="auto"/>
        <w:right w:val="none" w:sz="0" w:space="0" w:color="auto"/>
      </w:divBdr>
    </w:div>
    <w:div w:id="1070494642">
      <w:bodyDiv w:val="1"/>
      <w:marLeft w:val="0"/>
      <w:marRight w:val="0"/>
      <w:marTop w:val="0"/>
      <w:marBottom w:val="0"/>
      <w:divBdr>
        <w:top w:val="none" w:sz="0" w:space="0" w:color="auto"/>
        <w:left w:val="none" w:sz="0" w:space="0" w:color="auto"/>
        <w:bottom w:val="none" w:sz="0" w:space="0" w:color="auto"/>
        <w:right w:val="none" w:sz="0" w:space="0" w:color="auto"/>
      </w:divBdr>
    </w:div>
    <w:div w:id="1071924839">
      <w:bodyDiv w:val="1"/>
      <w:marLeft w:val="0"/>
      <w:marRight w:val="0"/>
      <w:marTop w:val="0"/>
      <w:marBottom w:val="0"/>
      <w:divBdr>
        <w:top w:val="none" w:sz="0" w:space="0" w:color="auto"/>
        <w:left w:val="none" w:sz="0" w:space="0" w:color="auto"/>
        <w:bottom w:val="none" w:sz="0" w:space="0" w:color="auto"/>
        <w:right w:val="none" w:sz="0" w:space="0" w:color="auto"/>
      </w:divBdr>
    </w:div>
    <w:div w:id="1075203253">
      <w:bodyDiv w:val="1"/>
      <w:marLeft w:val="0"/>
      <w:marRight w:val="0"/>
      <w:marTop w:val="0"/>
      <w:marBottom w:val="0"/>
      <w:divBdr>
        <w:top w:val="none" w:sz="0" w:space="0" w:color="auto"/>
        <w:left w:val="none" w:sz="0" w:space="0" w:color="auto"/>
        <w:bottom w:val="none" w:sz="0" w:space="0" w:color="auto"/>
        <w:right w:val="none" w:sz="0" w:space="0" w:color="auto"/>
      </w:divBdr>
    </w:div>
    <w:div w:id="1077940865">
      <w:bodyDiv w:val="1"/>
      <w:marLeft w:val="0"/>
      <w:marRight w:val="0"/>
      <w:marTop w:val="0"/>
      <w:marBottom w:val="0"/>
      <w:divBdr>
        <w:top w:val="none" w:sz="0" w:space="0" w:color="auto"/>
        <w:left w:val="none" w:sz="0" w:space="0" w:color="auto"/>
        <w:bottom w:val="none" w:sz="0" w:space="0" w:color="auto"/>
        <w:right w:val="none" w:sz="0" w:space="0" w:color="auto"/>
      </w:divBdr>
    </w:div>
    <w:div w:id="1078985322">
      <w:bodyDiv w:val="1"/>
      <w:marLeft w:val="0"/>
      <w:marRight w:val="0"/>
      <w:marTop w:val="0"/>
      <w:marBottom w:val="0"/>
      <w:divBdr>
        <w:top w:val="none" w:sz="0" w:space="0" w:color="auto"/>
        <w:left w:val="none" w:sz="0" w:space="0" w:color="auto"/>
        <w:bottom w:val="none" w:sz="0" w:space="0" w:color="auto"/>
        <w:right w:val="none" w:sz="0" w:space="0" w:color="auto"/>
      </w:divBdr>
    </w:div>
    <w:div w:id="1080639566">
      <w:bodyDiv w:val="1"/>
      <w:marLeft w:val="0"/>
      <w:marRight w:val="0"/>
      <w:marTop w:val="0"/>
      <w:marBottom w:val="0"/>
      <w:divBdr>
        <w:top w:val="none" w:sz="0" w:space="0" w:color="auto"/>
        <w:left w:val="none" w:sz="0" w:space="0" w:color="auto"/>
        <w:bottom w:val="none" w:sz="0" w:space="0" w:color="auto"/>
        <w:right w:val="none" w:sz="0" w:space="0" w:color="auto"/>
      </w:divBdr>
    </w:div>
    <w:div w:id="1083067131">
      <w:bodyDiv w:val="1"/>
      <w:marLeft w:val="0"/>
      <w:marRight w:val="0"/>
      <w:marTop w:val="0"/>
      <w:marBottom w:val="0"/>
      <w:divBdr>
        <w:top w:val="none" w:sz="0" w:space="0" w:color="auto"/>
        <w:left w:val="none" w:sz="0" w:space="0" w:color="auto"/>
        <w:bottom w:val="none" w:sz="0" w:space="0" w:color="auto"/>
        <w:right w:val="none" w:sz="0" w:space="0" w:color="auto"/>
      </w:divBdr>
    </w:div>
    <w:div w:id="1086414923">
      <w:bodyDiv w:val="1"/>
      <w:marLeft w:val="0"/>
      <w:marRight w:val="0"/>
      <w:marTop w:val="0"/>
      <w:marBottom w:val="0"/>
      <w:divBdr>
        <w:top w:val="none" w:sz="0" w:space="0" w:color="auto"/>
        <w:left w:val="none" w:sz="0" w:space="0" w:color="auto"/>
        <w:bottom w:val="none" w:sz="0" w:space="0" w:color="auto"/>
        <w:right w:val="none" w:sz="0" w:space="0" w:color="auto"/>
      </w:divBdr>
    </w:div>
    <w:div w:id="1087069624">
      <w:bodyDiv w:val="1"/>
      <w:marLeft w:val="0"/>
      <w:marRight w:val="0"/>
      <w:marTop w:val="0"/>
      <w:marBottom w:val="0"/>
      <w:divBdr>
        <w:top w:val="none" w:sz="0" w:space="0" w:color="auto"/>
        <w:left w:val="none" w:sz="0" w:space="0" w:color="auto"/>
        <w:bottom w:val="none" w:sz="0" w:space="0" w:color="auto"/>
        <w:right w:val="none" w:sz="0" w:space="0" w:color="auto"/>
      </w:divBdr>
    </w:div>
    <w:div w:id="1090471441">
      <w:bodyDiv w:val="1"/>
      <w:marLeft w:val="0"/>
      <w:marRight w:val="0"/>
      <w:marTop w:val="0"/>
      <w:marBottom w:val="0"/>
      <w:divBdr>
        <w:top w:val="none" w:sz="0" w:space="0" w:color="auto"/>
        <w:left w:val="none" w:sz="0" w:space="0" w:color="auto"/>
        <w:bottom w:val="none" w:sz="0" w:space="0" w:color="auto"/>
        <w:right w:val="none" w:sz="0" w:space="0" w:color="auto"/>
      </w:divBdr>
    </w:div>
    <w:div w:id="1093623977">
      <w:bodyDiv w:val="1"/>
      <w:marLeft w:val="0"/>
      <w:marRight w:val="0"/>
      <w:marTop w:val="0"/>
      <w:marBottom w:val="0"/>
      <w:divBdr>
        <w:top w:val="none" w:sz="0" w:space="0" w:color="auto"/>
        <w:left w:val="none" w:sz="0" w:space="0" w:color="auto"/>
        <w:bottom w:val="none" w:sz="0" w:space="0" w:color="auto"/>
        <w:right w:val="none" w:sz="0" w:space="0" w:color="auto"/>
      </w:divBdr>
    </w:div>
    <w:div w:id="1094670482">
      <w:bodyDiv w:val="1"/>
      <w:marLeft w:val="0"/>
      <w:marRight w:val="0"/>
      <w:marTop w:val="0"/>
      <w:marBottom w:val="0"/>
      <w:divBdr>
        <w:top w:val="none" w:sz="0" w:space="0" w:color="auto"/>
        <w:left w:val="none" w:sz="0" w:space="0" w:color="auto"/>
        <w:bottom w:val="none" w:sz="0" w:space="0" w:color="auto"/>
        <w:right w:val="none" w:sz="0" w:space="0" w:color="auto"/>
      </w:divBdr>
    </w:div>
    <w:div w:id="1098211526">
      <w:bodyDiv w:val="1"/>
      <w:marLeft w:val="0"/>
      <w:marRight w:val="0"/>
      <w:marTop w:val="0"/>
      <w:marBottom w:val="0"/>
      <w:divBdr>
        <w:top w:val="none" w:sz="0" w:space="0" w:color="auto"/>
        <w:left w:val="none" w:sz="0" w:space="0" w:color="auto"/>
        <w:bottom w:val="none" w:sz="0" w:space="0" w:color="auto"/>
        <w:right w:val="none" w:sz="0" w:space="0" w:color="auto"/>
      </w:divBdr>
    </w:div>
    <w:div w:id="1104110681">
      <w:bodyDiv w:val="1"/>
      <w:marLeft w:val="0"/>
      <w:marRight w:val="0"/>
      <w:marTop w:val="0"/>
      <w:marBottom w:val="0"/>
      <w:divBdr>
        <w:top w:val="none" w:sz="0" w:space="0" w:color="auto"/>
        <w:left w:val="none" w:sz="0" w:space="0" w:color="auto"/>
        <w:bottom w:val="none" w:sz="0" w:space="0" w:color="auto"/>
        <w:right w:val="none" w:sz="0" w:space="0" w:color="auto"/>
      </w:divBdr>
    </w:div>
    <w:div w:id="1105004561">
      <w:bodyDiv w:val="1"/>
      <w:marLeft w:val="0"/>
      <w:marRight w:val="0"/>
      <w:marTop w:val="0"/>
      <w:marBottom w:val="0"/>
      <w:divBdr>
        <w:top w:val="none" w:sz="0" w:space="0" w:color="auto"/>
        <w:left w:val="none" w:sz="0" w:space="0" w:color="auto"/>
        <w:bottom w:val="none" w:sz="0" w:space="0" w:color="auto"/>
        <w:right w:val="none" w:sz="0" w:space="0" w:color="auto"/>
      </w:divBdr>
    </w:div>
    <w:div w:id="1108695487">
      <w:bodyDiv w:val="1"/>
      <w:marLeft w:val="0"/>
      <w:marRight w:val="0"/>
      <w:marTop w:val="0"/>
      <w:marBottom w:val="0"/>
      <w:divBdr>
        <w:top w:val="none" w:sz="0" w:space="0" w:color="auto"/>
        <w:left w:val="none" w:sz="0" w:space="0" w:color="auto"/>
        <w:bottom w:val="none" w:sz="0" w:space="0" w:color="auto"/>
        <w:right w:val="none" w:sz="0" w:space="0" w:color="auto"/>
      </w:divBdr>
    </w:div>
    <w:div w:id="1111705992">
      <w:bodyDiv w:val="1"/>
      <w:marLeft w:val="0"/>
      <w:marRight w:val="0"/>
      <w:marTop w:val="0"/>
      <w:marBottom w:val="0"/>
      <w:divBdr>
        <w:top w:val="none" w:sz="0" w:space="0" w:color="auto"/>
        <w:left w:val="none" w:sz="0" w:space="0" w:color="auto"/>
        <w:bottom w:val="none" w:sz="0" w:space="0" w:color="auto"/>
        <w:right w:val="none" w:sz="0" w:space="0" w:color="auto"/>
      </w:divBdr>
    </w:div>
    <w:div w:id="1115826679">
      <w:bodyDiv w:val="1"/>
      <w:marLeft w:val="0"/>
      <w:marRight w:val="0"/>
      <w:marTop w:val="0"/>
      <w:marBottom w:val="0"/>
      <w:divBdr>
        <w:top w:val="none" w:sz="0" w:space="0" w:color="auto"/>
        <w:left w:val="none" w:sz="0" w:space="0" w:color="auto"/>
        <w:bottom w:val="none" w:sz="0" w:space="0" w:color="auto"/>
        <w:right w:val="none" w:sz="0" w:space="0" w:color="auto"/>
      </w:divBdr>
    </w:div>
    <w:div w:id="1116868332">
      <w:bodyDiv w:val="1"/>
      <w:marLeft w:val="0"/>
      <w:marRight w:val="0"/>
      <w:marTop w:val="0"/>
      <w:marBottom w:val="0"/>
      <w:divBdr>
        <w:top w:val="none" w:sz="0" w:space="0" w:color="auto"/>
        <w:left w:val="none" w:sz="0" w:space="0" w:color="auto"/>
        <w:bottom w:val="none" w:sz="0" w:space="0" w:color="auto"/>
        <w:right w:val="none" w:sz="0" w:space="0" w:color="auto"/>
      </w:divBdr>
    </w:div>
    <w:div w:id="1116873419">
      <w:bodyDiv w:val="1"/>
      <w:marLeft w:val="0"/>
      <w:marRight w:val="0"/>
      <w:marTop w:val="0"/>
      <w:marBottom w:val="0"/>
      <w:divBdr>
        <w:top w:val="none" w:sz="0" w:space="0" w:color="auto"/>
        <w:left w:val="none" w:sz="0" w:space="0" w:color="auto"/>
        <w:bottom w:val="none" w:sz="0" w:space="0" w:color="auto"/>
        <w:right w:val="none" w:sz="0" w:space="0" w:color="auto"/>
      </w:divBdr>
    </w:div>
    <w:div w:id="1118715099">
      <w:bodyDiv w:val="1"/>
      <w:marLeft w:val="0"/>
      <w:marRight w:val="0"/>
      <w:marTop w:val="0"/>
      <w:marBottom w:val="0"/>
      <w:divBdr>
        <w:top w:val="none" w:sz="0" w:space="0" w:color="auto"/>
        <w:left w:val="none" w:sz="0" w:space="0" w:color="auto"/>
        <w:bottom w:val="none" w:sz="0" w:space="0" w:color="auto"/>
        <w:right w:val="none" w:sz="0" w:space="0" w:color="auto"/>
      </w:divBdr>
    </w:div>
    <w:div w:id="1121387874">
      <w:bodyDiv w:val="1"/>
      <w:marLeft w:val="0"/>
      <w:marRight w:val="0"/>
      <w:marTop w:val="0"/>
      <w:marBottom w:val="0"/>
      <w:divBdr>
        <w:top w:val="none" w:sz="0" w:space="0" w:color="auto"/>
        <w:left w:val="none" w:sz="0" w:space="0" w:color="auto"/>
        <w:bottom w:val="none" w:sz="0" w:space="0" w:color="auto"/>
        <w:right w:val="none" w:sz="0" w:space="0" w:color="auto"/>
      </w:divBdr>
    </w:div>
    <w:div w:id="1122580474">
      <w:bodyDiv w:val="1"/>
      <w:marLeft w:val="0"/>
      <w:marRight w:val="0"/>
      <w:marTop w:val="0"/>
      <w:marBottom w:val="0"/>
      <w:divBdr>
        <w:top w:val="none" w:sz="0" w:space="0" w:color="auto"/>
        <w:left w:val="none" w:sz="0" w:space="0" w:color="auto"/>
        <w:bottom w:val="none" w:sz="0" w:space="0" w:color="auto"/>
        <w:right w:val="none" w:sz="0" w:space="0" w:color="auto"/>
      </w:divBdr>
    </w:div>
    <w:div w:id="1134327906">
      <w:bodyDiv w:val="1"/>
      <w:marLeft w:val="0"/>
      <w:marRight w:val="0"/>
      <w:marTop w:val="0"/>
      <w:marBottom w:val="0"/>
      <w:divBdr>
        <w:top w:val="none" w:sz="0" w:space="0" w:color="auto"/>
        <w:left w:val="none" w:sz="0" w:space="0" w:color="auto"/>
        <w:bottom w:val="none" w:sz="0" w:space="0" w:color="auto"/>
        <w:right w:val="none" w:sz="0" w:space="0" w:color="auto"/>
      </w:divBdr>
    </w:div>
    <w:div w:id="1134372939">
      <w:bodyDiv w:val="1"/>
      <w:marLeft w:val="0"/>
      <w:marRight w:val="0"/>
      <w:marTop w:val="0"/>
      <w:marBottom w:val="0"/>
      <w:divBdr>
        <w:top w:val="none" w:sz="0" w:space="0" w:color="auto"/>
        <w:left w:val="none" w:sz="0" w:space="0" w:color="auto"/>
        <w:bottom w:val="none" w:sz="0" w:space="0" w:color="auto"/>
        <w:right w:val="none" w:sz="0" w:space="0" w:color="auto"/>
      </w:divBdr>
    </w:div>
    <w:div w:id="1135833227">
      <w:bodyDiv w:val="1"/>
      <w:marLeft w:val="0"/>
      <w:marRight w:val="0"/>
      <w:marTop w:val="0"/>
      <w:marBottom w:val="0"/>
      <w:divBdr>
        <w:top w:val="none" w:sz="0" w:space="0" w:color="auto"/>
        <w:left w:val="none" w:sz="0" w:space="0" w:color="auto"/>
        <w:bottom w:val="none" w:sz="0" w:space="0" w:color="auto"/>
        <w:right w:val="none" w:sz="0" w:space="0" w:color="auto"/>
      </w:divBdr>
    </w:div>
    <w:div w:id="1139147278">
      <w:bodyDiv w:val="1"/>
      <w:marLeft w:val="0"/>
      <w:marRight w:val="0"/>
      <w:marTop w:val="0"/>
      <w:marBottom w:val="0"/>
      <w:divBdr>
        <w:top w:val="none" w:sz="0" w:space="0" w:color="auto"/>
        <w:left w:val="none" w:sz="0" w:space="0" w:color="auto"/>
        <w:bottom w:val="none" w:sz="0" w:space="0" w:color="auto"/>
        <w:right w:val="none" w:sz="0" w:space="0" w:color="auto"/>
      </w:divBdr>
    </w:div>
    <w:div w:id="1139952712">
      <w:bodyDiv w:val="1"/>
      <w:marLeft w:val="0"/>
      <w:marRight w:val="0"/>
      <w:marTop w:val="0"/>
      <w:marBottom w:val="0"/>
      <w:divBdr>
        <w:top w:val="none" w:sz="0" w:space="0" w:color="auto"/>
        <w:left w:val="none" w:sz="0" w:space="0" w:color="auto"/>
        <w:bottom w:val="none" w:sz="0" w:space="0" w:color="auto"/>
        <w:right w:val="none" w:sz="0" w:space="0" w:color="auto"/>
      </w:divBdr>
    </w:div>
    <w:div w:id="1141461506">
      <w:bodyDiv w:val="1"/>
      <w:marLeft w:val="0"/>
      <w:marRight w:val="0"/>
      <w:marTop w:val="0"/>
      <w:marBottom w:val="0"/>
      <w:divBdr>
        <w:top w:val="none" w:sz="0" w:space="0" w:color="auto"/>
        <w:left w:val="none" w:sz="0" w:space="0" w:color="auto"/>
        <w:bottom w:val="none" w:sz="0" w:space="0" w:color="auto"/>
        <w:right w:val="none" w:sz="0" w:space="0" w:color="auto"/>
      </w:divBdr>
    </w:div>
    <w:div w:id="1143891364">
      <w:bodyDiv w:val="1"/>
      <w:marLeft w:val="0"/>
      <w:marRight w:val="0"/>
      <w:marTop w:val="0"/>
      <w:marBottom w:val="0"/>
      <w:divBdr>
        <w:top w:val="none" w:sz="0" w:space="0" w:color="auto"/>
        <w:left w:val="none" w:sz="0" w:space="0" w:color="auto"/>
        <w:bottom w:val="none" w:sz="0" w:space="0" w:color="auto"/>
        <w:right w:val="none" w:sz="0" w:space="0" w:color="auto"/>
      </w:divBdr>
    </w:div>
    <w:div w:id="1146238324">
      <w:bodyDiv w:val="1"/>
      <w:marLeft w:val="0"/>
      <w:marRight w:val="0"/>
      <w:marTop w:val="0"/>
      <w:marBottom w:val="0"/>
      <w:divBdr>
        <w:top w:val="none" w:sz="0" w:space="0" w:color="auto"/>
        <w:left w:val="none" w:sz="0" w:space="0" w:color="auto"/>
        <w:bottom w:val="none" w:sz="0" w:space="0" w:color="auto"/>
        <w:right w:val="none" w:sz="0" w:space="0" w:color="auto"/>
      </w:divBdr>
    </w:div>
    <w:div w:id="1146430539">
      <w:bodyDiv w:val="1"/>
      <w:marLeft w:val="0"/>
      <w:marRight w:val="0"/>
      <w:marTop w:val="0"/>
      <w:marBottom w:val="0"/>
      <w:divBdr>
        <w:top w:val="none" w:sz="0" w:space="0" w:color="auto"/>
        <w:left w:val="none" w:sz="0" w:space="0" w:color="auto"/>
        <w:bottom w:val="none" w:sz="0" w:space="0" w:color="auto"/>
        <w:right w:val="none" w:sz="0" w:space="0" w:color="auto"/>
      </w:divBdr>
    </w:div>
    <w:div w:id="1147019141">
      <w:bodyDiv w:val="1"/>
      <w:marLeft w:val="0"/>
      <w:marRight w:val="0"/>
      <w:marTop w:val="0"/>
      <w:marBottom w:val="0"/>
      <w:divBdr>
        <w:top w:val="none" w:sz="0" w:space="0" w:color="auto"/>
        <w:left w:val="none" w:sz="0" w:space="0" w:color="auto"/>
        <w:bottom w:val="none" w:sz="0" w:space="0" w:color="auto"/>
        <w:right w:val="none" w:sz="0" w:space="0" w:color="auto"/>
      </w:divBdr>
    </w:div>
    <w:div w:id="1151291289">
      <w:bodyDiv w:val="1"/>
      <w:marLeft w:val="0"/>
      <w:marRight w:val="0"/>
      <w:marTop w:val="0"/>
      <w:marBottom w:val="0"/>
      <w:divBdr>
        <w:top w:val="none" w:sz="0" w:space="0" w:color="auto"/>
        <w:left w:val="none" w:sz="0" w:space="0" w:color="auto"/>
        <w:bottom w:val="none" w:sz="0" w:space="0" w:color="auto"/>
        <w:right w:val="none" w:sz="0" w:space="0" w:color="auto"/>
      </w:divBdr>
    </w:div>
    <w:div w:id="1157529156">
      <w:bodyDiv w:val="1"/>
      <w:marLeft w:val="0"/>
      <w:marRight w:val="0"/>
      <w:marTop w:val="0"/>
      <w:marBottom w:val="0"/>
      <w:divBdr>
        <w:top w:val="none" w:sz="0" w:space="0" w:color="auto"/>
        <w:left w:val="none" w:sz="0" w:space="0" w:color="auto"/>
        <w:bottom w:val="none" w:sz="0" w:space="0" w:color="auto"/>
        <w:right w:val="none" w:sz="0" w:space="0" w:color="auto"/>
      </w:divBdr>
    </w:div>
    <w:div w:id="1160074910">
      <w:bodyDiv w:val="1"/>
      <w:marLeft w:val="0"/>
      <w:marRight w:val="0"/>
      <w:marTop w:val="0"/>
      <w:marBottom w:val="0"/>
      <w:divBdr>
        <w:top w:val="none" w:sz="0" w:space="0" w:color="auto"/>
        <w:left w:val="none" w:sz="0" w:space="0" w:color="auto"/>
        <w:bottom w:val="none" w:sz="0" w:space="0" w:color="auto"/>
        <w:right w:val="none" w:sz="0" w:space="0" w:color="auto"/>
      </w:divBdr>
    </w:div>
    <w:div w:id="1164397115">
      <w:bodyDiv w:val="1"/>
      <w:marLeft w:val="0"/>
      <w:marRight w:val="0"/>
      <w:marTop w:val="0"/>
      <w:marBottom w:val="0"/>
      <w:divBdr>
        <w:top w:val="none" w:sz="0" w:space="0" w:color="auto"/>
        <w:left w:val="none" w:sz="0" w:space="0" w:color="auto"/>
        <w:bottom w:val="none" w:sz="0" w:space="0" w:color="auto"/>
        <w:right w:val="none" w:sz="0" w:space="0" w:color="auto"/>
      </w:divBdr>
    </w:div>
    <w:div w:id="1168323955">
      <w:bodyDiv w:val="1"/>
      <w:marLeft w:val="0"/>
      <w:marRight w:val="0"/>
      <w:marTop w:val="0"/>
      <w:marBottom w:val="0"/>
      <w:divBdr>
        <w:top w:val="none" w:sz="0" w:space="0" w:color="auto"/>
        <w:left w:val="none" w:sz="0" w:space="0" w:color="auto"/>
        <w:bottom w:val="none" w:sz="0" w:space="0" w:color="auto"/>
        <w:right w:val="none" w:sz="0" w:space="0" w:color="auto"/>
      </w:divBdr>
    </w:div>
    <w:div w:id="1171220562">
      <w:bodyDiv w:val="1"/>
      <w:marLeft w:val="0"/>
      <w:marRight w:val="0"/>
      <w:marTop w:val="0"/>
      <w:marBottom w:val="0"/>
      <w:divBdr>
        <w:top w:val="none" w:sz="0" w:space="0" w:color="auto"/>
        <w:left w:val="none" w:sz="0" w:space="0" w:color="auto"/>
        <w:bottom w:val="none" w:sz="0" w:space="0" w:color="auto"/>
        <w:right w:val="none" w:sz="0" w:space="0" w:color="auto"/>
      </w:divBdr>
    </w:div>
    <w:div w:id="1173295583">
      <w:bodyDiv w:val="1"/>
      <w:marLeft w:val="0"/>
      <w:marRight w:val="0"/>
      <w:marTop w:val="0"/>
      <w:marBottom w:val="0"/>
      <w:divBdr>
        <w:top w:val="none" w:sz="0" w:space="0" w:color="auto"/>
        <w:left w:val="none" w:sz="0" w:space="0" w:color="auto"/>
        <w:bottom w:val="none" w:sz="0" w:space="0" w:color="auto"/>
        <w:right w:val="none" w:sz="0" w:space="0" w:color="auto"/>
      </w:divBdr>
    </w:div>
    <w:div w:id="1174686309">
      <w:bodyDiv w:val="1"/>
      <w:marLeft w:val="0"/>
      <w:marRight w:val="0"/>
      <w:marTop w:val="0"/>
      <w:marBottom w:val="0"/>
      <w:divBdr>
        <w:top w:val="none" w:sz="0" w:space="0" w:color="auto"/>
        <w:left w:val="none" w:sz="0" w:space="0" w:color="auto"/>
        <w:bottom w:val="none" w:sz="0" w:space="0" w:color="auto"/>
        <w:right w:val="none" w:sz="0" w:space="0" w:color="auto"/>
      </w:divBdr>
    </w:div>
    <w:div w:id="1175807581">
      <w:bodyDiv w:val="1"/>
      <w:marLeft w:val="0"/>
      <w:marRight w:val="0"/>
      <w:marTop w:val="0"/>
      <w:marBottom w:val="0"/>
      <w:divBdr>
        <w:top w:val="none" w:sz="0" w:space="0" w:color="auto"/>
        <w:left w:val="none" w:sz="0" w:space="0" w:color="auto"/>
        <w:bottom w:val="none" w:sz="0" w:space="0" w:color="auto"/>
        <w:right w:val="none" w:sz="0" w:space="0" w:color="auto"/>
      </w:divBdr>
    </w:div>
    <w:div w:id="1177039607">
      <w:bodyDiv w:val="1"/>
      <w:marLeft w:val="0"/>
      <w:marRight w:val="0"/>
      <w:marTop w:val="0"/>
      <w:marBottom w:val="0"/>
      <w:divBdr>
        <w:top w:val="none" w:sz="0" w:space="0" w:color="auto"/>
        <w:left w:val="none" w:sz="0" w:space="0" w:color="auto"/>
        <w:bottom w:val="none" w:sz="0" w:space="0" w:color="auto"/>
        <w:right w:val="none" w:sz="0" w:space="0" w:color="auto"/>
      </w:divBdr>
    </w:div>
    <w:div w:id="1179663498">
      <w:bodyDiv w:val="1"/>
      <w:marLeft w:val="0"/>
      <w:marRight w:val="0"/>
      <w:marTop w:val="0"/>
      <w:marBottom w:val="0"/>
      <w:divBdr>
        <w:top w:val="none" w:sz="0" w:space="0" w:color="auto"/>
        <w:left w:val="none" w:sz="0" w:space="0" w:color="auto"/>
        <w:bottom w:val="none" w:sz="0" w:space="0" w:color="auto"/>
        <w:right w:val="none" w:sz="0" w:space="0" w:color="auto"/>
      </w:divBdr>
    </w:div>
    <w:div w:id="1185246270">
      <w:bodyDiv w:val="1"/>
      <w:marLeft w:val="0"/>
      <w:marRight w:val="0"/>
      <w:marTop w:val="0"/>
      <w:marBottom w:val="0"/>
      <w:divBdr>
        <w:top w:val="none" w:sz="0" w:space="0" w:color="auto"/>
        <w:left w:val="none" w:sz="0" w:space="0" w:color="auto"/>
        <w:bottom w:val="none" w:sz="0" w:space="0" w:color="auto"/>
        <w:right w:val="none" w:sz="0" w:space="0" w:color="auto"/>
      </w:divBdr>
    </w:div>
    <w:div w:id="1195341030">
      <w:bodyDiv w:val="1"/>
      <w:marLeft w:val="0"/>
      <w:marRight w:val="0"/>
      <w:marTop w:val="0"/>
      <w:marBottom w:val="0"/>
      <w:divBdr>
        <w:top w:val="none" w:sz="0" w:space="0" w:color="auto"/>
        <w:left w:val="none" w:sz="0" w:space="0" w:color="auto"/>
        <w:bottom w:val="none" w:sz="0" w:space="0" w:color="auto"/>
        <w:right w:val="none" w:sz="0" w:space="0" w:color="auto"/>
      </w:divBdr>
    </w:div>
    <w:div w:id="1196966912">
      <w:bodyDiv w:val="1"/>
      <w:marLeft w:val="0"/>
      <w:marRight w:val="0"/>
      <w:marTop w:val="0"/>
      <w:marBottom w:val="0"/>
      <w:divBdr>
        <w:top w:val="none" w:sz="0" w:space="0" w:color="auto"/>
        <w:left w:val="none" w:sz="0" w:space="0" w:color="auto"/>
        <w:bottom w:val="none" w:sz="0" w:space="0" w:color="auto"/>
        <w:right w:val="none" w:sz="0" w:space="0" w:color="auto"/>
      </w:divBdr>
    </w:div>
    <w:div w:id="1198156940">
      <w:bodyDiv w:val="1"/>
      <w:marLeft w:val="0"/>
      <w:marRight w:val="0"/>
      <w:marTop w:val="0"/>
      <w:marBottom w:val="0"/>
      <w:divBdr>
        <w:top w:val="none" w:sz="0" w:space="0" w:color="auto"/>
        <w:left w:val="none" w:sz="0" w:space="0" w:color="auto"/>
        <w:bottom w:val="none" w:sz="0" w:space="0" w:color="auto"/>
        <w:right w:val="none" w:sz="0" w:space="0" w:color="auto"/>
      </w:divBdr>
    </w:div>
    <w:div w:id="1201935635">
      <w:bodyDiv w:val="1"/>
      <w:marLeft w:val="0"/>
      <w:marRight w:val="0"/>
      <w:marTop w:val="0"/>
      <w:marBottom w:val="0"/>
      <w:divBdr>
        <w:top w:val="none" w:sz="0" w:space="0" w:color="auto"/>
        <w:left w:val="none" w:sz="0" w:space="0" w:color="auto"/>
        <w:bottom w:val="none" w:sz="0" w:space="0" w:color="auto"/>
        <w:right w:val="none" w:sz="0" w:space="0" w:color="auto"/>
      </w:divBdr>
    </w:div>
    <w:div w:id="1208684144">
      <w:bodyDiv w:val="1"/>
      <w:marLeft w:val="0"/>
      <w:marRight w:val="0"/>
      <w:marTop w:val="0"/>
      <w:marBottom w:val="0"/>
      <w:divBdr>
        <w:top w:val="none" w:sz="0" w:space="0" w:color="auto"/>
        <w:left w:val="none" w:sz="0" w:space="0" w:color="auto"/>
        <w:bottom w:val="none" w:sz="0" w:space="0" w:color="auto"/>
        <w:right w:val="none" w:sz="0" w:space="0" w:color="auto"/>
      </w:divBdr>
    </w:div>
    <w:div w:id="1215039991">
      <w:bodyDiv w:val="1"/>
      <w:marLeft w:val="0"/>
      <w:marRight w:val="0"/>
      <w:marTop w:val="0"/>
      <w:marBottom w:val="0"/>
      <w:divBdr>
        <w:top w:val="none" w:sz="0" w:space="0" w:color="auto"/>
        <w:left w:val="none" w:sz="0" w:space="0" w:color="auto"/>
        <w:bottom w:val="none" w:sz="0" w:space="0" w:color="auto"/>
        <w:right w:val="none" w:sz="0" w:space="0" w:color="auto"/>
      </w:divBdr>
    </w:div>
    <w:div w:id="1215702377">
      <w:bodyDiv w:val="1"/>
      <w:marLeft w:val="0"/>
      <w:marRight w:val="0"/>
      <w:marTop w:val="0"/>
      <w:marBottom w:val="0"/>
      <w:divBdr>
        <w:top w:val="none" w:sz="0" w:space="0" w:color="auto"/>
        <w:left w:val="none" w:sz="0" w:space="0" w:color="auto"/>
        <w:bottom w:val="none" w:sz="0" w:space="0" w:color="auto"/>
        <w:right w:val="none" w:sz="0" w:space="0" w:color="auto"/>
      </w:divBdr>
    </w:div>
    <w:div w:id="1217429413">
      <w:bodyDiv w:val="1"/>
      <w:marLeft w:val="0"/>
      <w:marRight w:val="0"/>
      <w:marTop w:val="0"/>
      <w:marBottom w:val="0"/>
      <w:divBdr>
        <w:top w:val="none" w:sz="0" w:space="0" w:color="auto"/>
        <w:left w:val="none" w:sz="0" w:space="0" w:color="auto"/>
        <w:bottom w:val="none" w:sz="0" w:space="0" w:color="auto"/>
        <w:right w:val="none" w:sz="0" w:space="0" w:color="auto"/>
      </w:divBdr>
    </w:div>
    <w:div w:id="1217476796">
      <w:bodyDiv w:val="1"/>
      <w:marLeft w:val="0"/>
      <w:marRight w:val="0"/>
      <w:marTop w:val="0"/>
      <w:marBottom w:val="0"/>
      <w:divBdr>
        <w:top w:val="none" w:sz="0" w:space="0" w:color="auto"/>
        <w:left w:val="none" w:sz="0" w:space="0" w:color="auto"/>
        <w:bottom w:val="none" w:sz="0" w:space="0" w:color="auto"/>
        <w:right w:val="none" w:sz="0" w:space="0" w:color="auto"/>
      </w:divBdr>
    </w:div>
    <w:div w:id="1219516011">
      <w:bodyDiv w:val="1"/>
      <w:marLeft w:val="0"/>
      <w:marRight w:val="0"/>
      <w:marTop w:val="0"/>
      <w:marBottom w:val="0"/>
      <w:divBdr>
        <w:top w:val="none" w:sz="0" w:space="0" w:color="auto"/>
        <w:left w:val="none" w:sz="0" w:space="0" w:color="auto"/>
        <w:bottom w:val="none" w:sz="0" w:space="0" w:color="auto"/>
        <w:right w:val="none" w:sz="0" w:space="0" w:color="auto"/>
      </w:divBdr>
    </w:div>
    <w:div w:id="1219902085">
      <w:bodyDiv w:val="1"/>
      <w:marLeft w:val="0"/>
      <w:marRight w:val="0"/>
      <w:marTop w:val="0"/>
      <w:marBottom w:val="0"/>
      <w:divBdr>
        <w:top w:val="none" w:sz="0" w:space="0" w:color="auto"/>
        <w:left w:val="none" w:sz="0" w:space="0" w:color="auto"/>
        <w:bottom w:val="none" w:sz="0" w:space="0" w:color="auto"/>
        <w:right w:val="none" w:sz="0" w:space="0" w:color="auto"/>
      </w:divBdr>
    </w:div>
    <w:div w:id="1220483131">
      <w:bodyDiv w:val="1"/>
      <w:marLeft w:val="0"/>
      <w:marRight w:val="0"/>
      <w:marTop w:val="0"/>
      <w:marBottom w:val="0"/>
      <w:divBdr>
        <w:top w:val="none" w:sz="0" w:space="0" w:color="auto"/>
        <w:left w:val="none" w:sz="0" w:space="0" w:color="auto"/>
        <w:bottom w:val="none" w:sz="0" w:space="0" w:color="auto"/>
        <w:right w:val="none" w:sz="0" w:space="0" w:color="auto"/>
      </w:divBdr>
    </w:div>
    <w:div w:id="1220674903">
      <w:bodyDiv w:val="1"/>
      <w:marLeft w:val="0"/>
      <w:marRight w:val="0"/>
      <w:marTop w:val="0"/>
      <w:marBottom w:val="0"/>
      <w:divBdr>
        <w:top w:val="none" w:sz="0" w:space="0" w:color="auto"/>
        <w:left w:val="none" w:sz="0" w:space="0" w:color="auto"/>
        <w:bottom w:val="none" w:sz="0" w:space="0" w:color="auto"/>
        <w:right w:val="none" w:sz="0" w:space="0" w:color="auto"/>
      </w:divBdr>
    </w:div>
    <w:div w:id="1223951249">
      <w:bodyDiv w:val="1"/>
      <w:marLeft w:val="0"/>
      <w:marRight w:val="0"/>
      <w:marTop w:val="0"/>
      <w:marBottom w:val="0"/>
      <w:divBdr>
        <w:top w:val="none" w:sz="0" w:space="0" w:color="auto"/>
        <w:left w:val="none" w:sz="0" w:space="0" w:color="auto"/>
        <w:bottom w:val="none" w:sz="0" w:space="0" w:color="auto"/>
        <w:right w:val="none" w:sz="0" w:space="0" w:color="auto"/>
      </w:divBdr>
    </w:div>
    <w:div w:id="1225146828">
      <w:bodyDiv w:val="1"/>
      <w:marLeft w:val="0"/>
      <w:marRight w:val="0"/>
      <w:marTop w:val="0"/>
      <w:marBottom w:val="0"/>
      <w:divBdr>
        <w:top w:val="none" w:sz="0" w:space="0" w:color="auto"/>
        <w:left w:val="none" w:sz="0" w:space="0" w:color="auto"/>
        <w:bottom w:val="none" w:sz="0" w:space="0" w:color="auto"/>
        <w:right w:val="none" w:sz="0" w:space="0" w:color="auto"/>
      </w:divBdr>
    </w:div>
    <w:div w:id="1226182570">
      <w:bodyDiv w:val="1"/>
      <w:marLeft w:val="0"/>
      <w:marRight w:val="0"/>
      <w:marTop w:val="0"/>
      <w:marBottom w:val="0"/>
      <w:divBdr>
        <w:top w:val="none" w:sz="0" w:space="0" w:color="auto"/>
        <w:left w:val="none" w:sz="0" w:space="0" w:color="auto"/>
        <w:bottom w:val="none" w:sz="0" w:space="0" w:color="auto"/>
        <w:right w:val="none" w:sz="0" w:space="0" w:color="auto"/>
      </w:divBdr>
    </w:div>
    <w:div w:id="1229000415">
      <w:bodyDiv w:val="1"/>
      <w:marLeft w:val="0"/>
      <w:marRight w:val="0"/>
      <w:marTop w:val="0"/>
      <w:marBottom w:val="0"/>
      <w:divBdr>
        <w:top w:val="none" w:sz="0" w:space="0" w:color="auto"/>
        <w:left w:val="none" w:sz="0" w:space="0" w:color="auto"/>
        <w:bottom w:val="none" w:sz="0" w:space="0" w:color="auto"/>
        <w:right w:val="none" w:sz="0" w:space="0" w:color="auto"/>
      </w:divBdr>
    </w:div>
    <w:div w:id="1230724942">
      <w:bodyDiv w:val="1"/>
      <w:marLeft w:val="0"/>
      <w:marRight w:val="0"/>
      <w:marTop w:val="0"/>
      <w:marBottom w:val="0"/>
      <w:divBdr>
        <w:top w:val="none" w:sz="0" w:space="0" w:color="auto"/>
        <w:left w:val="none" w:sz="0" w:space="0" w:color="auto"/>
        <w:bottom w:val="none" w:sz="0" w:space="0" w:color="auto"/>
        <w:right w:val="none" w:sz="0" w:space="0" w:color="auto"/>
      </w:divBdr>
    </w:div>
    <w:div w:id="1235121493">
      <w:bodyDiv w:val="1"/>
      <w:marLeft w:val="0"/>
      <w:marRight w:val="0"/>
      <w:marTop w:val="0"/>
      <w:marBottom w:val="0"/>
      <w:divBdr>
        <w:top w:val="none" w:sz="0" w:space="0" w:color="auto"/>
        <w:left w:val="none" w:sz="0" w:space="0" w:color="auto"/>
        <w:bottom w:val="none" w:sz="0" w:space="0" w:color="auto"/>
        <w:right w:val="none" w:sz="0" w:space="0" w:color="auto"/>
      </w:divBdr>
    </w:div>
    <w:div w:id="1245605042">
      <w:bodyDiv w:val="1"/>
      <w:marLeft w:val="0"/>
      <w:marRight w:val="0"/>
      <w:marTop w:val="0"/>
      <w:marBottom w:val="0"/>
      <w:divBdr>
        <w:top w:val="none" w:sz="0" w:space="0" w:color="auto"/>
        <w:left w:val="none" w:sz="0" w:space="0" w:color="auto"/>
        <w:bottom w:val="none" w:sz="0" w:space="0" w:color="auto"/>
        <w:right w:val="none" w:sz="0" w:space="0" w:color="auto"/>
      </w:divBdr>
    </w:div>
    <w:div w:id="1246842454">
      <w:bodyDiv w:val="1"/>
      <w:marLeft w:val="0"/>
      <w:marRight w:val="0"/>
      <w:marTop w:val="0"/>
      <w:marBottom w:val="0"/>
      <w:divBdr>
        <w:top w:val="none" w:sz="0" w:space="0" w:color="auto"/>
        <w:left w:val="none" w:sz="0" w:space="0" w:color="auto"/>
        <w:bottom w:val="none" w:sz="0" w:space="0" w:color="auto"/>
        <w:right w:val="none" w:sz="0" w:space="0" w:color="auto"/>
      </w:divBdr>
    </w:div>
    <w:div w:id="1248148379">
      <w:bodyDiv w:val="1"/>
      <w:marLeft w:val="0"/>
      <w:marRight w:val="0"/>
      <w:marTop w:val="0"/>
      <w:marBottom w:val="0"/>
      <w:divBdr>
        <w:top w:val="none" w:sz="0" w:space="0" w:color="auto"/>
        <w:left w:val="none" w:sz="0" w:space="0" w:color="auto"/>
        <w:bottom w:val="none" w:sz="0" w:space="0" w:color="auto"/>
        <w:right w:val="none" w:sz="0" w:space="0" w:color="auto"/>
      </w:divBdr>
    </w:div>
    <w:div w:id="1248345264">
      <w:bodyDiv w:val="1"/>
      <w:marLeft w:val="0"/>
      <w:marRight w:val="0"/>
      <w:marTop w:val="0"/>
      <w:marBottom w:val="0"/>
      <w:divBdr>
        <w:top w:val="none" w:sz="0" w:space="0" w:color="auto"/>
        <w:left w:val="none" w:sz="0" w:space="0" w:color="auto"/>
        <w:bottom w:val="none" w:sz="0" w:space="0" w:color="auto"/>
        <w:right w:val="none" w:sz="0" w:space="0" w:color="auto"/>
      </w:divBdr>
    </w:div>
    <w:div w:id="1249651980">
      <w:bodyDiv w:val="1"/>
      <w:marLeft w:val="0"/>
      <w:marRight w:val="0"/>
      <w:marTop w:val="0"/>
      <w:marBottom w:val="0"/>
      <w:divBdr>
        <w:top w:val="none" w:sz="0" w:space="0" w:color="auto"/>
        <w:left w:val="none" w:sz="0" w:space="0" w:color="auto"/>
        <w:bottom w:val="none" w:sz="0" w:space="0" w:color="auto"/>
        <w:right w:val="none" w:sz="0" w:space="0" w:color="auto"/>
      </w:divBdr>
    </w:div>
    <w:div w:id="1250117220">
      <w:bodyDiv w:val="1"/>
      <w:marLeft w:val="0"/>
      <w:marRight w:val="0"/>
      <w:marTop w:val="0"/>
      <w:marBottom w:val="0"/>
      <w:divBdr>
        <w:top w:val="none" w:sz="0" w:space="0" w:color="auto"/>
        <w:left w:val="none" w:sz="0" w:space="0" w:color="auto"/>
        <w:bottom w:val="none" w:sz="0" w:space="0" w:color="auto"/>
        <w:right w:val="none" w:sz="0" w:space="0" w:color="auto"/>
      </w:divBdr>
    </w:div>
    <w:div w:id="1262254374">
      <w:bodyDiv w:val="1"/>
      <w:marLeft w:val="0"/>
      <w:marRight w:val="0"/>
      <w:marTop w:val="0"/>
      <w:marBottom w:val="0"/>
      <w:divBdr>
        <w:top w:val="none" w:sz="0" w:space="0" w:color="auto"/>
        <w:left w:val="none" w:sz="0" w:space="0" w:color="auto"/>
        <w:bottom w:val="none" w:sz="0" w:space="0" w:color="auto"/>
        <w:right w:val="none" w:sz="0" w:space="0" w:color="auto"/>
      </w:divBdr>
    </w:div>
    <w:div w:id="1262451945">
      <w:bodyDiv w:val="1"/>
      <w:marLeft w:val="0"/>
      <w:marRight w:val="0"/>
      <w:marTop w:val="0"/>
      <w:marBottom w:val="0"/>
      <w:divBdr>
        <w:top w:val="none" w:sz="0" w:space="0" w:color="auto"/>
        <w:left w:val="none" w:sz="0" w:space="0" w:color="auto"/>
        <w:bottom w:val="none" w:sz="0" w:space="0" w:color="auto"/>
        <w:right w:val="none" w:sz="0" w:space="0" w:color="auto"/>
      </w:divBdr>
    </w:div>
    <w:div w:id="1268543847">
      <w:bodyDiv w:val="1"/>
      <w:marLeft w:val="0"/>
      <w:marRight w:val="0"/>
      <w:marTop w:val="0"/>
      <w:marBottom w:val="0"/>
      <w:divBdr>
        <w:top w:val="none" w:sz="0" w:space="0" w:color="auto"/>
        <w:left w:val="none" w:sz="0" w:space="0" w:color="auto"/>
        <w:bottom w:val="none" w:sz="0" w:space="0" w:color="auto"/>
        <w:right w:val="none" w:sz="0" w:space="0" w:color="auto"/>
      </w:divBdr>
    </w:div>
    <w:div w:id="1269702943">
      <w:bodyDiv w:val="1"/>
      <w:marLeft w:val="0"/>
      <w:marRight w:val="0"/>
      <w:marTop w:val="0"/>
      <w:marBottom w:val="0"/>
      <w:divBdr>
        <w:top w:val="none" w:sz="0" w:space="0" w:color="auto"/>
        <w:left w:val="none" w:sz="0" w:space="0" w:color="auto"/>
        <w:bottom w:val="none" w:sz="0" w:space="0" w:color="auto"/>
        <w:right w:val="none" w:sz="0" w:space="0" w:color="auto"/>
      </w:divBdr>
    </w:div>
    <w:div w:id="1270429011">
      <w:bodyDiv w:val="1"/>
      <w:marLeft w:val="0"/>
      <w:marRight w:val="0"/>
      <w:marTop w:val="0"/>
      <w:marBottom w:val="0"/>
      <w:divBdr>
        <w:top w:val="none" w:sz="0" w:space="0" w:color="auto"/>
        <w:left w:val="none" w:sz="0" w:space="0" w:color="auto"/>
        <w:bottom w:val="none" w:sz="0" w:space="0" w:color="auto"/>
        <w:right w:val="none" w:sz="0" w:space="0" w:color="auto"/>
      </w:divBdr>
    </w:div>
    <w:div w:id="1273130552">
      <w:bodyDiv w:val="1"/>
      <w:marLeft w:val="0"/>
      <w:marRight w:val="0"/>
      <w:marTop w:val="0"/>
      <w:marBottom w:val="0"/>
      <w:divBdr>
        <w:top w:val="none" w:sz="0" w:space="0" w:color="auto"/>
        <w:left w:val="none" w:sz="0" w:space="0" w:color="auto"/>
        <w:bottom w:val="none" w:sz="0" w:space="0" w:color="auto"/>
        <w:right w:val="none" w:sz="0" w:space="0" w:color="auto"/>
      </w:divBdr>
    </w:div>
    <w:div w:id="1275408547">
      <w:bodyDiv w:val="1"/>
      <w:marLeft w:val="0"/>
      <w:marRight w:val="0"/>
      <w:marTop w:val="0"/>
      <w:marBottom w:val="0"/>
      <w:divBdr>
        <w:top w:val="none" w:sz="0" w:space="0" w:color="auto"/>
        <w:left w:val="none" w:sz="0" w:space="0" w:color="auto"/>
        <w:bottom w:val="none" w:sz="0" w:space="0" w:color="auto"/>
        <w:right w:val="none" w:sz="0" w:space="0" w:color="auto"/>
      </w:divBdr>
    </w:div>
    <w:div w:id="1278564621">
      <w:bodyDiv w:val="1"/>
      <w:marLeft w:val="0"/>
      <w:marRight w:val="0"/>
      <w:marTop w:val="0"/>
      <w:marBottom w:val="0"/>
      <w:divBdr>
        <w:top w:val="none" w:sz="0" w:space="0" w:color="auto"/>
        <w:left w:val="none" w:sz="0" w:space="0" w:color="auto"/>
        <w:bottom w:val="none" w:sz="0" w:space="0" w:color="auto"/>
        <w:right w:val="none" w:sz="0" w:space="0" w:color="auto"/>
      </w:divBdr>
    </w:div>
    <w:div w:id="1282496060">
      <w:bodyDiv w:val="1"/>
      <w:marLeft w:val="0"/>
      <w:marRight w:val="0"/>
      <w:marTop w:val="0"/>
      <w:marBottom w:val="0"/>
      <w:divBdr>
        <w:top w:val="none" w:sz="0" w:space="0" w:color="auto"/>
        <w:left w:val="none" w:sz="0" w:space="0" w:color="auto"/>
        <w:bottom w:val="none" w:sz="0" w:space="0" w:color="auto"/>
        <w:right w:val="none" w:sz="0" w:space="0" w:color="auto"/>
      </w:divBdr>
    </w:div>
    <w:div w:id="1287808681">
      <w:bodyDiv w:val="1"/>
      <w:marLeft w:val="0"/>
      <w:marRight w:val="0"/>
      <w:marTop w:val="0"/>
      <w:marBottom w:val="0"/>
      <w:divBdr>
        <w:top w:val="none" w:sz="0" w:space="0" w:color="auto"/>
        <w:left w:val="none" w:sz="0" w:space="0" w:color="auto"/>
        <w:bottom w:val="none" w:sz="0" w:space="0" w:color="auto"/>
        <w:right w:val="none" w:sz="0" w:space="0" w:color="auto"/>
      </w:divBdr>
    </w:div>
    <w:div w:id="1292633443">
      <w:bodyDiv w:val="1"/>
      <w:marLeft w:val="0"/>
      <w:marRight w:val="0"/>
      <w:marTop w:val="0"/>
      <w:marBottom w:val="0"/>
      <w:divBdr>
        <w:top w:val="none" w:sz="0" w:space="0" w:color="auto"/>
        <w:left w:val="none" w:sz="0" w:space="0" w:color="auto"/>
        <w:bottom w:val="none" w:sz="0" w:space="0" w:color="auto"/>
        <w:right w:val="none" w:sz="0" w:space="0" w:color="auto"/>
      </w:divBdr>
    </w:div>
    <w:div w:id="1296106633">
      <w:bodyDiv w:val="1"/>
      <w:marLeft w:val="0"/>
      <w:marRight w:val="0"/>
      <w:marTop w:val="0"/>
      <w:marBottom w:val="0"/>
      <w:divBdr>
        <w:top w:val="none" w:sz="0" w:space="0" w:color="auto"/>
        <w:left w:val="none" w:sz="0" w:space="0" w:color="auto"/>
        <w:bottom w:val="none" w:sz="0" w:space="0" w:color="auto"/>
        <w:right w:val="none" w:sz="0" w:space="0" w:color="auto"/>
      </w:divBdr>
    </w:div>
    <w:div w:id="1296179854">
      <w:bodyDiv w:val="1"/>
      <w:marLeft w:val="0"/>
      <w:marRight w:val="0"/>
      <w:marTop w:val="0"/>
      <w:marBottom w:val="0"/>
      <w:divBdr>
        <w:top w:val="none" w:sz="0" w:space="0" w:color="auto"/>
        <w:left w:val="none" w:sz="0" w:space="0" w:color="auto"/>
        <w:bottom w:val="none" w:sz="0" w:space="0" w:color="auto"/>
        <w:right w:val="none" w:sz="0" w:space="0" w:color="auto"/>
      </w:divBdr>
    </w:div>
    <w:div w:id="1298679706">
      <w:bodyDiv w:val="1"/>
      <w:marLeft w:val="0"/>
      <w:marRight w:val="0"/>
      <w:marTop w:val="0"/>
      <w:marBottom w:val="0"/>
      <w:divBdr>
        <w:top w:val="none" w:sz="0" w:space="0" w:color="auto"/>
        <w:left w:val="none" w:sz="0" w:space="0" w:color="auto"/>
        <w:bottom w:val="none" w:sz="0" w:space="0" w:color="auto"/>
        <w:right w:val="none" w:sz="0" w:space="0" w:color="auto"/>
      </w:divBdr>
    </w:div>
    <w:div w:id="1299382399">
      <w:bodyDiv w:val="1"/>
      <w:marLeft w:val="0"/>
      <w:marRight w:val="0"/>
      <w:marTop w:val="0"/>
      <w:marBottom w:val="0"/>
      <w:divBdr>
        <w:top w:val="none" w:sz="0" w:space="0" w:color="auto"/>
        <w:left w:val="none" w:sz="0" w:space="0" w:color="auto"/>
        <w:bottom w:val="none" w:sz="0" w:space="0" w:color="auto"/>
        <w:right w:val="none" w:sz="0" w:space="0" w:color="auto"/>
      </w:divBdr>
    </w:div>
    <w:div w:id="1304382656">
      <w:bodyDiv w:val="1"/>
      <w:marLeft w:val="0"/>
      <w:marRight w:val="0"/>
      <w:marTop w:val="0"/>
      <w:marBottom w:val="0"/>
      <w:divBdr>
        <w:top w:val="none" w:sz="0" w:space="0" w:color="auto"/>
        <w:left w:val="none" w:sz="0" w:space="0" w:color="auto"/>
        <w:bottom w:val="none" w:sz="0" w:space="0" w:color="auto"/>
        <w:right w:val="none" w:sz="0" w:space="0" w:color="auto"/>
      </w:divBdr>
    </w:div>
    <w:div w:id="1305965435">
      <w:bodyDiv w:val="1"/>
      <w:marLeft w:val="0"/>
      <w:marRight w:val="0"/>
      <w:marTop w:val="0"/>
      <w:marBottom w:val="0"/>
      <w:divBdr>
        <w:top w:val="none" w:sz="0" w:space="0" w:color="auto"/>
        <w:left w:val="none" w:sz="0" w:space="0" w:color="auto"/>
        <w:bottom w:val="none" w:sz="0" w:space="0" w:color="auto"/>
        <w:right w:val="none" w:sz="0" w:space="0" w:color="auto"/>
      </w:divBdr>
    </w:div>
    <w:div w:id="1311708720">
      <w:bodyDiv w:val="1"/>
      <w:marLeft w:val="0"/>
      <w:marRight w:val="0"/>
      <w:marTop w:val="0"/>
      <w:marBottom w:val="0"/>
      <w:divBdr>
        <w:top w:val="none" w:sz="0" w:space="0" w:color="auto"/>
        <w:left w:val="none" w:sz="0" w:space="0" w:color="auto"/>
        <w:bottom w:val="none" w:sz="0" w:space="0" w:color="auto"/>
        <w:right w:val="none" w:sz="0" w:space="0" w:color="auto"/>
      </w:divBdr>
    </w:div>
    <w:div w:id="1314487615">
      <w:bodyDiv w:val="1"/>
      <w:marLeft w:val="0"/>
      <w:marRight w:val="0"/>
      <w:marTop w:val="0"/>
      <w:marBottom w:val="0"/>
      <w:divBdr>
        <w:top w:val="none" w:sz="0" w:space="0" w:color="auto"/>
        <w:left w:val="none" w:sz="0" w:space="0" w:color="auto"/>
        <w:bottom w:val="none" w:sz="0" w:space="0" w:color="auto"/>
        <w:right w:val="none" w:sz="0" w:space="0" w:color="auto"/>
      </w:divBdr>
    </w:div>
    <w:div w:id="1319655476">
      <w:bodyDiv w:val="1"/>
      <w:marLeft w:val="0"/>
      <w:marRight w:val="0"/>
      <w:marTop w:val="0"/>
      <w:marBottom w:val="0"/>
      <w:divBdr>
        <w:top w:val="none" w:sz="0" w:space="0" w:color="auto"/>
        <w:left w:val="none" w:sz="0" w:space="0" w:color="auto"/>
        <w:bottom w:val="none" w:sz="0" w:space="0" w:color="auto"/>
        <w:right w:val="none" w:sz="0" w:space="0" w:color="auto"/>
      </w:divBdr>
    </w:div>
    <w:div w:id="1326472135">
      <w:bodyDiv w:val="1"/>
      <w:marLeft w:val="0"/>
      <w:marRight w:val="0"/>
      <w:marTop w:val="0"/>
      <w:marBottom w:val="0"/>
      <w:divBdr>
        <w:top w:val="none" w:sz="0" w:space="0" w:color="auto"/>
        <w:left w:val="none" w:sz="0" w:space="0" w:color="auto"/>
        <w:bottom w:val="none" w:sz="0" w:space="0" w:color="auto"/>
        <w:right w:val="none" w:sz="0" w:space="0" w:color="auto"/>
      </w:divBdr>
    </w:div>
    <w:div w:id="1327250116">
      <w:bodyDiv w:val="1"/>
      <w:marLeft w:val="0"/>
      <w:marRight w:val="0"/>
      <w:marTop w:val="0"/>
      <w:marBottom w:val="0"/>
      <w:divBdr>
        <w:top w:val="none" w:sz="0" w:space="0" w:color="auto"/>
        <w:left w:val="none" w:sz="0" w:space="0" w:color="auto"/>
        <w:bottom w:val="none" w:sz="0" w:space="0" w:color="auto"/>
        <w:right w:val="none" w:sz="0" w:space="0" w:color="auto"/>
      </w:divBdr>
    </w:div>
    <w:div w:id="1327707370">
      <w:bodyDiv w:val="1"/>
      <w:marLeft w:val="0"/>
      <w:marRight w:val="0"/>
      <w:marTop w:val="0"/>
      <w:marBottom w:val="0"/>
      <w:divBdr>
        <w:top w:val="none" w:sz="0" w:space="0" w:color="auto"/>
        <w:left w:val="none" w:sz="0" w:space="0" w:color="auto"/>
        <w:bottom w:val="none" w:sz="0" w:space="0" w:color="auto"/>
        <w:right w:val="none" w:sz="0" w:space="0" w:color="auto"/>
      </w:divBdr>
    </w:div>
    <w:div w:id="1332954536">
      <w:bodyDiv w:val="1"/>
      <w:marLeft w:val="0"/>
      <w:marRight w:val="0"/>
      <w:marTop w:val="0"/>
      <w:marBottom w:val="0"/>
      <w:divBdr>
        <w:top w:val="none" w:sz="0" w:space="0" w:color="auto"/>
        <w:left w:val="none" w:sz="0" w:space="0" w:color="auto"/>
        <w:bottom w:val="none" w:sz="0" w:space="0" w:color="auto"/>
        <w:right w:val="none" w:sz="0" w:space="0" w:color="auto"/>
      </w:divBdr>
    </w:div>
    <w:div w:id="1334840915">
      <w:bodyDiv w:val="1"/>
      <w:marLeft w:val="0"/>
      <w:marRight w:val="0"/>
      <w:marTop w:val="0"/>
      <w:marBottom w:val="0"/>
      <w:divBdr>
        <w:top w:val="none" w:sz="0" w:space="0" w:color="auto"/>
        <w:left w:val="none" w:sz="0" w:space="0" w:color="auto"/>
        <w:bottom w:val="none" w:sz="0" w:space="0" w:color="auto"/>
        <w:right w:val="none" w:sz="0" w:space="0" w:color="auto"/>
      </w:divBdr>
    </w:div>
    <w:div w:id="1339233964">
      <w:bodyDiv w:val="1"/>
      <w:marLeft w:val="0"/>
      <w:marRight w:val="0"/>
      <w:marTop w:val="0"/>
      <w:marBottom w:val="0"/>
      <w:divBdr>
        <w:top w:val="none" w:sz="0" w:space="0" w:color="auto"/>
        <w:left w:val="none" w:sz="0" w:space="0" w:color="auto"/>
        <w:bottom w:val="none" w:sz="0" w:space="0" w:color="auto"/>
        <w:right w:val="none" w:sz="0" w:space="0" w:color="auto"/>
      </w:divBdr>
    </w:div>
    <w:div w:id="1341007644">
      <w:bodyDiv w:val="1"/>
      <w:marLeft w:val="0"/>
      <w:marRight w:val="0"/>
      <w:marTop w:val="0"/>
      <w:marBottom w:val="0"/>
      <w:divBdr>
        <w:top w:val="none" w:sz="0" w:space="0" w:color="auto"/>
        <w:left w:val="none" w:sz="0" w:space="0" w:color="auto"/>
        <w:bottom w:val="none" w:sz="0" w:space="0" w:color="auto"/>
        <w:right w:val="none" w:sz="0" w:space="0" w:color="auto"/>
      </w:divBdr>
    </w:div>
    <w:div w:id="1345589607">
      <w:bodyDiv w:val="1"/>
      <w:marLeft w:val="0"/>
      <w:marRight w:val="0"/>
      <w:marTop w:val="0"/>
      <w:marBottom w:val="0"/>
      <w:divBdr>
        <w:top w:val="none" w:sz="0" w:space="0" w:color="auto"/>
        <w:left w:val="none" w:sz="0" w:space="0" w:color="auto"/>
        <w:bottom w:val="none" w:sz="0" w:space="0" w:color="auto"/>
        <w:right w:val="none" w:sz="0" w:space="0" w:color="auto"/>
      </w:divBdr>
    </w:div>
    <w:div w:id="1345935361">
      <w:bodyDiv w:val="1"/>
      <w:marLeft w:val="0"/>
      <w:marRight w:val="0"/>
      <w:marTop w:val="0"/>
      <w:marBottom w:val="0"/>
      <w:divBdr>
        <w:top w:val="none" w:sz="0" w:space="0" w:color="auto"/>
        <w:left w:val="none" w:sz="0" w:space="0" w:color="auto"/>
        <w:bottom w:val="none" w:sz="0" w:space="0" w:color="auto"/>
        <w:right w:val="none" w:sz="0" w:space="0" w:color="auto"/>
      </w:divBdr>
    </w:div>
    <w:div w:id="1349603424">
      <w:bodyDiv w:val="1"/>
      <w:marLeft w:val="0"/>
      <w:marRight w:val="0"/>
      <w:marTop w:val="0"/>
      <w:marBottom w:val="0"/>
      <w:divBdr>
        <w:top w:val="none" w:sz="0" w:space="0" w:color="auto"/>
        <w:left w:val="none" w:sz="0" w:space="0" w:color="auto"/>
        <w:bottom w:val="none" w:sz="0" w:space="0" w:color="auto"/>
        <w:right w:val="none" w:sz="0" w:space="0" w:color="auto"/>
      </w:divBdr>
    </w:div>
    <w:div w:id="1352685058">
      <w:bodyDiv w:val="1"/>
      <w:marLeft w:val="0"/>
      <w:marRight w:val="0"/>
      <w:marTop w:val="0"/>
      <w:marBottom w:val="0"/>
      <w:divBdr>
        <w:top w:val="none" w:sz="0" w:space="0" w:color="auto"/>
        <w:left w:val="none" w:sz="0" w:space="0" w:color="auto"/>
        <w:bottom w:val="none" w:sz="0" w:space="0" w:color="auto"/>
        <w:right w:val="none" w:sz="0" w:space="0" w:color="auto"/>
      </w:divBdr>
    </w:div>
    <w:div w:id="1353726357">
      <w:bodyDiv w:val="1"/>
      <w:marLeft w:val="0"/>
      <w:marRight w:val="0"/>
      <w:marTop w:val="0"/>
      <w:marBottom w:val="0"/>
      <w:divBdr>
        <w:top w:val="none" w:sz="0" w:space="0" w:color="auto"/>
        <w:left w:val="none" w:sz="0" w:space="0" w:color="auto"/>
        <w:bottom w:val="none" w:sz="0" w:space="0" w:color="auto"/>
        <w:right w:val="none" w:sz="0" w:space="0" w:color="auto"/>
      </w:divBdr>
    </w:div>
    <w:div w:id="1354040265">
      <w:bodyDiv w:val="1"/>
      <w:marLeft w:val="0"/>
      <w:marRight w:val="0"/>
      <w:marTop w:val="0"/>
      <w:marBottom w:val="0"/>
      <w:divBdr>
        <w:top w:val="none" w:sz="0" w:space="0" w:color="auto"/>
        <w:left w:val="none" w:sz="0" w:space="0" w:color="auto"/>
        <w:bottom w:val="none" w:sz="0" w:space="0" w:color="auto"/>
        <w:right w:val="none" w:sz="0" w:space="0" w:color="auto"/>
      </w:divBdr>
    </w:div>
    <w:div w:id="1356732937">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1735131">
      <w:bodyDiv w:val="1"/>
      <w:marLeft w:val="0"/>
      <w:marRight w:val="0"/>
      <w:marTop w:val="0"/>
      <w:marBottom w:val="0"/>
      <w:divBdr>
        <w:top w:val="none" w:sz="0" w:space="0" w:color="auto"/>
        <w:left w:val="none" w:sz="0" w:space="0" w:color="auto"/>
        <w:bottom w:val="none" w:sz="0" w:space="0" w:color="auto"/>
        <w:right w:val="none" w:sz="0" w:space="0" w:color="auto"/>
      </w:divBdr>
    </w:div>
    <w:div w:id="1362586363">
      <w:bodyDiv w:val="1"/>
      <w:marLeft w:val="0"/>
      <w:marRight w:val="0"/>
      <w:marTop w:val="0"/>
      <w:marBottom w:val="0"/>
      <w:divBdr>
        <w:top w:val="none" w:sz="0" w:space="0" w:color="auto"/>
        <w:left w:val="none" w:sz="0" w:space="0" w:color="auto"/>
        <w:bottom w:val="none" w:sz="0" w:space="0" w:color="auto"/>
        <w:right w:val="none" w:sz="0" w:space="0" w:color="auto"/>
      </w:divBdr>
    </w:div>
    <w:div w:id="1363281386">
      <w:bodyDiv w:val="1"/>
      <w:marLeft w:val="0"/>
      <w:marRight w:val="0"/>
      <w:marTop w:val="0"/>
      <w:marBottom w:val="0"/>
      <w:divBdr>
        <w:top w:val="none" w:sz="0" w:space="0" w:color="auto"/>
        <w:left w:val="none" w:sz="0" w:space="0" w:color="auto"/>
        <w:bottom w:val="none" w:sz="0" w:space="0" w:color="auto"/>
        <w:right w:val="none" w:sz="0" w:space="0" w:color="auto"/>
      </w:divBdr>
    </w:div>
    <w:div w:id="1365326564">
      <w:bodyDiv w:val="1"/>
      <w:marLeft w:val="0"/>
      <w:marRight w:val="0"/>
      <w:marTop w:val="0"/>
      <w:marBottom w:val="0"/>
      <w:divBdr>
        <w:top w:val="none" w:sz="0" w:space="0" w:color="auto"/>
        <w:left w:val="none" w:sz="0" w:space="0" w:color="auto"/>
        <w:bottom w:val="none" w:sz="0" w:space="0" w:color="auto"/>
        <w:right w:val="none" w:sz="0" w:space="0" w:color="auto"/>
      </w:divBdr>
    </w:div>
    <w:div w:id="1366101185">
      <w:bodyDiv w:val="1"/>
      <w:marLeft w:val="0"/>
      <w:marRight w:val="0"/>
      <w:marTop w:val="0"/>
      <w:marBottom w:val="0"/>
      <w:divBdr>
        <w:top w:val="none" w:sz="0" w:space="0" w:color="auto"/>
        <w:left w:val="none" w:sz="0" w:space="0" w:color="auto"/>
        <w:bottom w:val="none" w:sz="0" w:space="0" w:color="auto"/>
        <w:right w:val="none" w:sz="0" w:space="0" w:color="auto"/>
      </w:divBdr>
    </w:div>
    <w:div w:id="1373380459">
      <w:bodyDiv w:val="1"/>
      <w:marLeft w:val="0"/>
      <w:marRight w:val="0"/>
      <w:marTop w:val="0"/>
      <w:marBottom w:val="0"/>
      <w:divBdr>
        <w:top w:val="none" w:sz="0" w:space="0" w:color="auto"/>
        <w:left w:val="none" w:sz="0" w:space="0" w:color="auto"/>
        <w:bottom w:val="none" w:sz="0" w:space="0" w:color="auto"/>
        <w:right w:val="none" w:sz="0" w:space="0" w:color="auto"/>
      </w:divBdr>
    </w:div>
    <w:div w:id="1376462532">
      <w:bodyDiv w:val="1"/>
      <w:marLeft w:val="0"/>
      <w:marRight w:val="0"/>
      <w:marTop w:val="0"/>
      <w:marBottom w:val="0"/>
      <w:divBdr>
        <w:top w:val="none" w:sz="0" w:space="0" w:color="auto"/>
        <w:left w:val="none" w:sz="0" w:space="0" w:color="auto"/>
        <w:bottom w:val="none" w:sz="0" w:space="0" w:color="auto"/>
        <w:right w:val="none" w:sz="0" w:space="0" w:color="auto"/>
      </w:divBdr>
    </w:div>
    <w:div w:id="1380864624">
      <w:bodyDiv w:val="1"/>
      <w:marLeft w:val="0"/>
      <w:marRight w:val="0"/>
      <w:marTop w:val="0"/>
      <w:marBottom w:val="0"/>
      <w:divBdr>
        <w:top w:val="none" w:sz="0" w:space="0" w:color="auto"/>
        <w:left w:val="none" w:sz="0" w:space="0" w:color="auto"/>
        <w:bottom w:val="none" w:sz="0" w:space="0" w:color="auto"/>
        <w:right w:val="none" w:sz="0" w:space="0" w:color="auto"/>
      </w:divBdr>
    </w:div>
    <w:div w:id="1383557939">
      <w:bodyDiv w:val="1"/>
      <w:marLeft w:val="0"/>
      <w:marRight w:val="0"/>
      <w:marTop w:val="0"/>
      <w:marBottom w:val="0"/>
      <w:divBdr>
        <w:top w:val="none" w:sz="0" w:space="0" w:color="auto"/>
        <w:left w:val="none" w:sz="0" w:space="0" w:color="auto"/>
        <w:bottom w:val="none" w:sz="0" w:space="0" w:color="auto"/>
        <w:right w:val="none" w:sz="0" w:space="0" w:color="auto"/>
      </w:divBdr>
    </w:div>
    <w:div w:id="1384406738">
      <w:bodyDiv w:val="1"/>
      <w:marLeft w:val="0"/>
      <w:marRight w:val="0"/>
      <w:marTop w:val="0"/>
      <w:marBottom w:val="0"/>
      <w:divBdr>
        <w:top w:val="none" w:sz="0" w:space="0" w:color="auto"/>
        <w:left w:val="none" w:sz="0" w:space="0" w:color="auto"/>
        <w:bottom w:val="none" w:sz="0" w:space="0" w:color="auto"/>
        <w:right w:val="none" w:sz="0" w:space="0" w:color="auto"/>
      </w:divBdr>
    </w:div>
    <w:div w:id="1386560905">
      <w:bodyDiv w:val="1"/>
      <w:marLeft w:val="0"/>
      <w:marRight w:val="0"/>
      <w:marTop w:val="0"/>
      <w:marBottom w:val="0"/>
      <w:divBdr>
        <w:top w:val="none" w:sz="0" w:space="0" w:color="auto"/>
        <w:left w:val="none" w:sz="0" w:space="0" w:color="auto"/>
        <w:bottom w:val="none" w:sz="0" w:space="0" w:color="auto"/>
        <w:right w:val="none" w:sz="0" w:space="0" w:color="auto"/>
      </w:divBdr>
    </w:div>
    <w:div w:id="1386877081">
      <w:bodyDiv w:val="1"/>
      <w:marLeft w:val="0"/>
      <w:marRight w:val="0"/>
      <w:marTop w:val="0"/>
      <w:marBottom w:val="0"/>
      <w:divBdr>
        <w:top w:val="none" w:sz="0" w:space="0" w:color="auto"/>
        <w:left w:val="none" w:sz="0" w:space="0" w:color="auto"/>
        <w:bottom w:val="none" w:sz="0" w:space="0" w:color="auto"/>
        <w:right w:val="none" w:sz="0" w:space="0" w:color="auto"/>
      </w:divBdr>
    </w:div>
    <w:div w:id="1387531356">
      <w:bodyDiv w:val="1"/>
      <w:marLeft w:val="0"/>
      <w:marRight w:val="0"/>
      <w:marTop w:val="0"/>
      <w:marBottom w:val="0"/>
      <w:divBdr>
        <w:top w:val="none" w:sz="0" w:space="0" w:color="auto"/>
        <w:left w:val="none" w:sz="0" w:space="0" w:color="auto"/>
        <w:bottom w:val="none" w:sz="0" w:space="0" w:color="auto"/>
        <w:right w:val="none" w:sz="0" w:space="0" w:color="auto"/>
      </w:divBdr>
    </w:div>
    <w:div w:id="1387682583">
      <w:bodyDiv w:val="1"/>
      <w:marLeft w:val="0"/>
      <w:marRight w:val="0"/>
      <w:marTop w:val="0"/>
      <w:marBottom w:val="0"/>
      <w:divBdr>
        <w:top w:val="none" w:sz="0" w:space="0" w:color="auto"/>
        <w:left w:val="none" w:sz="0" w:space="0" w:color="auto"/>
        <w:bottom w:val="none" w:sz="0" w:space="0" w:color="auto"/>
        <w:right w:val="none" w:sz="0" w:space="0" w:color="auto"/>
      </w:divBdr>
    </w:div>
    <w:div w:id="1387802782">
      <w:bodyDiv w:val="1"/>
      <w:marLeft w:val="0"/>
      <w:marRight w:val="0"/>
      <w:marTop w:val="0"/>
      <w:marBottom w:val="0"/>
      <w:divBdr>
        <w:top w:val="none" w:sz="0" w:space="0" w:color="auto"/>
        <w:left w:val="none" w:sz="0" w:space="0" w:color="auto"/>
        <w:bottom w:val="none" w:sz="0" w:space="0" w:color="auto"/>
        <w:right w:val="none" w:sz="0" w:space="0" w:color="auto"/>
      </w:divBdr>
    </w:div>
    <w:div w:id="1388412520">
      <w:bodyDiv w:val="1"/>
      <w:marLeft w:val="0"/>
      <w:marRight w:val="0"/>
      <w:marTop w:val="0"/>
      <w:marBottom w:val="0"/>
      <w:divBdr>
        <w:top w:val="none" w:sz="0" w:space="0" w:color="auto"/>
        <w:left w:val="none" w:sz="0" w:space="0" w:color="auto"/>
        <w:bottom w:val="none" w:sz="0" w:space="0" w:color="auto"/>
        <w:right w:val="none" w:sz="0" w:space="0" w:color="auto"/>
      </w:divBdr>
    </w:div>
    <w:div w:id="1393191412">
      <w:bodyDiv w:val="1"/>
      <w:marLeft w:val="0"/>
      <w:marRight w:val="0"/>
      <w:marTop w:val="0"/>
      <w:marBottom w:val="0"/>
      <w:divBdr>
        <w:top w:val="none" w:sz="0" w:space="0" w:color="auto"/>
        <w:left w:val="none" w:sz="0" w:space="0" w:color="auto"/>
        <w:bottom w:val="none" w:sz="0" w:space="0" w:color="auto"/>
        <w:right w:val="none" w:sz="0" w:space="0" w:color="auto"/>
      </w:divBdr>
    </w:div>
    <w:div w:id="1396002941">
      <w:bodyDiv w:val="1"/>
      <w:marLeft w:val="0"/>
      <w:marRight w:val="0"/>
      <w:marTop w:val="0"/>
      <w:marBottom w:val="0"/>
      <w:divBdr>
        <w:top w:val="none" w:sz="0" w:space="0" w:color="auto"/>
        <w:left w:val="none" w:sz="0" w:space="0" w:color="auto"/>
        <w:bottom w:val="none" w:sz="0" w:space="0" w:color="auto"/>
        <w:right w:val="none" w:sz="0" w:space="0" w:color="auto"/>
      </w:divBdr>
    </w:div>
    <w:div w:id="1399937347">
      <w:bodyDiv w:val="1"/>
      <w:marLeft w:val="0"/>
      <w:marRight w:val="0"/>
      <w:marTop w:val="0"/>
      <w:marBottom w:val="0"/>
      <w:divBdr>
        <w:top w:val="none" w:sz="0" w:space="0" w:color="auto"/>
        <w:left w:val="none" w:sz="0" w:space="0" w:color="auto"/>
        <w:bottom w:val="none" w:sz="0" w:space="0" w:color="auto"/>
        <w:right w:val="none" w:sz="0" w:space="0" w:color="auto"/>
      </w:divBdr>
    </w:div>
    <w:div w:id="1401557435">
      <w:bodyDiv w:val="1"/>
      <w:marLeft w:val="0"/>
      <w:marRight w:val="0"/>
      <w:marTop w:val="0"/>
      <w:marBottom w:val="0"/>
      <w:divBdr>
        <w:top w:val="none" w:sz="0" w:space="0" w:color="auto"/>
        <w:left w:val="none" w:sz="0" w:space="0" w:color="auto"/>
        <w:bottom w:val="none" w:sz="0" w:space="0" w:color="auto"/>
        <w:right w:val="none" w:sz="0" w:space="0" w:color="auto"/>
      </w:divBdr>
    </w:div>
    <w:div w:id="1402215367">
      <w:bodyDiv w:val="1"/>
      <w:marLeft w:val="0"/>
      <w:marRight w:val="0"/>
      <w:marTop w:val="0"/>
      <w:marBottom w:val="0"/>
      <w:divBdr>
        <w:top w:val="none" w:sz="0" w:space="0" w:color="auto"/>
        <w:left w:val="none" w:sz="0" w:space="0" w:color="auto"/>
        <w:bottom w:val="none" w:sz="0" w:space="0" w:color="auto"/>
        <w:right w:val="none" w:sz="0" w:space="0" w:color="auto"/>
      </w:divBdr>
    </w:div>
    <w:div w:id="1408845102">
      <w:bodyDiv w:val="1"/>
      <w:marLeft w:val="0"/>
      <w:marRight w:val="0"/>
      <w:marTop w:val="0"/>
      <w:marBottom w:val="0"/>
      <w:divBdr>
        <w:top w:val="none" w:sz="0" w:space="0" w:color="auto"/>
        <w:left w:val="none" w:sz="0" w:space="0" w:color="auto"/>
        <w:bottom w:val="none" w:sz="0" w:space="0" w:color="auto"/>
        <w:right w:val="none" w:sz="0" w:space="0" w:color="auto"/>
      </w:divBdr>
    </w:div>
    <w:div w:id="1410537746">
      <w:bodyDiv w:val="1"/>
      <w:marLeft w:val="0"/>
      <w:marRight w:val="0"/>
      <w:marTop w:val="0"/>
      <w:marBottom w:val="0"/>
      <w:divBdr>
        <w:top w:val="none" w:sz="0" w:space="0" w:color="auto"/>
        <w:left w:val="none" w:sz="0" w:space="0" w:color="auto"/>
        <w:bottom w:val="none" w:sz="0" w:space="0" w:color="auto"/>
        <w:right w:val="none" w:sz="0" w:space="0" w:color="auto"/>
      </w:divBdr>
    </w:div>
    <w:div w:id="1411807156">
      <w:bodyDiv w:val="1"/>
      <w:marLeft w:val="0"/>
      <w:marRight w:val="0"/>
      <w:marTop w:val="0"/>
      <w:marBottom w:val="0"/>
      <w:divBdr>
        <w:top w:val="none" w:sz="0" w:space="0" w:color="auto"/>
        <w:left w:val="none" w:sz="0" w:space="0" w:color="auto"/>
        <w:bottom w:val="none" w:sz="0" w:space="0" w:color="auto"/>
        <w:right w:val="none" w:sz="0" w:space="0" w:color="auto"/>
      </w:divBdr>
    </w:div>
    <w:div w:id="1417097223">
      <w:bodyDiv w:val="1"/>
      <w:marLeft w:val="0"/>
      <w:marRight w:val="0"/>
      <w:marTop w:val="0"/>
      <w:marBottom w:val="0"/>
      <w:divBdr>
        <w:top w:val="none" w:sz="0" w:space="0" w:color="auto"/>
        <w:left w:val="none" w:sz="0" w:space="0" w:color="auto"/>
        <w:bottom w:val="none" w:sz="0" w:space="0" w:color="auto"/>
        <w:right w:val="none" w:sz="0" w:space="0" w:color="auto"/>
      </w:divBdr>
    </w:div>
    <w:div w:id="1419211526">
      <w:bodyDiv w:val="1"/>
      <w:marLeft w:val="0"/>
      <w:marRight w:val="0"/>
      <w:marTop w:val="0"/>
      <w:marBottom w:val="0"/>
      <w:divBdr>
        <w:top w:val="none" w:sz="0" w:space="0" w:color="auto"/>
        <w:left w:val="none" w:sz="0" w:space="0" w:color="auto"/>
        <w:bottom w:val="none" w:sz="0" w:space="0" w:color="auto"/>
        <w:right w:val="none" w:sz="0" w:space="0" w:color="auto"/>
      </w:divBdr>
    </w:div>
    <w:div w:id="1421298210">
      <w:bodyDiv w:val="1"/>
      <w:marLeft w:val="0"/>
      <w:marRight w:val="0"/>
      <w:marTop w:val="0"/>
      <w:marBottom w:val="0"/>
      <w:divBdr>
        <w:top w:val="none" w:sz="0" w:space="0" w:color="auto"/>
        <w:left w:val="none" w:sz="0" w:space="0" w:color="auto"/>
        <w:bottom w:val="none" w:sz="0" w:space="0" w:color="auto"/>
        <w:right w:val="none" w:sz="0" w:space="0" w:color="auto"/>
      </w:divBdr>
    </w:div>
    <w:div w:id="1422599270">
      <w:bodyDiv w:val="1"/>
      <w:marLeft w:val="0"/>
      <w:marRight w:val="0"/>
      <w:marTop w:val="0"/>
      <w:marBottom w:val="0"/>
      <w:divBdr>
        <w:top w:val="none" w:sz="0" w:space="0" w:color="auto"/>
        <w:left w:val="none" w:sz="0" w:space="0" w:color="auto"/>
        <w:bottom w:val="none" w:sz="0" w:space="0" w:color="auto"/>
        <w:right w:val="none" w:sz="0" w:space="0" w:color="auto"/>
      </w:divBdr>
    </w:div>
    <w:div w:id="1424063142">
      <w:bodyDiv w:val="1"/>
      <w:marLeft w:val="0"/>
      <w:marRight w:val="0"/>
      <w:marTop w:val="0"/>
      <w:marBottom w:val="0"/>
      <w:divBdr>
        <w:top w:val="none" w:sz="0" w:space="0" w:color="auto"/>
        <w:left w:val="none" w:sz="0" w:space="0" w:color="auto"/>
        <w:bottom w:val="none" w:sz="0" w:space="0" w:color="auto"/>
        <w:right w:val="none" w:sz="0" w:space="0" w:color="auto"/>
      </w:divBdr>
    </w:div>
    <w:div w:id="1430347382">
      <w:bodyDiv w:val="1"/>
      <w:marLeft w:val="0"/>
      <w:marRight w:val="0"/>
      <w:marTop w:val="0"/>
      <w:marBottom w:val="0"/>
      <w:divBdr>
        <w:top w:val="none" w:sz="0" w:space="0" w:color="auto"/>
        <w:left w:val="none" w:sz="0" w:space="0" w:color="auto"/>
        <w:bottom w:val="none" w:sz="0" w:space="0" w:color="auto"/>
        <w:right w:val="none" w:sz="0" w:space="0" w:color="auto"/>
      </w:divBdr>
    </w:div>
    <w:div w:id="1430391497">
      <w:bodyDiv w:val="1"/>
      <w:marLeft w:val="0"/>
      <w:marRight w:val="0"/>
      <w:marTop w:val="0"/>
      <w:marBottom w:val="0"/>
      <w:divBdr>
        <w:top w:val="none" w:sz="0" w:space="0" w:color="auto"/>
        <w:left w:val="none" w:sz="0" w:space="0" w:color="auto"/>
        <w:bottom w:val="none" w:sz="0" w:space="0" w:color="auto"/>
        <w:right w:val="none" w:sz="0" w:space="0" w:color="auto"/>
      </w:divBdr>
    </w:div>
    <w:div w:id="1430664317">
      <w:bodyDiv w:val="1"/>
      <w:marLeft w:val="0"/>
      <w:marRight w:val="0"/>
      <w:marTop w:val="0"/>
      <w:marBottom w:val="0"/>
      <w:divBdr>
        <w:top w:val="none" w:sz="0" w:space="0" w:color="auto"/>
        <w:left w:val="none" w:sz="0" w:space="0" w:color="auto"/>
        <w:bottom w:val="none" w:sz="0" w:space="0" w:color="auto"/>
        <w:right w:val="none" w:sz="0" w:space="0" w:color="auto"/>
      </w:divBdr>
    </w:div>
    <w:div w:id="1431269985">
      <w:bodyDiv w:val="1"/>
      <w:marLeft w:val="0"/>
      <w:marRight w:val="0"/>
      <w:marTop w:val="0"/>
      <w:marBottom w:val="0"/>
      <w:divBdr>
        <w:top w:val="none" w:sz="0" w:space="0" w:color="auto"/>
        <w:left w:val="none" w:sz="0" w:space="0" w:color="auto"/>
        <w:bottom w:val="none" w:sz="0" w:space="0" w:color="auto"/>
        <w:right w:val="none" w:sz="0" w:space="0" w:color="auto"/>
      </w:divBdr>
    </w:div>
    <w:div w:id="1434276330">
      <w:bodyDiv w:val="1"/>
      <w:marLeft w:val="0"/>
      <w:marRight w:val="0"/>
      <w:marTop w:val="0"/>
      <w:marBottom w:val="0"/>
      <w:divBdr>
        <w:top w:val="none" w:sz="0" w:space="0" w:color="auto"/>
        <w:left w:val="none" w:sz="0" w:space="0" w:color="auto"/>
        <w:bottom w:val="none" w:sz="0" w:space="0" w:color="auto"/>
        <w:right w:val="none" w:sz="0" w:space="0" w:color="auto"/>
      </w:divBdr>
    </w:div>
    <w:div w:id="1434549076">
      <w:bodyDiv w:val="1"/>
      <w:marLeft w:val="0"/>
      <w:marRight w:val="0"/>
      <w:marTop w:val="0"/>
      <w:marBottom w:val="0"/>
      <w:divBdr>
        <w:top w:val="none" w:sz="0" w:space="0" w:color="auto"/>
        <w:left w:val="none" w:sz="0" w:space="0" w:color="auto"/>
        <w:bottom w:val="none" w:sz="0" w:space="0" w:color="auto"/>
        <w:right w:val="none" w:sz="0" w:space="0" w:color="auto"/>
      </w:divBdr>
    </w:div>
    <w:div w:id="1434745621">
      <w:bodyDiv w:val="1"/>
      <w:marLeft w:val="0"/>
      <w:marRight w:val="0"/>
      <w:marTop w:val="0"/>
      <w:marBottom w:val="0"/>
      <w:divBdr>
        <w:top w:val="none" w:sz="0" w:space="0" w:color="auto"/>
        <w:left w:val="none" w:sz="0" w:space="0" w:color="auto"/>
        <w:bottom w:val="none" w:sz="0" w:space="0" w:color="auto"/>
        <w:right w:val="none" w:sz="0" w:space="0" w:color="auto"/>
      </w:divBdr>
    </w:div>
    <w:div w:id="1438596621">
      <w:bodyDiv w:val="1"/>
      <w:marLeft w:val="0"/>
      <w:marRight w:val="0"/>
      <w:marTop w:val="0"/>
      <w:marBottom w:val="0"/>
      <w:divBdr>
        <w:top w:val="none" w:sz="0" w:space="0" w:color="auto"/>
        <w:left w:val="none" w:sz="0" w:space="0" w:color="auto"/>
        <w:bottom w:val="none" w:sz="0" w:space="0" w:color="auto"/>
        <w:right w:val="none" w:sz="0" w:space="0" w:color="auto"/>
      </w:divBdr>
    </w:div>
    <w:div w:id="1440950694">
      <w:bodyDiv w:val="1"/>
      <w:marLeft w:val="0"/>
      <w:marRight w:val="0"/>
      <w:marTop w:val="0"/>
      <w:marBottom w:val="0"/>
      <w:divBdr>
        <w:top w:val="none" w:sz="0" w:space="0" w:color="auto"/>
        <w:left w:val="none" w:sz="0" w:space="0" w:color="auto"/>
        <w:bottom w:val="none" w:sz="0" w:space="0" w:color="auto"/>
        <w:right w:val="none" w:sz="0" w:space="0" w:color="auto"/>
      </w:divBdr>
    </w:div>
    <w:div w:id="1441145024">
      <w:bodyDiv w:val="1"/>
      <w:marLeft w:val="0"/>
      <w:marRight w:val="0"/>
      <w:marTop w:val="0"/>
      <w:marBottom w:val="0"/>
      <w:divBdr>
        <w:top w:val="none" w:sz="0" w:space="0" w:color="auto"/>
        <w:left w:val="none" w:sz="0" w:space="0" w:color="auto"/>
        <w:bottom w:val="none" w:sz="0" w:space="0" w:color="auto"/>
        <w:right w:val="none" w:sz="0" w:space="0" w:color="auto"/>
      </w:divBdr>
    </w:div>
    <w:div w:id="1445613119">
      <w:bodyDiv w:val="1"/>
      <w:marLeft w:val="0"/>
      <w:marRight w:val="0"/>
      <w:marTop w:val="0"/>
      <w:marBottom w:val="0"/>
      <w:divBdr>
        <w:top w:val="none" w:sz="0" w:space="0" w:color="auto"/>
        <w:left w:val="none" w:sz="0" w:space="0" w:color="auto"/>
        <w:bottom w:val="none" w:sz="0" w:space="0" w:color="auto"/>
        <w:right w:val="none" w:sz="0" w:space="0" w:color="auto"/>
      </w:divBdr>
    </w:div>
    <w:div w:id="1454057986">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2108674">
      <w:bodyDiv w:val="1"/>
      <w:marLeft w:val="0"/>
      <w:marRight w:val="0"/>
      <w:marTop w:val="0"/>
      <w:marBottom w:val="0"/>
      <w:divBdr>
        <w:top w:val="none" w:sz="0" w:space="0" w:color="auto"/>
        <w:left w:val="none" w:sz="0" w:space="0" w:color="auto"/>
        <w:bottom w:val="none" w:sz="0" w:space="0" w:color="auto"/>
        <w:right w:val="none" w:sz="0" w:space="0" w:color="auto"/>
      </w:divBdr>
    </w:div>
    <w:div w:id="1463042249">
      <w:bodyDiv w:val="1"/>
      <w:marLeft w:val="0"/>
      <w:marRight w:val="0"/>
      <w:marTop w:val="0"/>
      <w:marBottom w:val="0"/>
      <w:divBdr>
        <w:top w:val="none" w:sz="0" w:space="0" w:color="auto"/>
        <w:left w:val="none" w:sz="0" w:space="0" w:color="auto"/>
        <w:bottom w:val="none" w:sz="0" w:space="0" w:color="auto"/>
        <w:right w:val="none" w:sz="0" w:space="0" w:color="auto"/>
      </w:divBdr>
    </w:div>
    <w:div w:id="1465078115">
      <w:bodyDiv w:val="1"/>
      <w:marLeft w:val="0"/>
      <w:marRight w:val="0"/>
      <w:marTop w:val="0"/>
      <w:marBottom w:val="0"/>
      <w:divBdr>
        <w:top w:val="none" w:sz="0" w:space="0" w:color="auto"/>
        <w:left w:val="none" w:sz="0" w:space="0" w:color="auto"/>
        <w:bottom w:val="none" w:sz="0" w:space="0" w:color="auto"/>
        <w:right w:val="none" w:sz="0" w:space="0" w:color="auto"/>
      </w:divBdr>
    </w:div>
    <w:div w:id="1470976664">
      <w:bodyDiv w:val="1"/>
      <w:marLeft w:val="0"/>
      <w:marRight w:val="0"/>
      <w:marTop w:val="0"/>
      <w:marBottom w:val="0"/>
      <w:divBdr>
        <w:top w:val="none" w:sz="0" w:space="0" w:color="auto"/>
        <w:left w:val="none" w:sz="0" w:space="0" w:color="auto"/>
        <w:bottom w:val="none" w:sz="0" w:space="0" w:color="auto"/>
        <w:right w:val="none" w:sz="0" w:space="0" w:color="auto"/>
      </w:divBdr>
    </w:div>
    <w:div w:id="1481186902">
      <w:bodyDiv w:val="1"/>
      <w:marLeft w:val="0"/>
      <w:marRight w:val="0"/>
      <w:marTop w:val="0"/>
      <w:marBottom w:val="0"/>
      <w:divBdr>
        <w:top w:val="none" w:sz="0" w:space="0" w:color="auto"/>
        <w:left w:val="none" w:sz="0" w:space="0" w:color="auto"/>
        <w:bottom w:val="none" w:sz="0" w:space="0" w:color="auto"/>
        <w:right w:val="none" w:sz="0" w:space="0" w:color="auto"/>
      </w:divBdr>
    </w:div>
    <w:div w:id="1484200566">
      <w:bodyDiv w:val="1"/>
      <w:marLeft w:val="0"/>
      <w:marRight w:val="0"/>
      <w:marTop w:val="0"/>
      <w:marBottom w:val="0"/>
      <w:divBdr>
        <w:top w:val="none" w:sz="0" w:space="0" w:color="auto"/>
        <w:left w:val="none" w:sz="0" w:space="0" w:color="auto"/>
        <w:bottom w:val="none" w:sz="0" w:space="0" w:color="auto"/>
        <w:right w:val="none" w:sz="0" w:space="0" w:color="auto"/>
      </w:divBdr>
    </w:div>
    <w:div w:id="1486512717">
      <w:bodyDiv w:val="1"/>
      <w:marLeft w:val="0"/>
      <w:marRight w:val="0"/>
      <w:marTop w:val="0"/>
      <w:marBottom w:val="0"/>
      <w:divBdr>
        <w:top w:val="none" w:sz="0" w:space="0" w:color="auto"/>
        <w:left w:val="none" w:sz="0" w:space="0" w:color="auto"/>
        <w:bottom w:val="none" w:sz="0" w:space="0" w:color="auto"/>
        <w:right w:val="none" w:sz="0" w:space="0" w:color="auto"/>
      </w:divBdr>
    </w:div>
    <w:div w:id="1488669117">
      <w:bodyDiv w:val="1"/>
      <w:marLeft w:val="0"/>
      <w:marRight w:val="0"/>
      <w:marTop w:val="0"/>
      <w:marBottom w:val="0"/>
      <w:divBdr>
        <w:top w:val="none" w:sz="0" w:space="0" w:color="auto"/>
        <w:left w:val="none" w:sz="0" w:space="0" w:color="auto"/>
        <w:bottom w:val="none" w:sz="0" w:space="0" w:color="auto"/>
        <w:right w:val="none" w:sz="0" w:space="0" w:color="auto"/>
      </w:divBdr>
    </w:div>
    <w:div w:id="1490320897">
      <w:bodyDiv w:val="1"/>
      <w:marLeft w:val="0"/>
      <w:marRight w:val="0"/>
      <w:marTop w:val="0"/>
      <w:marBottom w:val="0"/>
      <w:divBdr>
        <w:top w:val="none" w:sz="0" w:space="0" w:color="auto"/>
        <w:left w:val="none" w:sz="0" w:space="0" w:color="auto"/>
        <w:bottom w:val="none" w:sz="0" w:space="0" w:color="auto"/>
        <w:right w:val="none" w:sz="0" w:space="0" w:color="auto"/>
      </w:divBdr>
    </w:div>
    <w:div w:id="1498110331">
      <w:bodyDiv w:val="1"/>
      <w:marLeft w:val="0"/>
      <w:marRight w:val="0"/>
      <w:marTop w:val="0"/>
      <w:marBottom w:val="0"/>
      <w:divBdr>
        <w:top w:val="none" w:sz="0" w:space="0" w:color="auto"/>
        <w:left w:val="none" w:sz="0" w:space="0" w:color="auto"/>
        <w:bottom w:val="none" w:sz="0" w:space="0" w:color="auto"/>
        <w:right w:val="none" w:sz="0" w:space="0" w:color="auto"/>
      </w:divBdr>
    </w:div>
    <w:div w:id="1499492129">
      <w:bodyDiv w:val="1"/>
      <w:marLeft w:val="0"/>
      <w:marRight w:val="0"/>
      <w:marTop w:val="0"/>
      <w:marBottom w:val="0"/>
      <w:divBdr>
        <w:top w:val="none" w:sz="0" w:space="0" w:color="auto"/>
        <w:left w:val="none" w:sz="0" w:space="0" w:color="auto"/>
        <w:bottom w:val="none" w:sz="0" w:space="0" w:color="auto"/>
        <w:right w:val="none" w:sz="0" w:space="0" w:color="auto"/>
      </w:divBdr>
    </w:div>
    <w:div w:id="1500972525">
      <w:bodyDiv w:val="1"/>
      <w:marLeft w:val="0"/>
      <w:marRight w:val="0"/>
      <w:marTop w:val="0"/>
      <w:marBottom w:val="0"/>
      <w:divBdr>
        <w:top w:val="none" w:sz="0" w:space="0" w:color="auto"/>
        <w:left w:val="none" w:sz="0" w:space="0" w:color="auto"/>
        <w:bottom w:val="none" w:sz="0" w:space="0" w:color="auto"/>
        <w:right w:val="none" w:sz="0" w:space="0" w:color="auto"/>
      </w:divBdr>
    </w:div>
    <w:div w:id="1503471017">
      <w:bodyDiv w:val="1"/>
      <w:marLeft w:val="0"/>
      <w:marRight w:val="0"/>
      <w:marTop w:val="0"/>
      <w:marBottom w:val="0"/>
      <w:divBdr>
        <w:top w:val="none" w:sz="0" w:space="0" w:color="auto"/>
        <w:left w:val="none" w:sz="0" w:space="0" w:color="auto"/>
        <w:bottom w:val="none" w:sz="0" w:space="0" w:color="auto"/>
        <w:right w:val="none" w:sz="0" w:space="0" w:color="auto"/>
      </w:divBdr>
    </w:div>
    <w:div w:id="1506824075">
      <w:bodyDiv w:val="1"/>
      <w:marLeft w:val="0"/>
      <w:marRight w:val="0"/>
      <w:marTop w:val="0"/>
      <w:marBottom w:val="0"/>
      <w:divBdr>
        <w:top w:val="none" w:sz="0" w:space="0" w:color="auto"/>
        <w:left w:val="none" w:sz="0" w:space="0" w:color="auto"/>
        <w:bottom w:val="none" w:sz="0" w:space="0" w:color="auto"/>
        <w:right w:val="none" w:sz="0" w:space="0" w:color="auto"/>
      </w:divBdr>
    </w:div>
    <w:div w:id="1508061215">
      <w:bodyDiv w:val="1"/>
      <w:marLeft w:val="0"/>
      <w:marRight w:val="0"/>
      <w:marTop w:val="0"/>
      <w:marBottom w:val="0"/>
      <w:divBdr>
        <w:top w:val="none" w:sz="0" w:space="0" w:color="auto"/>
        <w:left w:val="none" w:sz="0" w:space="0" w:color="auto"/>
        <w:bottom w:val="none" w:sz="0" w:space="0" w:color="auto"/>
        <w:right w:val="none" w:sz="0" w:space="0" w:color="auto"/>
      </w:divBdr>
    </w:div>
    <w:div w:id="1509905615">
      <w:bodyDiv w:val="1"/>
      <w:marLeft w:val="0"/>
      <w:marRight w:val="0"/>
      <w:marTop w:val="0"/>
      <w:marBottom w:val="0"/>
      <w:divBdr>
        <w:top w:val="none" w:sz="0" w:space="0" w:color="auto"/>
        <w:left w:val="none" w:sz="0" w:space="0" w:color="auto"/>
        <w:bottom w:val="none" w:sz="0" w:space="0" w:color="auto"/>
        <w:right w:val="none" w:sz="0" w:space="0" w:color="auto"/>
      </w:divBdr>
    </w:div>
    <w:div w:id="1515605010">
      <w:bodyDiv w:val="1"/>
      <w:marLeft w:val="0"/>
      <w:marRight w:val="0"/>
      <w:marTop w:val="0"/>
      <w:marBottom w:val="0"/>
      <w:divBdr>
        <w:top w:val="none" w:sz="0" w:space="0" w:color="auto"/>
        <w:left w:val="none" w:sz="0" w:space="0" w:color="auto"/>
        <w:bottom w:val="none" w:sz="0" w:space="0" w:color="auto"/>
        <w:right w:val="none" w:sz="0" w:space="0" w:color="auto"/>
      </w:divBdr>
    </w:div>
    <w:div w:id="1517845463">
      <w:bodyDiv w:val="1"/>
      <w:marLeft w:val="0"/>
      <w:marRight w:val="0"/>
      <w:marTop w:val="0"/>
      <w:marBottom w:val="0"/>
      <w:divBdr>
        <w:top w:val="none" w:sz="0" w:space="0" w:color="auto"/>
        <w:left w:val="none" w:sz="0" w:space="0" w:color="auto"/>
        <w:bottom w:val="none" w:sz="0" w:space="0" w:color="auto"/>
        <w:right w:val="none" w:sz="0" w:space="0" w:color="auto"/>
      </w:divBdr>
    </w:div>
    <w:div w:id="1518544720">
      <w:bodyDiv w:val="1"/>
      <w:marLeft w:val="0"/>
      <w:marRight w:val="0"/>
      <w:marTop w:val="0"/>
      <w:marBottom w:val="0"/>
      <w:divBdr>
        <w:top w:val="none" w:sz="0" w:space="0" w:color="auto"/>
        <w:left w:val="none" w:sz="0" w:space="0" w:color="auto"/>
        <w:bottom w:val="none" w:sz="0" w:space="0" w:color="auto"/>
        <w:right w:val="none" w:sz="0" w:space="0" w:color="auto"/>
      </w:divBdr>
    </w:div>
    <w:div w:id="1519541017">
      <w:bodyDiv w:val="1"/>
      <w:marLeft w:val="0"/>
      <w:marRight w:val="0"/>
      <w:marTop w:val="0"/>
      <w:marBottom w:val="0"/>
      <w:divBdr>
        <w:top w:val="none" w:sz="0" w:space="0" w:color="auto"/>
        <w:left w:val="none" w:sz="0" w:space="0" w:color="auto"/>
        <w:bottom w:val="none" w:sz="0" w:space="0" w:color="auto"/>
        <w:right w:val="none" w:sz="0" w:space="0" w:color="auto"/>
      </w:divBdr>
    </w:div>
    <w:div w:id="1527131752">
      <w:bodyDiv w:val="1"/>
      <w:marLeft w:val="0"/>
      <w:marRight w:val="0"/>
      <w:marTop w:val="0"/>
      <w:marBottom w:val="0"/>
      <w:divBdr>
        <w:top w:val="none" w:sz="0" w:space="0" w:color="auto"/>
        <w:left w:val="none" w:sz="0" w:space="0" w:color="auto"/>
        <w:bottom w:val="none" w:sz="0" w:space="0" w:color="auto"/>
        <w:right w:val="none" w:sz="0" w:space="0" w:color="auto"/>
      </w:divBdr>
    </w:div>
    <w:div w:id="1529443272">
      <w:bodyDiv w:val="1"/>
      <w:marLeft w:val="0"/>
      <w:marRight w:val="0"/>
      <w:marTop w:val="0"/>
      <w:marBottom w:val="0"/>
      <w:divBdr>
        <w:top w:val="none" w:sz="0" w:space="0" w:color="auto"/>
        <w:left w:val="none" w:sz="0" w:space="0" w:color="auto"/>
        <w:bottom w:val="none" w:sz="0" w:space="0" w:color="auto"/>
        <w:right w:val="none" w:sz="0" w:space="0" w:color="auto"/>
      </w:divBdr>
    </w:div>
    <w:div w:id="1531918316">
      <w:bodyDiv w:val="1"/>
      <w:marLeft w:val="0"/>
      <w:marRight w:val="0"/>
      <w:marTop w:val="0"/>
      <w:marBottom w:val="0"/>
      <w:divBdr>
        <w:top w:val="none" w:sz="0" w:space="0" w:color="auto"/>
        <w:left w:val="none" w:sz="0" w:space="0" w:color="auto"/>
        <w:bottom w:val="none" w:sz="0" w:space="0" w:color="auto"/>
        <w:right w:val="none" w:sz="0" w:space="0" w:color="auto"/>
      </w:divBdr>
    </w:div>
    <w:div w:id="1532112619">
      <w:bodyDiv w:val="1"/>
      <w:marLeft w:val="0"/>
      <w:marRight w:val="0"/>
      <w:marTop w:val="0"/>
      <w:marBottom w:val="0"/>
      <w:divBdr>
        <w:top w:val="none" w:sz="0" w:space="0" w:color="auto"/>
        <w:left w:val="none" w:sz="0" w:space="0" w:color="auto"/>
        <w:bottom w:val="none" w:sz="0" w:space="0" w:color="auto"/>
        <w:right w:val="none" w:sz="0" w:space="0" w:color="auto"/>
      </w:divBdr>
    </w:div>
    <w:div w:id="1533493239">
      <w:bodyDiv w:val="1"/>
      <w:marLeft w:val="0"/>
      <w:marRight w:val="0"/>
      <w:marTop w:val="0"/>
      <w:marBottom w:val="0"/>
      <w:divBdr>
        <w:top w:val="none" w:sz="0" w:space="0" w:color="auto"/>
        <w:left w:val="none" w:sz="0" w:space="0" w:color="auto"/>
        <w:bottom w:val="none" w:sz="0" w:space="0" w:color="auto"/>
        <w:right w:val="none" w:sz="0" w:space="0" w:color="auto"/>
      </w:divBdr>
    </w:div>
    <w:div w:id="1534610510">
      <w:bodyDiv w:val="1"/>
      <w:marLeft w:val="0"/>
      <w:marRight w:val="0"/>
      <w:marTop w:val="0"/>
      <w:marBottom w:val="0"/>
      <w:divBdr>
        <w:top w:val="none" w:sz="0" w:space="0" w:color="auto"/>
        <w:left w:val="none" w:sz="0" w:space="0" w:color="auto"/>
        <w:bottom w:val="none" w:sz="0" w:space="0" w:color="auto"/>
        <w:right w:val="none" w:sz="0" w:space="0" w:color="auto"/>
      </w:divBdr>
    </w:div>
    <w:div w:id="1537235879">
      <w:bodyDiv w:val="1"/>
      <w:marLeft w:val="0"/>
      <w:marRight w:val="0"/>
      <w:marTop w:val="0"/>
      <w:marBottom w:val="0"/>
      <w:divBdr>
        <w:top w:val="none" w:sz="0" w:space="0" w:color="auto"/>
        <w:left w:val="none" w:sz="0" w:space="0" w:color="auto"/>
        <w:bottom w:val="none" w:sz="0" w:space="0" w:color="auto"/>
        <w:right w:val="none" w:sz="0" w:space="0" w:color="auto"/>
      </w:divBdr>
    </w:div>
    <w:div w:id="1538544397">
      <w:bodyDiv w:val="1"/>
      <w:marLeft w:val="0"/>
      <w:marRight w:val="0"/>
      <w:marTop w:val="0"/>
      <w:marBottom w:val="0"/>
      <w:divBdr>
        <w:top w:val="none" w:sz="0" w:space="0" w:color="auto"/>
        <w:left w:val="none" w:sz="0" w:space="0" w:color="auto"/>
        <w:bottom w:val="none" w:sz="0" w:space="0" w:color="auto"/>
        <w:right w:val="none" w:sz="0" w:space="0" w:color="auto"/>
      </w:divBdr>
    </w:div>
    <w:div w:id="1539199923">
      <w:bodyDiv w:val="1"/>
      <w:marLeft w:val="0"/>
      <w:marRight w:val="0"/>
      <w:marTop w:val="0"/>
      <w:marBottom w:val="0"/>
      <w:divBdr>
        <w:top w:val="none" w:sz="0" w:space="0" w:color="auto"/>
        <w:left w:val="none" w:sz="0" w:space="0" w:color="auto"/>
        <w:bottom w:val="none" w:sz="0" w:space="0" w:color="auto"/>
        <w:right w:val="none" w:sz="0" w:space="0" w:color="auto"/>
      </w:divBdr>
    </w:div>
    <w:div w:id="1539856462">
      <w:bodyDiv w:val="1"/>
      <w:marLeft w:val="0"/>
      <w:marRight w:val="0"/>
      <w:marTop w:val="0"/>
      <w:marBottom w:val="0"/>
      <w:divBdr>
        <w:top w:val="none" w:sz="0" w:space="0" w:color="auto"/>
        <w:left w:val="none" w:sz="0" w:space="0" w:color="auto"/>
        <w:bottom w:val="none" w:sz="0" w:space="0" w:color="auto"/>
        <w:right w:val="none" w:sz="0" w:space="0" w:color="auto"/>
      </w:divBdr>
    </w:div>
    <w:div w:id="1543639895">
      <w:bodyDiv w:val="1"/>
      <w:marLeft w:val="0"/>
      <w:marRight w:val="0"/>
      <w:marTop w:val="0"/>
      <w:marBottom w:val="0"/>
      <w:divBdr>
        <w:top w:val="none" w:sz="0" w:space="0" w:color="auto"/>
        <w:left w:val="none" w:sz="0" w:space="0" w:color="auto"/>
        <w:bottom w:val="none" w:sz="0" w:space="0" w:color="auto"/>
        <w:right w:val="none" w:sz="0" w:space="0" w:color="auto"/>
      </w:divBdr>
    </w:div>
    <w:div w:id="1547371572">
      <w:bodyDiv w:val="1"/>
      <w:marLeft w:val="0"/>
      <w:marRight w:val="0"/>
      <w:marTop w:val="0"/>
      <w:marBottom w:val="0"/>
      <w:divBdr>
        <w:top w:val="none" w:sz="0" w:space="0" w:color="auto"/>
        <w:left w:val="none" w:sz="0" w:space="0" w:color="auto"/>
        <w:bottom w:val="none" w:sz="0" w:space="0" w:color="auto"/>
        <w:right w:val="none" w:sz="0" w:space="0" w:color="auto"/>
      </w:divBdr>
    </w:div>
    <w:div w:id="1547374353">
      <w:bodyDiv w:val="1"/>
      <w:marLeft w:val="0"/>
      <w:marRight w:val="0"/>
      <w:marTop w:val="0"/>
      <w:marBottom w:val="0"/>
      <w:divBdr>
        <w:top w:val="none" w:sz="0" w:space="0" w:color="auto"/>
        <w:left w:val="none" w:sz="0" w:space="0" w:color="auto"/>
        <w:bottom w:val="none" w:sz="0" w:space="0" w:color="auto"/>
        <w:right w:val="none" w:sz="0" w:space="0" w:color="auto"/>
      </w:divBdr>
    </w:div>
    <w:div w:id="1550337560">
      <w:bodyDiv w:val="1"/>
      <w:marLeft w:val="0"/>
      <w:marRight w:val="0"/>
      <w:marTop w:val="0"/>
      <w:marBottom w:val="0"/>
      <w:divBdr>
        <w:top w:val="none" w:sz="0" w:space="0" w:color="auto"/>
        <w:left w:val="none" w:sz="0" w:space="0" w:color="auto"/>
        <w:bottom w:val="none" w:sz="0" w:space="0" w:color="auto"/>
        <w:right w:val="none" w:sz="0" w:space="0" w:color="auto"/>
      </w:divBdr>
    </w:div>
    <w:div w:id="1557619154">
      <w:bodyDiv w:val="1"/>
      <w:marLeft w:val="0"/>
      <w:marRight w:val="0"/>
      <w:marTop w:val="0"/>
      <w:marBottom w:val="0"/>
      <w:divBdr>
        <w:top w:val="none" w:sz="0" w:space="0" w:color="auto"/>
        <w:left w:val="none" w:sz="0" w:space="0" w:color="auto"/>
        <w:bottom w:val="none" w:sz="0" w:space="0" w:color="auto"/>
        <w:right w:val="none" w:sz="0" w:space="0" w:color="auto"/>
      </w:divBdr>
    </w:div>
    <w:div w:id="1559514848">
      <w:bodyDiv w:val="1"/>
      <w:marLeft w:val="0"/>
      <w:marRight w:val="0"/>
      <w:marTop w:val="0"/>
      <w:marBottom w:val="0"/>
      <w:divBdr>
        <w:top w:val="none" w:sz="0" w:space="0" w:color="auto"/>
        <w:left w:val="none" w:sz="0" w:space="0" w:color="auto"/>
        <w:bottom w:val="none" w:sz="0" w:space="0" w:color="auto"/>
        <w:right w:val="none" w:sz="0" w:space="0" w:color="auto"/>
      </w:divBdr>
    </w:div>
    <w:div w:id="1562405420">
      <w:bodyDiv w:val="1"/>
      <w:marLeft w:val="0"/>
      <w:marRight w:val="0"/>
      <w:marTop w:val="0"/>
      <w:marBottom w:val="0"/>
      <w:divBdr>
        <w:top w:val="none" w:sz="0" w:space="0" w:color="auto"/>
        <w:left w:val="none" w:sz="0" w:space="0" w:color="auto"/>
        <w:bottom w:val="none" w:sz="0" w:space="0" w:color="auto"/>
        <w:right w:val="none" w:sz="0" w:space="0" w:color="auto"/>
      </w:divBdr>
    </w:div>
    <w:div w:id="1569344044">
      <w:bodyDiv w:val="1"/>
      <w:marLeft w:val="0"/>
      <w:marRight w:val="0"/>
      <w:marTop w:val="0"/>
      <w:marBottom w:val="0"/>
      <w:divBdr>
        <w:top w:val="none" w:sz="0" w:space="0" w:color="auto"/>
        <w:left w:val="none" w:sz="0" w:space="0" w:color="auto"/>
        <w:bottom w:val="none" w:sz="0" w:space="0" w:color="auto"/>
        <w:right w:val="none" w:sz="0" w:space="0" w:color="auto"/>
      </w:divBdr>
    </w:div>
    <w:div w:id="1572539730">
      <w:bodyDiv w:val="1"/>
      <w:marLeft w:val="0"/>
      <w:marRight w:val="0"/>
      <w:marTop w:val="0"/>
      <w:marBottom w:val="0"/>
      <w:divBdr>
        <w:top w:val="none" w:sz="0" w:space="0" w:color="auto"/>
        <w:left w:val="none" w:sz="0" w:space="0" w:color="auto"/>
        <w:bottom w:val="none" w:sz="0" w:space="0" w:color="auto"/>
        <w:right w:val="none" w:sz="0" w:space="0" w:color="auto"/>
      </w:divBdr>
    </w:div>
    <w:div w:id="1574660394">
      <w:bodyDiv w:val="1"/>
      <w:marLeft w:val="0"/>
      <w:marRight w:val="0"/>
      <w:marTop w:val="0"/>
      <w:marBottom w:val="0"/>
      <w:divBdr>
        <w:top w:val="none" w:sz="0" w:space="0" w:color="auto"/>
        <w:left w:val="none" w:sz="0" w:space="0" w:color="auto"/>
        <w:bottom w:val="none" w:sz="0" w:space="0" w:color="auto"/>
        <w:right w:val="none" w:sz="0" w:space="0" w:color="auto"/>
      </w:divBdr>
    </w:div>
    <w:div w:id="1585915628">
      <w:bodyDiv w:val="1"/>
      <w:marLeft w:val="0"/>
      <w:marRight w:val="0"/>
      <w:marTop w:val="0"/>
      <w:marBottom w:val="0"/>
      <w:divBdr>
        <w:top w:val="none" w:sz="0" w:space="0" w:color="auto"/>
        <w:left w:val="none" w:sz="0" w:space="0" w:color="auto"/>
        <w:bottom w:val="none" w:sz="0" w:space="0" w:color="auto"/>
        <w:right w:val="none" w:sz="0" w:space="0" w:color="auto"/>
      </w:divBdr>
    </w:div>
    <w:div w:id="1596523442">
      <w:bodyDiv w:val="1"/>
      <w:marLeft w:val="0"/>
      <w:marRight w:val="0"/>
      <w:marTop w:val="0"/>
      <w:marBottom w:val="0"/>
      <w:divBdr>
        <w:top w:val="none" w:sz="0" w:space="0" w:color="auto"/>
        <w:left w:val="none" w:sz="0" w:space="0" w:color="auto"/>
        <w:bottom w:val="none" w:sz="0" w:space="0" w:color="auto"/>
        <w:right w:val="none" w:sz="0" w:space="0" w:color="auto"/>
      </w:divBdr>
    </w:div>
    <w:div w:id="1596791119">
      <w:bodyDiv w:val="1"/>
      <w:marLeft w:val="0"/>
      <w:marRight w:val="0"/>
      <w:marTop w:val="0"/>
      <w:marBottom w:val="0"/>
      <w:divBdr>
        <w:top w:val="none" w:sz="0" w:space="0" w:color="auto"/>
        <w:left w:val="none" w:sz="0" w:space="0" w:color="auto"/>
        <w:bottom w:val="none" w:sz="0" w:space="0" w:color="auto"/>
        <w:right w:val="none" w:sz="0" w:space="0" w:color="auto"/>
      </w:divBdr>
    </w:div>
    <w:div w:id="1597051582">
      <w:bodyDiv w:val="1"/>
      <w:marLeft w:val="0"/>
      <w:marRight w:val="0"/>
      <w:marTop w:val="0"/>
      <w:marBottom w:val="0"/>
      <w:divBdr>
        <w:top w:val="none" w:sz="0" w:space="0" w:color="auto"/>
        <w:left w:val="none" w:sz="0" w:space="0" w:color="auto"/>
        <w:bottom w:val="none" w:sz="0" w:space="0" w:color="auto"/>
        <w:right w:val="none" w:sz="0" w:space="0" w:color="auto"/>
      </w:divBdr>
    </w:div>
    <w:div w:id="1600867207">
      <w:bodyDiv w:val="1"/>
      <w:marLeft w:val="0"/>
      <w:marRight w:val="0"/>
      <w:marTop w:val="0"/>
      <w:marBottom w:val="0"/>
      <w:divBdr>
        <w:top w:val="none" w:sz="0" w:space="0" w:color="auto"/>
        <w:left w:val="none" w:sz="0" w:space="0" w:color="auto"/>
        <w:bottom w:val="none" w:sz="0" w:space="0" w:color="auto"/>
        <w:right w:val="none" w:sz="0" w:space="0" w:color="auto"/>
      </w:divBdr>
    </w:div>
    <w:div w:id="1602950858">
      <w:bodyDiv w:val="1"/>
      <w:marLeft w:val="0"/>
      <w:marRight w:val="0"/>
      <w:marTop w:val="0"/>
      <w:marBottom w:val="0"/>
      <w:divBdr>
        <w:top w:val="none" w:sz="0" w:space="0" w:color="auto"/>
        <w:left w:val="none" w:sz="0" w:space="0" w:color="auto"/>
        <w:bottom w:val="none" w:sz="0" w:space="0" w:color="auto"/>
        <w:right w:val="none" w:sz="0" w:space="0" w:color="auto"/>
      </w:divBdr>
    </w:div>
    <w:div w:id="1605184916">
      <w:bodyDiv w:val="1"/>
      <w:marLeft w:val="0"/>
      <w:marRight w:val="0"/>
      <w:marTop w:val="0"/>
      <w:marBottom w:val="0"/>
      <w:divBdr>
        <w:top w:val="none" w:sz="0" w:space="0" w:color="auto"/>
        <w:left w:val="none" w:sz="0" w:space="0" w:color="auto"/>
        <w:bottom w:val="none" w:sz="0" w:space="0" w:color="auto"/>
        <w:right w:val="none" w:sz="0" w:space="0" w:color="auto"/>
      </w:divBdr>
    </w:div>
    <w:div w:id="1608537039">
      <w:bodyDiv w:val="1"/>
      <w:marLeft w:val="0"/>
      <w:marRight w:val="0"/>
      <w:marTop w:val="0"/>
      <w:marBottom w:val="0"/>
      <w:divBdr>
        <w:top w:val="none" w:sz="0" w:space="0" w:color="auto"/>
        <w:left w:val="none" w:sz="0" w:space="0" w:color="auto"/>
        <w:bottom w:val="none" w:sz="0" w:space="0" w:color="auto"/>
        <w:right w:val="none" w:sz="0" w:space="0" w:color="auto"/>
      </w:divBdr>
    </w:div>
    <w:div w:id="1613366162">
      <w:bodyDiv w:val="1"/>
      <w:marLeft w:val="0"/>
      <w:marRight w:val="0"/>
      <w:marTop w:val="0"/>
      <w:marBottom w:val="0"/>
      <w:divBdr>
        <w:top w:val="none" w:sz="0" w:space="0" w:color="auto"/>
        <w:left w:val="none" w:sz="0" w:space="0" w:color="auto"/>
        <w:bottom w:val="none" w:sz="0" w:space="0" w:color="auto"/>
        <w:right w:val="none" w:sz="0" w:space="0" w:color="auto"/>
      </w:divBdr>
    </w:div>
    <w:div w:id="1614245030">
      <w:bodyDiv w:val="1"/>
      <w:marLeft w:val="0"/>
      <w:marRight w:val="0"/>
      <w:marTop w:val="0"/>
      <w:marBottom w:val="0"/>
      <w:divBdr>
        <w:top w:val="none" w:sz="0" w:space="0" w:color="auto"/>
        <w:left w:val="none" w:sz="0" w:space="0" w:color="auto"/>
        <w:bottom w:val="none" w:sz="0" w:space="0" w:color="auto"/>
        <w:right w:val="none" w:sz="0" w:space="0" w:color="auto"/>
      </w:divBdr>
    </w:div>
    <w:div w:id="1614946747">
      <w:bodyDiv w:val="1"/>
      <w:marLeft w:val="0"/>
      <w:marRight w:val="0"/>
      <w:marTop w:val="0"/>
      <w:marBottom w:val="0"/>
      <w:divBdr>
        <w:top w:val="none" w:sz="0" w:space="0" w:color="auto"/>
        <w:left w:val="none" w:sz="0" w:space="0" w:color="auto"/>
        <w:bottom w:val="none" w:sz="0" w:space="0" w:color="auto"/>
        <w:right w:val="none" w:sz="0" w:space="0" w:color="auto"/>
      </w:divBdr>
    </w:div>
    <w:div w:id="1616861684">
      <w:bodyDiv w:val="1"/>
      <w:marLeft w:val="0"/>
      <w:marRight w:val="0"/>
      <w:marTop w:val="0"/>
      <w:marBottom w:val="0"/>
      <w:divBdr>
        <w:top w:val="none" w:sz="0" w:space="0" w:color="auto"/>
        <w:left w:val="none" w:sz="0" w:space="0" w:color="auto"/>
        <w:bottom w:val="none" w:sz="0" w:space="0" w:color="auto"/>
        <w:right w:val="none" w:sz="0" w:space="0" w:color="auto"/>
      </w:divBdr>
    </w:div>
    <w:div w:id="1620335129">
      <w:bodyDiv w:val="1"/>
      <w:marLeft w:val="0"/>
      <w:marRight w:val="0"/>
      <w:marTop w:val="0"/>
      <w:marBottom w:val="0"/>
      <w:divBdr>
        <w:top w:val="none" w:sz="0" w:space="0" w:color="auto"/>
        <w:left w:val="none" w:sz="0" w:space="0" w:color="auto"/>
        <w:bottom w:val="none" w:sz="0" w:space="0" w:color="auto"/>
        <w:right w:val="none" w:sz="0" w:space="0" w:color="auto"/>
      </w:divBdr>
    </w:div>
    <w:div w:id="1620795287">
      <w:bodyDiv w:val="1"/>
      <w:marLeft w:val="0"/>
      <w:marRight w:val="0"/>
      <w:marTop w:val="0"/>
      <w:marBottom w:val="0"/>
      <w:divBdr>
        <w:top w:val="none" w:sz="0" w:space="0" w:color="auto"/>
        <w:left w:val="none" w:sz="0" w:space="0" w:color="auto"/>
        <w:bottom w:val="none" w:sz="0" w:space="0" w:color="auto"/>
        <w:right w:val="none" w:sz="0" w:space="0" w:color="auto"/>
      </w:divBdr>
    </w:div>
    <w:div w:id="1620912746">
      <w:bodyDiv w:val="1"/>
      <w:marLeft w:val="0"/>
      <w:marRight w:val="0"/>
      <w:marTop w:val="0"/>
      <w:marBottom w:val="0"/>
      <w:divBdr>
        <w:top w:val="none" w:sz="0" w:space="0" w:color="auto"/>
        <w:left w:val="none" w:sz="0" w:space="0" w:color="auto"/>
        <w:bottom w:val="none" w:sz="0" w:space="0" w:color="auto"/>
        <w:right w:val="none" w:sz="0" w:space="0" w:color="auto"/>
      </w:divBdr>
    </w:div>
    <w:div w:id="1622766418">
      <w:bodyDiv w:val="1"/>
      <w:marLeft w:val="0"/>
      <w:marRight w:val="0"/>
      <w:marTop w:val="0"/>
      <w:marBottom w:val="0"/>
      <w:divBdr>
        <w:top w:val="none" w:sz="0" w:space="0" w:color="auto"/>
        <w:left w:val="none" w:sz="0" w:space="0" w:color="auto"/>
        <w:bottom w:val="none" w:sz="0" w:space="0" w:color="auto"/>
        <w:right w:val="none" w:sz="0" w:space="0" w:color="auto"/>
      </w:divBdr>
    </w:div>
    <w:div w:id="1623227921">
      <w:bodyDiv w:val="1"/>
      <w:marLeft w:val="0"/>
      <w:marRight w:val="0"/>
      <w:marTop w:val="0"/>
      <w:marBottom w:val="0"/>
      <w:divBdr>
        <w:top w:val="none" w:sz="0" w:space="0" w:color="auto"/>
        <w:left w:val="none" w:sz="0" w:space="0" w:color="auto"/>
        <w:bottom w:val="none" w:sz="0" w:space="0" w:color="auto"/>
        <w:right w:val="none" w:sz="0" w:space="0" w:color="auto"/>
      </w:divBdr>
    </w:div>
    <w:div w:id="1627349331">
      <w:bodyDiv w:val="1"/>
      <w:marLeft w:val="0"/>
      <w:marRight w:val="0"/>
      <w:marTop w:val="0"/>
      <w:marBottom w:val="0"/>
      <w:divBdr>
        <w:top w:val="none" w:sz="0" w:space="0" w:color="auto"/>
        <w:left w:val="none" w:sz="0" w:space="0" w:color="auto"/>
        <w:bottom w:val="none" w:sz="0" w:space="0" w:color="auto"/>
        <w:right w:val="none" w:sz="0" w:space="0" w:color="auto"/>
      </w:divBdr>
    </w:div>
    <w:div w:id="1633975429">
      <w:bodyDiv w:val="1"/>
      <w:marLeft w:val="0"/>
      <w:marRight w:val="0"/>
      <w:marTop w:val="0"/>
      <w:marBottom w:val="0"/>
      <w:divBdr>
        <w:top w:val="none" w:sz="0" w:space="0" w:color="auto"/>
        <w:left w:val="none" w:sz="0" w:space="0" w:color="auto"/>
        <w:bottom w:val="none" w:sz="0" w:space="0" w:color="auto"/>
        <w:right w:val="none" w:sz="0" w:space="0" w:color="auto"/>
      </w:divBdr>
    </w:div>
    <w:div w:id="1636182449">
      <w:bodyDiv w:val="1"/>
      <w:marLeft w:val="0"/>
      <w:marRight w:val="0"/>
      <w:marTop w:val="0"/>
      <w:marBottom w:val="0"/>
      <w:divBdr>
        <w:top w:val="none" w:sz="0" w:space="0" w:color="auto"/>
        <w:left w:val="none" w:sz="0" w:space="0" w:color="auto"/>
        <w:bottom w:val="none" w:sz="0" w:space="0" w:color="auto"/>
        <w:right w:val="none" w:sz="0" w:space="0" w:color="auto"/>
      </w:divBdr>
    </w:div>
    <w:div w:id="1637220725">
      <w:bodyDiv w:val="1"/>
      <w:marLeft w:val="0"/>
      <w:marRight w:val="0"/>
      <w:marTop w:val="0"/>
      <w:marBottom w:val="0"/>
      <w:divBdr>
        <w:top w:val="none" w:sz="0" w:space="0" w:color="auto"/>
        <w:left w:val="none" w:sz="0" w:space="0" w:color="auto"/>
        <w:bottom w:val="none" w:sz="0" w:space="0" w:color="auto"/>
        <w:right w:val="none" w:sz="0" w:space="0" w:color="auto"/>
      </w:divBdr>
    </w:div>
    <w:div w:id="1638995892">
      <w:bodyDiv w:val="1"/>
      <w:marLeft w:val="0"/>
      <w:marRight w:val="0"/>
      <w:marTop w:val="0"/>
      <w:marBottom w:val="0"/>
      <w:divBdr>
        <w:top w:val="none" w:sz="0" w:space="0" w:color="auto"/>
        <w:left w:val="none" w:sz="0" w:space="0" w:color="auto"/>
        <w:bottom w:val="none" w:sz="0" w:space="0" w:color="auto"/>
        <w:right w:val="none" w:sz="0" w:space="0" w:color="auto"/>
      </w:divBdr>
    </w:div>
    <w:div w:id="1643196299">
      <w:bodyDiv w:val="1"/>
      <w:marLeft w:val="0"/>
      <w:marRight w:val="0"/>
      <w:marTop w:val="0"/>
      <w:marBottom w:val="0"/>
      <w:divBdr>
        <w:top w:val="none" w:sz="0" w:space="0" w:color="auto"/>
        <w:left w:val="none" w:sz="0" w:space="0" w:color="auto"/>
        <w:bottom w:val="none" w:sz="0" w:space="0" w:color="auto"/>
        <w:right w:val="none" w:sz="0" w:space="0" w:color="auto"/>
      </w:divBdr>
    </w:div>
    <w:div w:id="1648970139">
      <w:bodyDiv w:val="1"/>
      <w:marLeft w:val="0"/>
      <w:marRight w:val="0"/>
      <w:marTop w:val="0"/>
      <w:marBottom w:val="0"/>
      <w:divBdr>
        <w:top w:val="none" w:sz="0" w:space="0" w:color="auto"/>
        <w:left w:val="none" w:sz="0" w:space="0" w:color="auto"/>
        <w:bottom w:val="none" w:sz="0" w:space="0" w:color="auto"/>
        <w:right w:val="none" w:sz="0" w:space="0" w:color="auto"/>
      </w:divBdr>
    </w:div>
    <w:div w:id="1651519028">
      <w:bodyDiv w:val="1"/>
      <w:marLeft w:val="0"/>
      <w:marRight w:val="0"/>
      <w:marTop w:val="0"/>
      <w:marBottom w:val="0"/>
      <w:divBdr>
        <w:top w:val="none" w:sz="0" w:space="0" w:color="auto"/>
        <w:left w:val="none" w:sz="0" w:space="0" w:color="auto"/>
        <w:bottom w:val="none" w:sz="0" w:space="0" w:color="auto"/>
        <w:right w:val="none" w:sz="0" w:space="0" w:color="auto"/>
      </w:divBdr>
    </w:div>
    <w:div w:id="1651592985">
      <w:bodyDiv w:val="1"/>
      <w:marLeft w:val="0"/>
      <w:marRight w:val="0"/>
      <w:marTop w:val="0"/>
      <w:marBottom w:val="0"/>
      <w:divBdr>
        <w:top w:val="none" w:sz="0" w:space="0" w:color="auto"/>
        <w:left w:val="none" w:sz="0" w:space="0" w:color="auto"/>
        <w:bottom w:val="none" w:sz="0" w:space="0" w:color="auto"/>
        <w:right w:val="none" w:sz="0" w:space="0" w:color="auto"/>
      </w:divBdr>
    </w:div>
    <w:div w:id="1654021827">
      <w:bodyDiv w:val="1"/>
      <w:marLeft w:val="0"/>
      <w:marRight w:val="0"/>
      <w:marTop w:val="0"/>
      <w:marBottom w:val="0"/>
      <w:divBdr>
        <w:top w:val="none" w:sz="0" w:space="0" w:color="auto"/>
        <w:left w:val="none" w:sz="0" w:space="0" w:color="auto"/>
        <w:bottom w:val="none" w:sz="0" w:space="0" w:color="auto"/>
        <w:right w:val="none" w:sz="0" w:space="0" w:color="auto"/>
      </w:divBdr>
    </w:div>
    <w:div w:id="1658076565">
      <w:bodyDiv w:val="1"/>
      <w:marLeft w:val="0"/>
      <w:marRight w:val="0"/>
      <w:marTop w:val="0"/>
      <w:marBottom w:val="0"/>
      <w:divBdr>
        <w:top w:val="none" w:sz="0" w:space="0" w:color="auto"/>
        <w:left w:val="none" w:sz="0" w:space="0" w:color="auto"/>
        <w:bottom w:val="none" w:sz="0" w:space="0" w:color="auto"/>
        <w:right w:val="none" w:sz="0" w:space="0" w:color="auto"/>
      </w:divBdr>
    </w:div>
    <w:div w:id="1658999030">
      <w:bodyDiv w:val="1"/>
      <w:marLeft w:val="0"/>
      <w:marRight w:val="0"/>
      <w:marTop w:val="0"/>
      <w:marBottom w:val="0"/>
      <w:divBdr>
        <w:top w:val="none" w:sz="0" w:space="0" w:color="auto"/>
        <w:left w:val="none" w:sz="0" w:space="0" w:color="auto"/>
        <w:bottom w:val="none" w:sz="0" w:space="0" w:color="auto"/>
        <w:right w:val="none" w:sz="0" w:space="0" w:color="auto"/>
      </w:divBdr>
    </w:div>
    <w:div w:id="1661155559">
      <w:bodyDiv w:val="1"/>
      <w:marLeft w:val="0"/>
      <w:marRight w:val="0"/>
      <w:marTop w:val="0"/>
      <w:marBottom w:val="0"/>
      <w:divBdr>
        <w:top w:val="none" w:sz="0" w:space="0" w:color="auto"/>
        <w:left w:val="none" w:sz="0" w:space="0" w:color="auto"/>
        <w:bottom w:val="none" w:sz="0" w:space="0" w:color="auto"/>
        <w:right w:val="none" w:sz="0" w:space="0" w:color="auto"/>
      </w:divBdr>
    </w:div>
    <w:div w:id="1670017856">
      <w:bodyDiv w:val="1"/>
      <w:marLeft w:val="0"/>
      <w:marRight w:val="0"/>
      <w:marTop w:val="0"/>
      <w:marBottom w:val="0"/>
      <w:divBdr>
        <w:top w:val="none" w:sz="0" w:space="0" w:color="auto"/>
        <w:left w:val="none" w:sz="0" w:space="0" w:color="auto"/>
        <w:bottom w:val="none" w:sz="0" w:space="0" w:color="auto"/>
        <w:right w:val="none" w:sz="0" w:space="0" w:color="auto"/>
      </w:divBdr>
    </w:div>
    <w:div w:id="1671634445">
      <w:bodyDiv w:val="1"/>
      <w:marLeft w:val="0"/>
      <w:marRight w:val="0"/>
      <w:marTop w:val="0"/>
      <w:marBottom w:val="0"/>
      <w:divBdr>
        <w:top w:val="none" w:sz="0" w:space="0" w:color="auto"/>
        <w:left w:val="none" w:sz="0" w:space="0" w:color="auto"/>
        <w:bottom w:val="none" w:sz="0" w:space="0" w:color="auto"/>
        <w:right w:val="none" w:sz="0" w:space="0" w:color="auto"/>
      </w:divBdr>
    </w:div>
    <w:div w:id="1673601349">
      <w:bodyDiv w:val="1"/>
      <w:marLeft w:val="0"/>
      <w:marRight w:val="0"/>
      <w:marTop w:val="0"/>
      <w:marBottom w:val="0"/>
      <w:divBdr>
        <w:top w:val="none" w:sz="0" w:space="0" w:color="auto"/>
        <w:left w:val="none" w:sz="0" w:space="0" w:color="auto"/>
        <w:bottom w:val="none" w:sz="0" w:space="0" w:color="auto"/>
        <w:right w:val="none" w:sz="0" w:space="0" w:color="auto"/>
      </w:divBdr>
    </w:div>
    <w:div w:id="1676573832">
      <w:bodyDiv w:val="1"/>
      <w:marLeft w:val="0"/>
      <w:marRight w:val="0"/>
      <w:marTop w:val="0"/>
      <w:marBottom w:val="0"/>
      <w:divBdr>
        <w:top w:val="none" w:sz="0" w:space="0" w:color="auto"/>
        <w:left w:val="none" w:sz="0" w:space="0" w:color="auto"/>
        <w:bottom w:val="none" w:sz="0" w:space="0" w:color="auto"/>
        <w:right w:val="none" w:sz="0" w:space="0" w:color="auto"/>
      </w:divBdr>
    </w:div>
    <w:div w:id="1683438503">
      <w:bodyDiv w:val="1"/>
      <w:marLeft w:val="0"/>
      <w:marRight w:val="0"/>
      <w:marTop w:val="0"/>
      <w:marBottom w:val="0"/>
      <w:divBdr>
        <w:top w:val="none" w:sz="0" w:space="0" w:color="auto"/>
        <w:left w:val="none" w:sz="0" w:space="0" w:color="auto"/>
        <w:bottom w:val="none" w:sz="0" w:space="0" w:color="auto"/>
        <w:right w:val="none" w:sz="0" w:space="0" w:color="auto"/>
      </w:divBdr>
    </w:div>
    <w:div w:id="1685016244">
      <w:bodyDiv w:val="1"/>
      <w:marLeft w:val="0"/>
      <w:marRight w:val="0"/>
      <w:marTop w:val="0"/>
      <w:marBottom w:val="0"/>
      <w:divBdr>
        <w:top w:val="none" w:sz="0" w:space="0" w:color="auto"/>
        <w:left w:val="none" w:sz="0" w:space="0" w:color="auto"/>
        <w:bottom w:val="none" w:sz="0" w:space="0" w:color="auto"/>
        <w:right w:val="none" w:sz="0" w:space="0" w:color="auto"/>
      </w:divBdr>
    </w:div>
    <w:div w:id="1688289054">
      <w:bodyDiv w:val="1"/>
      <w:marLeft w:val="0"/>
      <w:marRight w:val="0"/>
      <w:marTop w:val="0"/>
      <w:marBottom w:val="0"/>
      <w:divBdr>
        <w:top w:val="none" w:sz="0" w:space="0" w:color="auto"/>
        <w:left w:val="none" w:sz="0" w:space="0" w:color="auto"/>
        <w:bottom w:val="none" w:sz="0" w:space="0" w:color="auto"/>
        <w:right w:val="none" w:sz="0" w:space="0" w:color="auto"/>
      </w:divBdr>
    </w:div>
    <w:div w:id="1692026382">
      <w:bodyDiv w:val="1"/>
      <w:marLeft w:val="0"/>
      <w:marRight w:val="0"/>
      <w:marTop w:val="0"/>
      <w:marBottom w:val="0"/>
      <w:divBdr>
        <w:top w:val="none" w:sz="0" w:space="0" w:color="auto"/>
        <w:left w:val="none" w:sz="0" w:space="0" w:color="auto"/>
        <w:bottom w:val="none" w:sz="0" w:space="0" w:color="auto"/>
        <w:right w:val="none" w:sz="0" w:space="0" w:color="auto"/>
      </w:divBdr>
    </w:div>
    <w:div w:id="1698463715">
      <w:bodyDiv w:val="1"/>
      <w:marLeft w:val="0"/>
      <w:marRight w:val="0"/>
      <w:marTop w:val="0"/>
      <w:marBottom w:val="0"/>
      <w:divBdr>
        <w:top w:val="none" w:sz="0" w:space="0" w:color="auto"/>
        <w:left w:val="none" w:sz="0" w:space="0" w:color="auto"/>
        <w:bottom w:val="none" w:sz="0" w:space="0" w:color="auto"/>
        <w:right w:val="none" w:sz="0" w:space="0" w:color="auto"/>
      </w:divBdr>
    </w:div>
    <w:div w:id="1704862285">
      <w:bodyDiv w:val="1"/>
      <w:marLeft w:val="0"/>
      <w:marRight w:val="0"/>
      <w:marTop w:val="0"/>
      <w:marBottom w:val="0"/>
      <w:divBdr>
        <w:top w:val="none" w:sz="0" w:space="0" w:color="auto"/>
        <w:left w:val="none" w:sz="0" w:space="0" w:color="auto"/>
        <w:bottom w:val="none" w:sz="0" w:space="0" w:color="auto"/>
        <w:right w:val="none" w:sz="0" w:space="0" w:color="auto"/>
      </w:divBdr>
    </w:div>
    <w:div w:id="1709524129">
      <w:bodyDiv w:val="1"/>
      <w:marLeft w:val="0"/>
      <w:marRight w:val="0"/>
      <w:marTop w:val="0"/>
      <w:marBottom w:val="0"/>
      <w:divBdr>
        <w:top w:val="none" w:sz="0" w:space="0" w:color="auto"/>
        <w:left w:val="none" w:sz="0" w:space="0" w:color="auto"/>
        <w:bottom w:val="none" w:sz="0" w:space="0" w:color="auto"/>
        <w:right w:val="none" w:sz="0" w:space="0" w:color="auto"/>
      </w:divBdr>
    </w:div>
    <w:div w:id="1710915262">
      <w:bodyDiv w:val="1"/>
      <w:marLeft w:val="0"/>
      <w:marRight w:val="0"/>
      <w:marTop w:val="0"/>
      <w:marBottom w:val="0"/>
      <w:divBdr>
        <w:top w:val="none" w:sz="0" w:space="0" w:color="auto"/>
        <w:left w:val="none" w:sz="0" w:space="0" w:color="auto"/>
        <w:bottom w:val="none" w:sz="0" w:space="0" w:color="auto"/>
        <w:right w:val="none" w:sz="0" w:space="0" w:color="auto"/>
      </w:divBdr>
    </w:div>
    <w:div w:id="1716932473">
      <w:bodyDiv w:val="1"/>
      <w:marLeft w:val="0"/>
      <w:marRight w:val="0"/>
      <w:marTop w:val="0"/>
      <w:marBottom w:val="0"/>
      <w:divBdr>
        <w:top w:val="none" w:sz="0" w:space="0" w:color="auto"/>
        <w:left w:val="none" w:sz="0" w:space="0" w:color="auto"/>
        <w:bottom w:val="none" w:sz="0" w:space="0" w:color="auto"/>
        <w:right w:val="none" w:sz="0" w:space="0" w:color="auto"/>
      </w:divBdr>
    </w:div>
    <w:div w:id="1722286329">
      <w:bodyDiv w:val="1"/>
      <w:marLeft w:val="0"/>
      <w:marRight w:val="0"/>
      <w:marTop w:val="0"/>
      <w:marBottom w:val="0"/>
      <w:divBdr>
        <w:top w:val="none" w:sz="0" w:space="0" w:color="auto"/>
        <w:left w:val="none" w:sz="0" w:space="0" w:color="auto"/>
        <w:bottom w:val="none" w:sz="0" w:space="0" w:color="auto"/>
        <w:right w:val="none" w:sz="0" w:space="0" w:color="auto"/>
      </w:divBdr>
    </w:div>
    <w:div w:id="1727219668">
      <w:bodyDiv w:val="1"/>
      <w:marLeft w:val="0"/>
      <w:marRight w:val="0"/>
      <w:marTop w:val="0"/>
      <w:marBottom w:val="0"/>
      <w:divBdr>
        <w:top w:val="none" w:sz="0" w:space="0" w:color="auto"/>
        <w:left w:val="none" w:sz="0" w:space="0" w:color="auto"/>
        <w:bottom w:val="none" w:sz="0" w:space="0" w:color="auto"/>
        <w:right w:val="none" w:sz="0" w:space="0" w:color="auto"/>
      </w:divBdr>
    </w:div>
    <w:div w:id="1728994674">
      <w:bodyDiv w:val="1"/>
      <w:marLeft w:val="0"/>
      <w:marRight w:val="0"/>
      <w:marTop w:val="0"/>
      <w:marBottom w:val="0"/>
      <w:divBdr>
        <w:top w:val="none" w:sz="0" w:space="0" w:color="auto"/>
        <w:left w:val="none" w:sz="0" w:space="0" w:color="auto"/>
        <w:bottom w:val="none" w:sz="0" w:space="0" w:color="auto"/>
        <w:right w:val="none" w:sz="0" w:space="0" w:color="auto"/>
      </w:divBdr>
    </w:div>
    <w:div w:id="1729181031">
      <w:bodyDiv w:val="1"/>
      <w:marLeft w:val="0"/>
      <w:marRight w:val="0"/>
      <w:marTop w:val="0"/>
      <w:marBottom w:val="0"/>
      <w:divBdr>
        <w:top w:val="none" w:sz="0" w:space="0" w:color="auto"/>
        <w:left w:val="none" w:sz="0" w:space="0" w:color="auto"/>
        <w:bottom w:val="none" w:sz="0" w:space="0" w:color="auto"/>
        <w:right w:val="none" w:sz="0" w:space="0" w:color="auto"/>
      </w:divBdr>
    </w:div>
    <w:div w:id="1733505506">
      <w:bodyDiv w:val="1"/>
      <w:marLeft w:val="0"/>
      <w:marRight w:val="0"/>
      <w:marTop w:val="0"/>
      <w:marBottom w:val="0"/>
      <w:divBdr>
        <w:top w:val="none" w:sz="0" w:space="0" w:color="auto"/>
        <w:left w:val="none" w:sz="0" w:space="0" w:color="auto"/>
        <w:bottom w:val="none" w:sz="0" w:space="0" w:color="auto"/>
        <w:right w:val="none" w:sz="0" w:space="0" w:color="auto"/>
      </w:divBdr>
    </w:div>
    <w:div w:id="1745250604">
      <w:bodyDiv w:val="1"/>
      <w:marLeft w:val="0"/>
      <w:marRight w:val="0"/>
      <w:marTop w:val="0"/>
      <w:marBottom w:val="0"/>
      <w:divBdr>
        <w:top w:val="none" w:sz="0" w:space="0" w:color="auto"/>
        <w:left w:val="none" w:sz="0" w:space="0" w:color="auto"/>
        <w:bottom w:val="none" w:sz="0" w:space="0" w:color="auto"/>
        <w:right w:val="none" w:sz="0" w:space="0" w:color="auto"/>
      </w:divBdr>
    </w:div>
    <w:div w:id="1746413149">
      <w:bodyDiv w:val="1"/>
      <w:marLeft w:val="0"/>
      <w:marRight w:val="0"/>
      <w:marTop w:val="0"/>
      <w:marBottom w:val="0"/>
      <w:divBdr>
        <w:top w:val="none" w:sz="0" w:space="0" w:color="auto"/>
        <w:left w:val="none" w:sz="0" w:space="0" w:color="auto"/>
        <w:bottom w:val="none" w:sz="0" w:space="0" w:color="auto"/>
        <w:right w:val="none" w:sz="0" w:space="0" w:color="auto"/>
      </w:divBdr>
    </w:div>
    <w:div w:id="1748377384">
      <w:bodyDiv w:val="1"/>
      <w:marLeft w:val="0"/>
      <w:marRight w:val="0"/>
      <w:marTop w:val="0"/>
      <w:marBottom w:val="0"/>
      <w:divBdr>
        <w:top w:val="none" w:sz="0" w:space="0" w:color="auto"/>
        <w:left w:val="none" w:sz="0" w:space="0" w:color="auto"/>
        <w:bottom w:val="none" w:sz="0" w:space="0" w:color="auto"/>
        <w:right w:val="none" w:sz="0" w:space="0" w:color="auto"/>
      </w:divBdr>
    </w:div>
    <w:div w:id="1754162574">
      <w:bodyDiv w:val="1"/>
      <w:marLeft w:val="0"/>
      <w:marRight w:val="0"/>
      <w:marTop w:val="0"/>
      <w:marBottom w:val="0"/>
      <w:divBdr>
        <w:top w:val="none" w:sz="0" w:space="0" w:color="auto"/>
        <w:left w:val="none" w:sz="0" w:space="0" w:color="auto"/>
        <w:bottom w:val="none" w:sz="0" w:space="0" w:color="auto"/>
        <w:right w:val="none" w:sz="0" w:space="0" w:color="auto"/>
      </w:divBdr>
    </w:div>
    <w:div w:id="1767265049">
      <w:bodyDiv w:val="1"/>
      <w:marLeft w:val="0"/>
      <w:marRight w:val="0"/>
      <w:marTop w:val="0"/>
      <w:marBottom w:val="0"/>
      <w:divBdr>
        <w:top w:val="none" w:sz="0" w:space="0" w:color="auto"/>
        <w:left w:val="none" w:sz="0" w:space="0" w:color="auto"/>
        <w:bottom w:val="none" w:sz="0" w:space="0" w:color="auto"/>
        <w:right w:val="none" w:sz="0" w:space="0" w:color="auto"/>
      </w:divBdr>
    </w:div>
    <w:div w:id="1768698621">
      <w:bodyDiv w:val="1"/>
      <w:marLeft w:val="0"/>
      <w:marRight w:val="0"/>
      <w:marTop w:val="0"/>
      <w:marBottom w:val="0"/>
      <w:divBdr>
        <w:top w:val="none" w:sz="0" w:space="0" w:color="auto"/>
        <w:left w:val="none" w:sz="0" w:space="0" w:color="auto"/>
        <w:bottom w:val="none" w:sz="0" w:space="0" w:color="auto"/>
        <w:right w:val="none" w:sz="0" w:space="0" w:color="auto"/>
      </w:divBdr>
    </w:div>
    <w:div w:id="1769737773">
      <w:bodyDiv w:val="1"/>
      <w:marLeft w:val="0"/>
      <w:marRight w:val="0"/>
      <w:marTop w:val="0"/>
      <w:marBottom w:val="0"/>
      <w:divBdr>
        <w:top w:val="none" w:sz="0" w:space="0" w:color="auto"/>
        <w:left w:val="none" w:sz="0" w:space="0" w:color="auto"/>
        <w:bottom w:val="none" w:sz="0" w:space="0" w:color="auto"/>
        <w:right w:val="none" w:sz="0" w:space="0" w:color="auto"/>
      </w:divBdr>
    </w:div>
    <w:div w:id="1776973826">
      <w:bodyDiv w:val="1"/>
      <w:marLeft w:val="0"/>
      <w:marRight w:val="0"/>
      <w:marTop w:val="0"/>
      <w:marBottom w:val="0"/>
      <w:divBdr>
        <w:top w:val="none" w:sz="0" w:space="0" w:color="auto"/>
        <w:left w:val="none" w:sz="0" w:space="0" w:color="auto"/>
        <w:bottom w:val="none" w:sz="0" w:space="0" w:color="auto"/>
        <w:right w:val="none" w:sz="0" w:space="0" w:color="auto"/>
      </w:divBdr>
    </w:div>
    <w:div w:id="1777557953">
      <w:bodyDiv w:val="1"/>
      <w:marLeft w:val="0"/>
      <w:marRight w:val="0"/>
      <w:marTop w:val="0"/>
      <w:marBottom w:val="0"/>
      <w:divBdr>
        <w:top w:val="none" w:sz="0" w:space="0" w:color="auto"/>
        <w:left w:val="none" w:sz="0" w:space="0" w:color="auto"/>
        <w:bottom w:val="none" w:sz="0" w:space="0" w:color="auto"/>
        <w:right w:val="none" w:sz="0" w:space="0" w:color="auto"/>
      </w:divBdr>
    </w:div>
    <w:div w:id="1778796802">
      <w:bodyDiv w:val="1"/>
      <w:marLeft w:val="0"/>
      <w:marRight w:val="0"/>
      <w:marTop w:val="0"/>
      <w:marBottom w:val="0"/>
      <w:divBdr>
        <w:top w:val="none" w:sz="0" w:space="0" w:color="auto"/>
        <w:left w:val="none" w:sz="0" w:space="0" w:color="auto"/>
        <w:bottom w:val="none" w:sz="0" w:space="0" w:color="auto"/>
        <w:right w:val="none" w:sz="0" w:space="0" w:color="auto"/>
      </w:divBdr>
    </w:div>
    <w:div w:id="1779596587">
      <w:bodyDiv w:val="1"/>
      <w:marLeft w:val="0"/>
      <w:marRight w:val="0"/>
      <w:marTop w:val="0"/>
      <w:marBottom w:val="0"/>
      <w:divBdr>
        <w:top w:val="none" w:sz="0" w:space="0" w:color="auto"/>
        <w:left w:val="none" w:sz="0" w:space="0" w:color="auto"/>
        <w:bottom w:val="none" w:sz="0" w:space="0" w:color="auto"/>
        <w:right w:val="none" w:sz="0" w:space="0" w:color="auto"/>
      </w:divBdr>
    </w:div>
    <w:div w:id="1779982725">
      <w:bodyDiv w:val="1"/>
      <w:marLeft w:val="0"/>
      <w:marRight w:val="0"/>
      <w:marTop w:val="0"/>
      <w:marBottom w:val="0"/>
      <w:divBdr>
        <w:top w:val="none" w:sz="0" w:space="0" w:color="auto"/>
        <w:left w:val="none" w:sz="0" w:space="0" w:color="auto"/>
        <w:bottom w:val="none" w:sz="0" w:space="0" w:color="auto"/>
        <w:right w:val="none" w:sz="0" w:space="0" w:color="auto"/>
      </w:divBdr>
    </w:div>
    <w:div w:id="1782912219">
      <w:bodyDiv w:val="1"/>
      <w:marLeft w:val="0"/>
      <w:marRight w:val="0"/>
      <w:marTop w:val="0"/>
      <w:marBottom w:val="0"/>
      <w:divBdr>
        <w:top w:val="none" w:sz="0" w:space="0" w:color="auto"/>
        <w:left w:val="none" w:sz="0" w:space="0" w:color="auto"/>
        <w:bottom w:val="none" w:sz="0" w:space="0" w:color="auto"/>
        <w:right w:val="none" w:sz="0" w:space="0" w:color="auto"/>
      </w:divBdr>
    </w:div>
    <w:div w:id="1784766322">
      <w:bodyDiv w:val="1"/>
      <w:marLeft w:val="0"/>
      <w:marRight w:val="0"/>
      <w:marTop w:val="0"/>
      <w:marBottom w:val="0"/>
      <w:divBdr>
        <w:top w:val="none" w:sz="0" w:space="0" w:color="auto"/>
        <w:left w:val="none" w:sz="0" w:space="0" w:color="auto"/>
        <w:bottom w:val="none" w:sz="0" w:space="0" w:color="auto"/>
        <w:right w:val="none" w:sz="0" w:space="0" w:color="auto"/>
      </w:divBdr>
    </w:div>
    <w:div w:id="1790707702">
      <w:bodyDiv w:val="1"/>
      <w:marLeft w:val="0"/>
      <w:marRight w:val="0"/>
      <w:marTop w:val="0"/>
      <w:marBottom w:val="0"/>
      <w:divBdr>
        <w:top w:val="none" w:sz="0" w:space="0" w:color="auto"/>
        <w:left w:val="none" w:sz="0" w:space="0" w:color="auto"/>
        <w:bottom w:val="none" w:sz="0" w:space="0" w:color="auto"/>
        <w:right w:val="none" w:sz="0" w:space="0" w:color="auto"/>
      </w:divBdr>
    </w:div>
    <w:div w:id="1791238202">
      <w:bodyDiv w:val="1"/>
      <w:marLeft w:val="0"/>
      <w:marRight w:val="0"/>
      <w:marTop w:val="0"/>
      <w:marBottom w:val="0"/>
      <w:divBdr>
        <w:top w:val="none" w:sz="0" w:space="0" w:color="auto"/>
        <w:left w:val="none" w:sz="0" w:space="0" w:color="auto"/>
        <w:bottom w:val="none" w:sz="0" w:space="0" w:color="auto"/>
        <w:right w:val="none" w:sz="0" w:space="0" w:color="auto"/>
      </w:divBdr>
    </w:div>
    <w:div w:id="1792286280">
      <w:bodyDiv w:val="1"/>
      <w:marLeft w:val="0"/>
      <w:marRight w:val="0"/>
      <w:marTop w:val="0"/>
      <w:marBottom w:val="0"/>
      <w:divBdr>
        <w:top w:val="none" w:sz="0" w:space="0" w:color="auto"/>
        <w:left w:val="none" w:sz="0" w:space="0" w:color="auto"/>
        <w:bottom w:val="none" w:sz="0" w:space="0" w:color="auto"/>
        <w:right w:val="none" w:sz="0" w:space="0" w:color="auto"/>
      </w:divBdr>
    </w:div>
    <w:div w:id="1793858406">
      <w:bodyDiv w:val="1"/>
      <w:marLeft w:val="0"/>
      <w:marRight w:val="0"/>
      <w:marTop w:val="0"/>
      <w:marBottom w:val="0"/>
      <w:divBdr>
        <w:top w:val="none" w:sz="0" w:space="0" w:color="auto"/>
        <w:left w:val="none" w:sz="0" w:space="0" w:color="auto"/>
        <w:bottom w:val="none" w:sz="0" w:space="0" w:color="auto"/>
        <w:right w:val="none" w:sz="0" w:space="0" w:color="auto"/>
      </w:divBdr>
    </w:div>
    <w:div w:id="1794133034">
      <w:bodyDiv w:val="1"/>
      <w:marLeft w:val="0"/>
      <w:marRight w:val="0"/>
      <w:marTop w:val="0"/>
      <w:marBottom w:val="0"/>
      <w:divBdr>
        <w:top w:val="none" w:sz="0" w:space="0" w:color="auto"/>
        <w:left w:val="none" w:sz="0" w:space="0" w:color="auto"/>
        <w:bottom w:val="none" w:sz="0" w:space="0" w:color="auto"/>
        <w:right w:val="none" w:sz="0" w:space="0" w:color="auto"/>
      </w:divBdr>
    </w:div>
    <w:div w:id="1799058495">
      <w:bodyDiv w:val="1"/>
      <w:marLeft w:val="0"/>
      <w:marRight w:val="0"/>
      <w:marTop w:val="0"/>
      <w:marBottom w:val="0"/>
      <w:divBdr>
        <w:top w:val="none" w:sz="0" w:space="0" w:color="auto"/>
        <w:left w:val="none" w:sz="0" w:space="0" w:color="auto"/>
        <w:bottom w:val="none" w:sz="0" w:space="0" w:color="auto"/>
        <w:right w:val="none" w:sz="0" w:space="0" w:color="auto"/>
      </w:divBdr>
    </w:div>
    <w:div w:id="1803646227">
      <w:bodyDiv w:val="1"/>
      <w:marLeft w:val="0"/>
      <w:marRight w:val="0"/>
      <w:marTop w:val="0"/>
      <w:marBottom w:val="0"/>
      <w:divBdr>
        <w:top w:val="none" w:sz="0" w:space="0" w:color="auto"/>
        <w:left w:val="none" w:sz="0" w:space="0" w:color="auto"/>
        <w:bottom w:val="none" w:sz="0" w:space="0" w:color="auto"/>
        <w:right w:val="none" w:sz="0" w:space="0" w:color="auto"/>
      </w:divBdr>
    </w:div>
    <w:div w:id="1803839919">
      <w:bodyDiv w:val="1"/>
      <w:marLeft w:val="0"/>
      <w:marRight w:val="0"/>
      <w:marTop w:val="0"/>
      <w:marBottom w:val="0"/>
      <w:divBdr>
        <w:top w:val="none" w:sz="0" w:space="0" w:color="auto"/>
        <w:left w:val="none" w:sz="0" w:space="0" w:color="auto"/>
        <w:bottom w:val="none" w:sz="0" w:space="0" w:color="auto"/>
        <w:right w:val="none" w:sz="0" w:space="0" w:color="auto"/>
      </w:divBdr>
    </w:div>
    <w:div w:id="1804034698">
      <w:bodyDiv w:val="1"/>
      <w:marLeft w:val="0"/>
      <w:marRight w:val="0"/>
      <w:marTop w:val="0"/>
      <w:marBottom w:val="0"/>
      <w:divBdr>
        <w:top w:val="none" w:sz="0" w:space="0" w:color="auto"/>
        <w:left w:val="none" w:sz="0" w:space="0" w:color="auto"/>
        <w:bottom w:val="none" w:sz="0" w:space="0" w:color="auto"/>
        <w:right w:val="none" w:sz="0" w:space="0" w:color="auto"/>
      </w:divBdr>
    </w:div>
    <w:div w:id="1806774450">
      <w:bodyDiv w:val="1"/>
      <w:marLeft w:val="0"/>
      <w:marRight w:val="0"/>
      <w:marTop w:val="0"/>
      <w:marBottom w:val="0"/>
      <w:divBdr>
        <w:top w:val="none" w:sz="0" w:space="0" w:color="auto"/>
        <w:left w:val="none" w:sz="0" w:space="0" w:color="auto"/>
        <w:bottom w:val="none" w:sz="0" w:space="0" w:color="auto"/>
        <w:right w:val="none" w:sz="0" w:space="0" w:color="auto"/>
      </w:divBdr>
    </w:div>
    <w:div w:id="1809665279">
      <w:bodyDiv w:val="1"/>
      <w:marLeft w:val="0"/>
      <w:marRight w:val="0"/>
      <w:marTop w:val="0"/>
      <w:marBottom w:val="0"/>
      <w:divBdr>
        <w:top w:val="none" w:sz="0" w:space="0" w:color="auto"/>
        <w:left w:val="none" w:sz="0" w:space="0" w:color="auto"/>
        <w:bottom w:val="none" w:sz="0" w:space="0" w:color="auto"/>
        <w:right w:val="none" w:sz="0" w:space="0" w:color="auto"/>
      </w:divBdr>
    </w:div>
    <w:div w:id="1812481421">
      <w:bodyDiv w:val="1"/>
      <w:marLeft w:val="0"/>
      <w:marRight w:val="0"/>
      <w:marTop w:val="0"/>
      <w:marBottom w:val="0"/>
      <w:divBdr>
        <w:top w:val="none" w:sz="0" w:space="0" w:color="auto"/>
        <w:left w:val="none" w:sz="0" w:space="0" w:color="auto"/>
        <w:bottom w:val="none" w:sz="0" w:space="0" w:color="auto"/>
        <w:right w:val="none" w:sz="0" w:space="0" w:color="auto"/>
      </w:divBdr>
    </w:div>
    <w:div w:id="1818450831">
      <w:bodyDiv w:val="1"/>
      <w:marLeft w:val="0"/>
      <w:marRight w:val="0"/>
      <w:marTop w:val="0"/>
      <w:marBottom w:val="0"/>
      <w:divBdr>
        <w:top w:val="none" w:sz="0" w:space="0" w:color="auto"/>
        <w:left w:val="none" w:sz="0" w:space="0" w:color="auto"/>
        <w:bottom w:val="none" w:sz="0" w:space="0" w:color="auto"/>
        <w:right w:val="none" w:sz="0" w:space="0" w:color="auto"/>
      </w:divBdr>
    </w:div>
    <w:div w:id="1820032360">
      <w:bodyDiv w:val="1"/>
      <w:marLeft w:val="0"/>
      <w:marRight w:val="0"/>
      <w:marTop w:val="0"/>
      <w:marBottom w:val="0"/>
      <w:divBdr>
        <w:top w:val="none" w:sz="0" w:space="0" w:color="auto"/>
        <w:left w:val="none" w:sz="0" w:space="0" w:color="auto"/>
        <w:bottom w:val="none" w:sz="0" w:space="0" w:color="auto"/>
        <w:right w:val="none" w:sz="0" w:space="0" w:color="auto"/>
      </w:divBdr>
    </w:div>
    <w:div w:id="1824007387">
      <w:bodyDiv w:val="1"/>
      <w:marLeft w:val="0"/>
      <w:marRight w:val="0"/>
      <w:marTop w:val="0"/>
      <w:marBottom w:val="0"/>
      <w:divBdr>
        <w:top w:val="none" w:sz="0" w:space="0" w:color="auto"/>
        <w:left w:val="none" w:sz="0" w:space="0" w:color="auto"/>
        <w:bottom w:val="none" w:sz="0" w:space="0" w:color="auto"/>
        <w:right w:val="none" w:sz="0" w:space="0" w:color="auto"/>
      </w:divBdr>
    </w:div>
    <w:div w:id="1824272627">
      <w:bodyDiv w:val="1"/>
      <w:marLeft w:val="0"/>
      <w:marRight w:val="0"/>
      <w:marTop w:val="0"/>
      <w:marBottom w:val="0"/>
      <w:divBdr>
        <w:top w:val="none" w:sz="0" w:space="0" w:color="auto"/>
        <w:left w:val="none" w:sz="0" w:space="0" w:color="auto"/>
        <w:bottom w:val="none" w:sz="0" w:space="0" w:color="auto"/>
        <w:right w:val="none" w:sz="0" w:space="0" w:color="auto"/>
      </w:divBdr>
    </w:div>
    <w:div w:id="1825732560">
      <w:bodyDiv w:val="1"/>
      <w:marLeft w:val="0"/>
      <w:marRight w:val="0"/>
      <w:marTop w:val="0"/>
      <w:marBottom w:val="0"/>
      <w:divBdr>
        <w:top w:val="none" w:sz="0" w:space="0" w:color="auto"/>
        <w:left w:val="none" w:sz="0" w:space="0" w:color="auto"/>
        <w:bottom w:val="none" w:sz="0" w:space="0" w:color="auto"/>
        <w:right w:val="none" w:sz="0" w:space="0" w:color="auto"/>
      </w:divBdr>
    </w:div>
    <w:div w:id="1826820188">
      <w:bodyDiv w:val="1"/>
      <w:marLeft w:val="0"/>
      <w:marRight w:val="0"/>
      <w:marTop w:val="0"/>
      <w:marBottom w:val="0"/>
      <w:divBdr>
        <w:top w:val="none" w:sz="0" w:space="0" w:color="auto"/>
        <w:left w:val="none" w:sz="0" w:space="0" w:color="auto"/>
        <w:bottom w:val="none" w:sz="0" w:space="0" w:color="auto"/>
        <w:right w:val="none" w:sz="0" w:space="0" w:color="auto"/>
      </w:divBdr>
    </w:div>
    <w:div w:id="1828127267">
      <w:bodyDiv w:val="1"/>
      <w:marLeft w:val="0"/>
      <w:marRight w:val="0"/>
      <w:marTop w:val="0"/>
      <w:marBottom w:val="0"/>
      <w:divBdr>
        <w:top w:val="none" w:sz="0" w:space="0" w:color="auto"/>
        <w:left w:val="none" w:sz="0" w:space="0" w:color="auto"/>
        <w:bottom w:val="none" w:sz="0" w:space="0" w:color="auto"/>
        <w:right w:val="none" w:sz="0" w:space="0" w:color="auto"/>
      </w:divBdr>
    </w:div>
    <w:div w:id="1828132735">
      <w:bodyDiv w:val="1"/>
      <w:marLeft w:val="0"/>
      <w:marRight w:val="0"/>
      <w:marTop w:val="0"/>
      <w:marBottom w:val="0"/>
      <w:divBdr>
        <w:top w:val="none" w:sz="0" w:space="0" w:color="auto"/>
        <w:left w:val="none" w:sz="0" w:space="0" w:color="auto"/>
        <w:bottom w:val="none" w:sz="0" w:space="0" w:color="auto"/>
        <w:right w:val="none" w:sz="0" w:space="0" w:color="auto"/>
      </w:divBdr>
    </w:div>
    <w:div w:id="1829904010">
      <w:bodyDiv w:val="1"/>
      <w:marLeft w:val="0"/>
      <w:marRight w:val="0"/>
      <w:marTop w:val="0"/>
      <w:marBottom w:val="0"/>
      <w:divBdr>
        <w:top w:val="none" w:sz="0" w:space="0" w:color="auto"/>
        <w:left w:val="none" w:sz="0" w:space="0" w:color="auto"/>
        <w:bottom w:val="none" w:sz="0" w:space="0" w:color="auto"/>
        <w:right w:val="none" w:sz="0" w:space="0" w:color="auto"/>
      </w:divBdr>
    </w:div>
    <w:div w:id="1830319075">
      <w:bodyDiv w:val="1"/>
      <w:marLeft w:val="0"/>
      <w:marRight w:val="0"/>
      <w:marTop w:val="0"/>
      <w:marBottom w:val="0"/>
      <w:divBdr>
        <w:top w:val="none" w:sz="0" w:space="0" w:color="auto"/>
        <w:left w:val="none" w:sz="0" w:space="0" w:color="auto"/>
        <w:bottom w:val="none" w:sz="0" w:space="0" w:color="auto"/>
        <w:right w:val="none" w:sz="0" w:space="0" w:color="auto"/>
      </w:divBdr>
    </w:div>
    <w:div w:id="1835142976">
      <w:bodyDiv w:val="1"/>
      <w:marLeft w:val="0"/>
      <w:marRight w:val="0"/>
      <w:marTop w:val="0"/>
      <w:marBottom w:val="0"/>
      <w:divBdr>
        <w:top w:val="none" w:sz="0" w:space="0" w:color="auto"/>
        <w:left w:val="none" w:sz="0" w:space="0" w:color="auto"/>
        <w:bottom w:val="none" w:sz="0" w:space="0" w:color="auto"/>
        <w:right w:val="none" w:sz="0" w:space="0" w:color="auto"/>
      </w:divBdr>
    </w:div>
    <w:div w:id="1837263375">
      <w:bodyDiv w:val="1"/>
      <w:marLeft w:val="0"/>
      <w:marRight w:val="0"/>
      <w:marTop w:val="0"/>
      <w:marBottom w:val="0"/>
      <w:divBdr>
        <w:top w:val="none" w:sz="0" w:space="0" w:color="auto"/>
        <w:left w:val="none" w:sz="0" w:space="0" w:color="auto"/>
        <w:bottom w:val="none" w:sz="0" w:space="0" w:color="auto"/>
        <w:right w:val="none" w:sz="0" w:space="0" w:color="auto"/>
      </w:divBdr>
    </w:div>
    <w:div w:id="1837308861">
      <w:bodyDiv w:val="1"/>
      <w:marLeft w:val="0"/>
      <w:marRight w:val="0"/>
      <w:marTop w:val="0"/>
      <w:marBottom w:val="0"/>
      <w:divBdr>
        <w:top w:val="none" w:sz="0" w:space="0" w:color="auto"/>
        <w:left w:val="none" w:sz="0" w:space="0" w:color="auto"/>
        <w:bottom w:val="none" w:sz="0" w:space="0" w:color="auto"/>
        <w:right w:val="none" w:sz="0" w:space="0" w:color="auto"/>
      </w:divBdr>
    </w:div>
    <w:div w:id="1838762066">
      <w:bodyDiv w:val="1"/>
      <w:marLeft w:val="0"/>
      <w:marRight w:val="0"/>
      <w:marTop w:val="0"/>
      <w:marBottom w:val="0"/>
      <w:divBdr>
        <w:top w:val="none" w:sz="0" w:space="0" w:color="auto"/>
        <w:left w:val="none" w:sz="0" w:space="0" w:color="auto"/>
        <w:bottom w:val="none" w:sz="0" w:space="0" w:color="auto"/>
        <w:right w:val="none" w:sz="0" w:space="0" w:color="auto"/>
      </w:divBdr>
    </w:div>
    <w:div w:id="1851799365">
      <w:bodyDiv w:val="1"/>
      <w:marLeft w:val="0"/>
      <w:marRight w:val="0"/>
      <w:marTop w:val="0"/>
      <w:marBottom w:val="0"/>
      <w:divBdr>
        <w:top w:val="none" w:sz="0" w:space="0" w:color="auto"/>
        <w:left w:val="none" w:sz="0" w:space="0" w:color="auto"/>
        <w:bottom w:val="none" w:sz="0" w:space="0" w:color="auto"/>
        <w:right w:val="none" w:sz="0" w:space="0" w:color="auto"/>
      </w:divBdr>
    </w:div>
    <w:div w:id="1853032050">
      <w:bodyDiv w:val="1"/>
      <w:marLeft w:val="0"/>
      <w:marRight w:val="0"/>
      <w:marTop w:val="0"/>
      <w:marBottom w:val="0"/>
      <w:divBdr>
        <w:top w:val="none" w:sz="0" w:space="0" w:color="auto"/>
        <w:left w:val="none" w:sz="0" w:space="0" w:color="auto"/>
        <w:bottom w:val="none" w:sz="0" w:space="0" w:color="auto"/>
        <w:right w:val="none" w:sz="0" w:space="0" w:color="auto"/>
      </w:divBdr>
    </w:div>
    <w:div w:id="1859394418">
      <w:bodyDiv w:val="1"/>
      <w:marLeft w:val="0"/>
      <w:marRight w:val="0"/>
      <w:marTop w:val="0"/>
      <w:marBottom w:val="0"/>
      <w:divBdr>
        <w:top w:val="none" w:sz="0" w:space="0" w:color="auto"/>
        <w:left w:val="none" w:sz="0" w:space="0" w:color="auto"/>
        <w:bottom w:val="none" w:sz="0" w:space="0" w:color="auto"/>
        <w:right w:val="none" w:sz="0" w:space="0" w:color="auto"/>
      </w:divBdr>
    </w:div>
    <w:div w:id="1861041335">
      <w:bodyDiv w:val="1"/>
      <w:marLeft w:val="0"/>
      <w:marRight w:val="0"/>
      <w:marTop w:val="0"/>
      <w:marBottom w:val="0"/>
      <w:divBdr>
        <w:top w:val="none" w:sz="0" w:space="0" w:color="auto"/>
        <w:left w:val="none" w:sz="0" w:space="0" w:color="auto"/>
        <w:bottom w:val="none" w:sz="0" w:space="0" w:color="auto"/>
        <w:right w:val="none" w:sz="0" w:space="0" w:color="auto"/>
      </w:divBdr>
    </w:div>
    <w:div w:id="1864006158">
      <w:bodyDiv w:val="1"/>
      <w:marLeft w:val="0"/>
      <w:marRight w:val="0"/>
      <w:marTop w:val="0"/>
      <w:marBottom w:val="0"/>
      <w:divBdr>
        <w:top w:val="none" w:sz="0" w:space="0" w:color="auto"/>
        <w:left w:val="none" w:sz="0" w:space="0" w:color="auto"/>
        <w:bottom w:val="none" w:sz="0" w:space="0" w:color="auto"/>
        <w:right w:val="none" w:sz="0" w:space="0" w:color="auto"/>
      </w:divBdr>
    </w:div>
    <w:div w:id="1864128104">
      <w:bodyDiv w:val="1"/>
      <w:marLeft w:val="0"/>
      <w:marRight w:val="0"/>
      <w:marTop w:val="0"/>
      <w:marBottom w:val="0"/>
      <w:divBdr>
        <w:top w:val="none" w:sz="0" w:space="0" w:color="auto"/>
        <w:left w:val="none" w:sz="0" w:space="0" w:color="auto"/>
        <w:bottom w:val="none" w:sz="0" w:space="0" w:color="auto"/>
        <w:right w:val="none" w:sz="0" w:space="0" w:color="auto"/>
      </w:divBdr>
    </w:div>
    <w:div w:id="1867937936">
      <w:bodyDiv w:val="1"/>
      <w:marLeft w:val="0"/>
      <w:marRight w:val="0"/>
      <w:marTop w:val="0"/>
      <w:marBottom w:val="0"/>
      <w:divBdr>
        <w:top w:val="none" w:sz="0" w:space="0" w:color="auto"/>
        <w:left w:val="none" w:sz="0" w:space="0" w:color="auto"/>
        <w:bottom w:val="none" w:sz="0" w:space="0" w:color="auto"/>
        <w:right w:val="none" w:sz="0" w:space="0" w:color="auto"/>
      </w:divBdr>
    </w:div>
    <w:div w:id="1874149873">
      <w:bodyDiv w:val="1"/>
      <w:marLeft w:val="0"/>
      <w:marRight w:val="0"/>
      <w:marTop w:val="0"/>
      <w:marBottom w:val="0"/>
      <w:divBdr>
        <w:top w:val="none" w:sz="0" w:space="0" w:color="auto"/>
        <w:left w:val="none" w:sz="0" w:space="0" w:color="auto"/>
        <w:bottom w:val="none" w:sz="0" w:space="0" w:color="auto"/>
        <w:right w:val="none" w:sz="0" w:space="0" w:color="auto"/>
      </w:divBdr>
    </w:div>
    <w:div w:id="1877809277">
      <w:bodyDiv w:val="1"/>
      <w:marLeft w:val="0"/>
      <w:marRight w:val="0"/>
      <w:marTop w:val="0"/>
      <w:marBottom w:val="0"/>
      <w:divBdr>
        <w:top w:val="none" w:sz="0" w:space="0" w:color="auto"/>
        <w:left w:val="none" w:sz="0" w:space="0" w:color="auto"/>
        <w:bottom w:val="none" w:sz="0" w:space="0" w:color="auto"/>
        <w:right w:val="none" w:sz="0" w:space="0" w:color="auto"/>
      </w:divBdr>
    </w:div>
    <w:div w:id="1878084710">
      <w:bodyDiv w:val="1"/>
      <w:marLeft w:val="0"/>
      <w:marRight w:val="0"/>
      <w:marTop w:val="0"/>
      <w:marBottom w:val="0"/>
      <w:divBdr>
        <w:top w:val="none" w:sz="0" w:space="0" w:color="auto"/>
        <w:left w:val="none" w:sz="0" w:space="0" w:color="auto"/>
        <w:bottom w:val="none" w:sz="0" w:space="0" w:color="auto"/>
        <w:right w:val="none" w:sz="0" w:space="0" w:color="auto"/>
      </w:divBdr>
    </w:div>
    <w:div w:id="1880194161">
      <w:bodyDiv w:val="1"/>
      <w:marLeft w:val="0"/>
      <w:marRight w:val="0"/>
      <w:marTop w:val="0"/>
      <w:marBottom w:val="0"/>
      <w:divBdr>
        <w:top w:val="none" w:sz="0" w:space="0" w:color="auto"/>
        <w:left w:val="none" w:sz="0" w:space="0" w:color="auto"/>
        <w:bottom w:val="none" w:sz="0" w:space="0" w:color="auto"/>
        <w:right w:val="none" w:sz="0" w:space="0" w:color="auto"/>
      </w:divBdr>
    </w:div>
    <w:div w:id="1882089519">
      <w:bodyDiv w:val="1"/>
      <w:marLeft w:val="0"/>
      <w:marRight w:val="0"/>
      <w:marTop w:val="0"/>
      <w:marBottom w:val="0"/>
      <w:divBdr>
        <w:top w:val="none" w:sz="0" w:space="0" w:color="auto"/>
        <w:left w:val="none" w:sz="0" w:space="0" w:color="auto"/>
        <w:bottom w:val="none" w:sz="0" w:space="0" w:color="auto"/>
        <w:right w:val="none" w:sz="0" w:space="0" w:color="auto"/>
      </w:divBdr>
    </w:div>
    <w:div w:id="1884125457">
      <w:bodyDiv w:val="1"/>
      <w:marLeft w:val="0"/>
      <w:marRight w:val="0"/>
      <w:marTop w:val="0"/>
      <w:marBottom w:val="0"/>
      <w:divBdr>
        <w:top w:val="none" w:sz="0" w:space="0" w:color="auto"/>
        <w:left w:val="none" w:sz="0" w:space="0" w:color="auto"/>
        <w:bottom w:val="none" w:sz="0" w:space="0" w:color="auto"/>
        <w:right w:val="none" w:sz="0" w:space="0" w:color="auto"/>
      </w:divBdr>
    </w:div>
    <w:div w:id="1884974049">
      <w:bodyDiv w:val="1"/>
      <w:marLeft w:val="0"/>
      <w:marRight w:val="0"/>
      <w:marTop w:val="0"/>
      <w:marBottom w:val="0"/>
      <w:divBdr>
        <w:top w:val="none" w:sz="0" w:space="0" w:color="auto"/>
        <w:left w:val="none" w:sz="0" w:space="0" w:color="auto"/>
        <w:bottom w:val="none" w:sz="0" w:space="0" w:color="auto"/>
        <w:right w:val="none" w:sz="0" w:space="0" w:color="auto"/>
      </w:divBdr>
    </w:div>
    <w:div w:id="1885023167">
      <w:bodyDiv w:val="1"/>
      <w:marLeft w:val="0"/>
      <w:marRight w:val="0"/>
      <w:marTop w:val="0"/>
      <w:marBottom w:val="0"/>
      <w:divBdr>
        <w:top w:val="none" w:sz="0" w:space="0" w:color="auto"/>
        <w:left w:val="none" w:sz="0" w:space="0" w:color="auto"/>
        <w:bottom w:val="none" w:sz="0" w:space="0" w:color="auto"/>
        <w:right w:val="none" w:sz="0" w:space="0" w:color="auto"/>
      </w:divBdr>
    </w:div>
    <w:div w:id="1886060614">
      <w:bodyDiv w:val="1"/>
      <w:marLeft w:val="0"/>
      <w:marRight w:val="0"/>
      <w:marTop w:val="0"/>
      <w:marBottom w:val="0"/>
      <w:divBdr>
        <w:top w:val="none" w:sz="0" w:space="0" w:color="auto"/>
        <w:left w:val="none" w:sz="0" w:space="0" w:color="auto"/>
        <w:bottom w:val="none" w:sz="0" w:space="0" w:color="auto"/>
        <w:right w:val="none" w:sz="0" w:space="0" w:color="auto"/>
      </w:divBdr>
    </w:div>
    <w:div w:id="1888445403">
      <w:bodyDiv w:val="1"/>
      <w:marLeft w:val="0"/>
      <w:marRight w:val="0"/>
      <w:marTop w:val="0"/>
      <w:marBottom w:val="0"/>
      <w:divBdr>
        <w:top w:val="none" w:sz="0" w:space="0" w:color="auto"/>
        <w:left w:val="none" w:sz="0" w:space="0" w:color="auto"/>
        <w:bottom w:val="none" w:sz="0" w:space="0" w:color="auto"/>
        <w:right w:val="none" w:sz="0" w:space="0" w:color="auto"/>
      </w:divBdr>
    </w:div>
    <w:div w:id="1890341040">
      <w:bodyDiv w:val="1"/>
      <w:marLeft w:val="0"/>
      <w:marRight w:val="0"/>
      <w:marTop w:val="0"/>
      <w:marBottom w:val="0"/>
      <w:divBdr>
        <w:top w:val="none" w:sz="0" w:space="0" w:color="auto"/>
        <w:left w:val="none" w:sz="0" w:space="0" w:color="auto"/>
        <w:bottom w:val="none" w:sz="0" w:space="0" w:color="auto"/>
        <w:right w:val="none" w:sz="0" w:space="0" w:color="auto"/>
      </w:divBdr>
    </w:div>
    <w:div w:id="1890459690">
      <w:bodyDiv w:val="1"/>
      <w:marLeft w:val="0"/>
      <w:marRight w:val="0"/>
      <w:marTop w:val="0"/>
      <w:marBottom w:val="0"/>
      <w:divBdr>
        <w:top w:val="none" w:sz="0" w:space="0" w:color="auto"/>
        <w:left w:val="none" w:sz="0" w:space="0" w:color="auto"/>
        <w:bottom w:val="none" w:sz="0" w:space="0" w:color="auto"/>
        <w:right w:val="none" w:sz="0" w:space="0" w:color="auto"/>
      </w:divBdr>
    </w:div>
    <w:div w:id="1890802544">
      <w:bodyDiv w:val="1"/>
      <w:marLeft w:val="0"/>
      <w:marRight w:val="0"/>
      <w:marTop w:val="0"/>
      <w:marBottom w:val="0"/>
      <w:divBdr>
        <w:top w:val="none" w:sz="0" w:space="0" w:color="auto"/>
        <w:left w:val="none" w:sz="0" w:space="0" w:color="auto"/>
        <w:bottom w:val="none" w:sz="0" w:space="0" w:color="auto"/>
        <w:right w:val="none" w:sz="0" w:space="0" w:color="auto"/>
      </w:divBdr>
    </w:div>
    <w:div w:id="1898086189">
      <w:bodyDiv w:val="1"/>
      <w:marLeft w:val="0"/>
      <w:marRight w:val="0"/>
      <w:marTop w:val="0"/>
      <w:marBottom w:val="0"/>
      <w:divBdr>
        <w:top w:val="none" w:sz="0" w:space="0" w:color="auto"/>
        <w:left w:val="none" w:sz="0" w:space="0" w:color="auto"/>
        <w:bottom w:val="none" w:sz="0" w:space="0" w:color="auto"/>
        <w:right w:val="none" w:sz="0" w:space="0" w:color="auto"/>
      </w:divBdr>
    </w:div>
    <w:div w:id="1900552430">
      <w:bodyDiv w:val="1"/>
      <w:marLeft w:val="0"/>
      <w:marRight w:val="0"/>
      <w:marTop w:val="0"/>
      <w:marBottom w:val="0"/>
      <w:divBdr>
        <w:top w:val="none" w:sz="0" w:space="0" w:color="auto"/>
        <w:left w:val="none" w:sz="0" w:space="0" w:color="auto"/>
        <w:bottom w:val="none" w:sz="0" w:space="0" w:color="auto"/>
        <w:right w:val="none" w:sz="0" w:space="0" w:color="auto"/>
      </w:divBdr>
    </w:div>
    <w:div w:id="1901288807">
      <w:bodyDiv w:val="1"/>
      <w:marLeft w:val="0"/>
      <w:marRight w:val="0"/>
      <w:marTop w:val="0"/>
      <w:marBottom w:val="0"/>
      <w:divBdr>
        <w:top w:val="none" w:sz="0" w:space="0" w:color="auto"/>
        <w:left w:val="none" w:sz="0" w:space="0" w:color="auto"/>
        <w:bottom w:val="none" w:sz="0" w:space="0" w:color="auto"/>
        <w:right w:val="none" w:sz="0" w:space="0" w:color="auto"/>
      </w:divBdr>
    </w:div>
    <w:div w:id="1901553804">
      <w:bodyDiv w:val="1"/>
      <w:marLeft w:val="0"/>
      <w:marRight w:val="0"/>
      <w:marTop w:val="0"/>
      <w:marBottom w:val="0"/>
      <w:divBdr>
        <w:top w:val="none" w:sz="0" w:space="0" w:color="auto"/>
        <w:left w:val="none" w:sz="0" w:space="0" w:color="auto"/>
        <w:bottom w:val="none" w:sz="0" w:space="0" w:color="auto"/>
        <w:right w:val="none" w:sz="0" w:space="0" w:color="auto"/>
      </w:divBdr>
    </w:div>
    <w:div w:id="1905681733">
      <w:bodyDiv w:val="1"/>
      <w:marLeft w:val="0"/>
      <w:marRight w:val="0"/>
      <w:marTop w:val="0"/>
      <w:marBottom w:val="0"/>
      <w:divBdr>
        <w:top w:val="none" w:sz="0" w:space="0" w:color="auto"/>
        <w:left w:val="none" w:sz="0" w:space="0" w:color="auto"/>
        <w:bottom w:val="none" w:sz="0" w:space="0" w:color="auto"/>
        <w:right w:val="none" w:sz="0" w:space="0" w:color="auto"/>
      </w:divBdr>
    </w:div>
    <w:div w:id="1909463970">
      <w:bodyDiv w:val="1"/>
      <w:marLeft w:val="0"/>
      <w:marRight w:val="0"/>
      <w:marTop w:val="0"/>
      <w:marBottom w:val="0"/>
      <w:divBdr>
        <w:top w:val="none" w:sz="0" w:space="0" w:color="auto"/>
        <w:left w:val="none" w:sz="0" w:space="0" w:color="auto"/>
        <w:bottom w:val="none" w:sz="0" w:space="0" w:color="auto"/>
        <w:right w:val="none" w:sz="0" w:space="0" w:color="auto"/>
      </w:divBdr>
    </w:div>
    <w:div w:id="1911695272">
      <w:bodyDiv w:val="1"/>
      <w:marLeft w:val="0"/>
      <w:marRight w:val="0"/>
      <w:marTop w:val="0"/>
      <w:marBottom w:val="0"/>
      <w:divBdr>
        <w:top w:val="none" w:sz="0" w:space="0" w:color="auto"/>
        <w:left w:val="none" w:sz="0" w:space="0" w:color="auto"/>
        <w:bottom w:val="none" w:sz="0" w:space="0" w:color="auto"/>
        <w:right w:val="none" w:sz="0" w:space="0" w:color="auto"/>
      </w:divBdr>
    </w:div>
    <w:div w:id="1911768105">
      <w:bodyDiv w:val="1"/>
      <w:marLeft w:val="0"/>
      <w:marRight w:val="0"/>
      <w:marTop w:val="0"/>
      <w:marBottom w:val="0"/>
      <w:divBdr>
        <w:top w:val="none" w:sz="0" w:space="0" w:color="auto"/>
        <w:left w:val="none" w:sz="0" w:space="0" w:color="auto"/>
        <w:bottom w:val="none" w:sz="0" w:space="0" w:color="auto"/>
        <w:right w:val="none" w:sz="0" w:space="0" w:color="auto"/>
      </w:divBdr>
    </w:div>
    <w:div w:id="1921670722">
      <w:bodyDiv w:val="1"/>
      <w:marLeft w:val="0"/>
      <w:marRight w:val="0"/>
      <w:marTop w:val="0"/>
      <w:marBottom w:val="0"/>
      <w:divBdr>
        <w:top w:val="none" w:sz="0" w:space="0" w:color="auto"/>
        <w:left w:val="none" w:sz="0" w:space="0" w:color="auto"/>
        <w:bottom w:val="none" w:sz="0" w:space="0" w:color="auto"/>
        <w:right w:val="none" w:sz="0" w:space="0" w:color="auto"/>
      </w:divBdr>
    </w:div>
    <w:div w:id="1922447759">
      <w:bodyDiv w:val="1"/>
      <w:marLeft w:val="0"/>
      <w:marRight w:val="0"/>
      <w:marTop w:val="0"/>
      <w:marBottom w:val="0"/>
      <w:divBdr>
        <w:top w:val="none" w:sz="0" w:space="0" w:color="auto"/>
        <w:left w:val="none" w:sz="0" w:space="0" w:color="auto"/>
        <w:bottom w:val="none" w:sz="0" w:space="0" w:color="auto"/>
        <w:right w:val="none" w:sz="0" w:space="0" w:color="auto"/>
      </w:divBdr>
    </w:div>
    <w:div w:id="1925021013">
      <w:bodyDiv w:val="1"/>
      <w:marLeft w:val="0"/>
      <w:marRight w:val="0"/>
      <w:marTop w:val="0"/>
      <w:marBottom w:val="0"/>
      <w:divBdr>
        <w:top w:val="none" w:sz="0" w:space="0" w:color="auto"/>
        <w:left w:val="none" w:sz="0" w:space="0" w:color="auto"/>
        <w:bottom w:val="none" w:sz="0" w:space="0" w:color="auto"/>
        <w:right w:val="none" w:sz="0" w:space="0" w:color="auto"/>
      </w:divBdr>
    </w:div>
    <w:div w:id="1930696570">
      <w:bodyDiv w:val="1"/>
      <w:marLeft w:val="0"/>
      <w:marRight w:val="0"/>
      <w:marTop w:val="0"/>
      <w:marBottom w:val="0"/>
      <w:divBdr>
        <w:top w:val="none" w:sz="0" w:space="0" w:color="auto"/>
        <w:left w:val="none" w:sz="0" w:space="0" w:color="auto"/>
        <w:bottom w:val="none" w:sz="0" w:space="0" w:color="auto"/>
        <w:right w:val="none" w:sz="0" w:space="0" w:color="auto"/>
      </w:divBdr>
    </w:div>
    <w:div w:id="1934165959">
      <w:bodyDiv w:val="1"/>
      <w:marLeft w:val="0"/>
      <w:marRight w:val="0"/>
      <w:marTop w:val="0"/>
      <w:marBottom w:val="0"/>
      <w:divBdr>
        <w:top w:val="none" w:sz="0" w:space="0" w:color="auto"/>
        <w:left w:val="none" w:sz="0" w:space="0" w:color="auto"/>
        <w:bottom w:val="none" w:sz="0" w:space="0" w:color="auto"/>
        <w:right w:val="none" w:sz="0" w:space="0" w:color="auto"/>
      </w:divBdr>
    </w:div>
    <w:div w:id="1936356343">
      <w:bodyDiv w:val="1"/>
      <w:marLeft w:val="0"/>
      <w:marRight w:val="0"/>
      <w:marTop w:val="0"/>
      <w:marBottom w:val="0"/>
      <w:divBdr>
        <w:top w:val="none" w:sz="0" w:space="0" w:color="auto"/>
        <w:left w:val="none" w:sz="0" w:space="0" w:color="auto"/>
        <w:bottom w:val="none" w:sz="0" w:space="0" w:color="auto"/>
        <w:right w:val="none" w:sz="0" w:space="0" w:color="auto"/>
      </w:divBdr>
    </w:div>
    <w:div w:id="1941139073">
      <w:bodyDiv w:val="1"/>
      <w:marLeft w:val="0"/>
      <w:marRight w:val="0"/>
      <w:marTop w:val="0"/>
      <w:marBottom w:val="0"/>
      <w:divBdr>
        <w:top w:val="none" w:sz="0" w:space="0" w:color="auto"/>
        <w:left w:val="none" w:sz="0" w:space="0" w:color="auto"/>
        <w:bottom w:val="none" w:sz="0" w:space="0" w:color="auto"/>
        <w:right w:val="none" w:sz="0" w:space="0" w:color="auto"/>
      </w:divBdr>
    </w:div>
    <w:div w:id="1942103075">
      <w:bodyDiv w:val="1"/>
      <w:marLeft w:val="0"/>
      <w:marRight w:val="0"/>
      <w:marTop w:val="0"/>
      <w:marBottom w:val="0"/>
      <w:divBdr>
        <w:top w:val="none" w:sz="0" w:space="0" w:color="auto"/>
        <w:left w:val="none" w:sz="0" w:space="0" w:color="auto"/>
        <w:bottom w:val="none" w:sz="0" w:space="0" w:color="auto"/>
        <w:right w:val="none" w:sz="0" w:space="0" w:color="auto"/>
      </w:divBdr>
    </w:div>
    <w:div w:id="1944918313">
      <w:bodyDiv w:val="1"/>
      <w:marLeft w:val="0"/>
      <w:marRight w:val="0"/>
      <w:marTop w:val="0"/>
      <w:marBottom w:val="0"/>
      <w:divBdr>
        <w:top w:val="none" w:sz="0" w:space="0" w:color="auto"/>
        <w:left w:val="none" w:sz="0" w:space="0" w:color="auto"/>
        <w:bottom w:val="none" w:sz="0" w:space="0" w:color="auto"/>
        <w:right w:val="none" w:sz="0" w:space="0" w:color="auto"/>
      </w:divBdr>
    </w:div>
    <w:div w:id="1947955892">
      <w:bodyDiv w:val="1"/>
      <w:marLeft w:val="0"/>
      <w:marRight w:val="0"/>
      <w:marTop w:val="0"/>
      <w:marBottom w:val="0"/>
      <w:divBdr>
        <w:top w:val="none" w:sz="0" w:space="0" w:color="auto"/>
        <w:left w:val="none" w:sz="0" w:space="0" w:color="auto"/>
        <w:bottom w:val="none" w:sz="0" w:space="0" w:color="auto"/>
        <w:right w:val="none" w:sz="0" w:space="0" w:color="auto"/>
      </w:divBdr>
    </w:div>
    <w:div w:id="1949699922">
      <w:bodyDiv w:val="1"/>
      <w:marLeft w:val="0"/>
      <w:marRight w:val="0"/>
      <w:marTop w:val="0"/>
      <w:marBottom w:val="0"/>
      <w:divBdr>
        <w:top w:val="none" w:sz="0" w:space="0" w:color="auto"/>
        <w:left w:val="none" w:sz="0" w:space="0" w:color="auto"/>
        <w:bottom w:val="none" w:sz="0" w:space="0" w:color="auto"/>
        <w:right w:val="none" w:sz="0" w:space="0" w:color="auto"/>
      </w:divBdr>
    </w:div>
    <w:div w:id="1950384103">
      <w:bodyDiv w:val="1"/>
      <w:marLeft w:val="0"/>
      <w:marRight w:val="0"/>
      <w:marTop w:val="0"/>
      <w:marBottom w:val="0"/>
      <w:divBdr>
        <w:top w:val="none" w:sz="0" w:space="0" w:color="auto"/>
        <w:left w:val="none" w:sz="0" w:space="0" w:color="auto"/>
        <w:bottom w:val="none" w:sz="0" w:space="0" w:color="auto"/>
        <w:right w:val="none" w:sz="0" w:space="0" w:color="auto"/>
      </w:divBdr>
    </w:div>
    <w:div w:id="1950622010">
      <w:bodyDiv w:val="1"/>
      <w:marLeft w:val="0"/>
      <w:marRight w:val="0"/>
      <w:marTop w:val="0"/>
      <w:marBottom w:val="0"/>
      <w:divBdr>
        <w:top w:val="none" w:sz="0" w:space="0" w:color="auto"/>
        <w:left w:val="none" w:sz="0" w:space="0" w:color="auto"/>
        <w:bottom w:val="none" w:sz="0" w:space="0" w:color="auto"/>
        <w:right w:val="none" w:sz="0" w:space="0" w:color="auto"/>
      </w:divBdr>
    </w:div>
    <w:div w:id="1954704646">
      <w:bodyDiv w:val="1"/>
      <w:marLeft w:val="0"/>
      <w:marRight w:val="0"/>
      <w:marTop w:val="0"/>
      <w:marBottom w:val="0"/>
      <w:divBdr>
        <w:top w:val="none" w:sz="0" w:space="0" w:color="auto"/>
        <w:left w:val="none" w:sz="0" w:space="0" w:color="auto"/>
        <w:bottom w:val="none" w:sz="0" w:space="0" w:color="auto"/>
        <w:right w:val="none" w:sz="0" w:space="0" w:color="auto"/>
      </w:divBdr>
    </w:div>
    <w:div w:id="1961105042">
      <w:bodyDiv w:val="1"/>
      <w:marLeft w:val="0"/>
      <w:marRight w:val="0"/>
      <w:marTop w:val="0"/>
      <w:marBottom w:val="0"/>
      <w:divBdr>
        <w:top w:val="none" w:sz="0" w:space="0" w:color="auto"/>
        <w:left w:val="none" w:sz="0" w:space="0" w:color="auto"/>
        <w:bottom w:val="none" w:sz="0" w:space="0" w:color="auto"/>
        <w:right w:val="none" w:sz="0" w:space="0" w:color="auto"/>
      </w:divBdr>
    </w:div>
    <w:div w:id="1967545514">
      <w:bodyDiv w:val="1"/>
      <w:marLeft w:val="0"/>
      <w:marRight w:val="0"/>
      <w:marTop w:val="0"/>
      <w:marBottom w:val="0"/>
      <w:divBdr>
        <w:top w:val="none" w:sz="0" w:space="0" w:color="auto"/>
        <w:left w:val="none" w:sz="0" w:space="0" w:color="auto"/>
        <w:bottom w:val="none" w:sz="0" w:space="0" w:color="auto"/>
        <w:right w:val="none" w:sz="0" w:space="0" w:color="auto"/>
      </w:divBdr>
    </w:div>
    <w:div w:id="1974209942">
      <w:bodyDiv w:val="1"/>
      <w:marLeft w:val="0"/>
      <w:marRight w:val="0"/>
      <w:marTop w:val="0"/>
      <w:marBottom w:val="0"/>
      <w:divBdr>
        <w:top w:val="none" w:sz="0" w:space="0" w:color="auto"/>
        <w:left w:val="none" w:sz="0" w:space="0" w:color="auto"/>
        <w:bottom w:val="none" w:sz="0" w:space="0" w:color="auto"/>
        <w:right w:val="none" w:sz="0" w:space="0" w:color="auto"/>
      </w:divBdr>
    </w:div>
    <w:div w:id="1974602946">
      <w:bodyDiv w:val="1"/>
      <w:marLeft w:val="0"/>
      <w:marRight w:val="0"/>
      <w:marTop w:val="0"/>
      <w:marBottom w:val="0"/>
      <w:divBdr>
        <w:top w:val="none" w:sz="0" w:space="0" w:color="auto"/>
        <w:left w:val="none" w:sz="0" w:space="0" w:color="auto"/>
        <w:bottom w:val="none" w:sz="0" w:space="0" w:color="auto"/>
        <w:right w:val="none" w:sz="0" w:space="0" w:color="auto"/>
      </w:divBdr>
    </w:div>
    <w:div w:id="1979337580">
      <w:bodyDiv w:val="1"/>
      <w:marLeft w:val="0"/>
      <w:marRight w:val="0"/>
      <w:marTop w:val="0"/>
      <w:marBottom w:val="0"/>
      <w:divBdr>
        <w:top w:val="none" w:sz="0" w:space="0" w:color="auto"/>
        <w:left w:val="none" w:sz="0" w:space="0" w:color="auto"/>
        <w:bottom w:val="none" w:sz="0" w:space="0" w:color="auto"/>
        <w:right w:val="none" w:sz="0" w:space="0" w:color="auto"/>
      </w:divBdr>
    </w:div>
    <w:div w:id="1979723289">
      <w:bodyDiv w:val="1"/>
      <w:marLeft w:val="0"/>
      <w:marRight w:val="0"/>
      <w:marTop w:val="0"/>
      <w:marBottom w:val="0"/>
      <w:divBdr>
        <w:top w:val="none" w:sz="0" w:space="0" w:color="auto"/>
        <w:left w:val="none" w:sz="0" w:space="0" w:color="auto"/>
        <w:bottom w:val="none" w:sz="0" w:space="0" w:color="auto"/>
        <w:right w:val="none" w:sz="0" w:space="0" w:color="auto"/>
      </w:divBdr>
    </w:div>
    <w:div w:id="1985505059">
      <w:bodyDiv w:val="1"/>
      <w:marLeft w:val="0"/>
      <w:marRight w:val="0"/>
      <w:marTop w:val="0"/>
      <w:marBottom w:val="0"/>
      <w:divBdr>
        <w:top w:val="none" w:sz="0" w:space="0" w:color="auto"/>
        <w:left w:val="none" w:sz="0" w:space="0" w:color="auto"/>
        <w:bottom w:val="none" w:sz="0" w:space="0" w:color="auto"/>
        <w:right w:val="none" w:sz="0" w:space="0" w:color="auto"/>
      </w:divBdr>
    </w:div>
    <w:div w:id="1995603943">
      <w:bodyDiv w:val="1"/>
      <w:marLeft w:val="0"/>
      <w:marRight w:val="0"/>
      <w:marTop w:val="0"/>
      <w:marBottom w:val="0"/>
      <w:divBdr>
        <w:top w:val="none" w:sz="0" w:space="0" w:color="auto"/>
        <w:left w:val="none" w:sz="0" w:space="0" w:color="auto"/>
        <w:bottom w:val="none" w:sz="0" w:space="0" w:color="auto"/>
        <w:right w:val="none" w:sz="0" w:space="0" w:color="auto"/>
      </w:divBdr>
    </w:div>
    <w:div w:id="1998456012">
      <w:bodyDiv w:val="1"/>
      <w:marLeft w:val="0"/>
      <w:marRight w:val="0"/>
      <w:marTop w:val="0"/>
      <w:marBottom w:val="0"/>
      <w:divBdr>
        <w:top w:val="none" w:sz="0" w:space="0" w:color="auto"/>
        <w:left w:val="none" w:sz="0" w:space="0" w:color="auto"/>
        <w:bottom w:val="none" w:sz="0" w:space="0" w:color="auto"/>
        <w:right w:val="none" w:sz="0" w:space="0" w:color="auto"/>
      </w:divBdr>
    </w:div>
    <w:div w:id="2001300807">
      <w:bodyDiv w:val="1"/>
      <w:marLeft w:val="0"/>
      <w:marRight w:val="0"/>
      <w:marTop w:val="0"/>
      <w:marBottom w:val="0"/>
      <w:divBdr>
        <w:top w:val="none" w:sz="0" w:space="0" w:color="auto"/>
        <w:left w:val="none" w:sz="0" w:space="0" w:color="auto"/>
        <w:bottom w:val="none" w:sz="0" w:space="0" w:color="auto"/>
        <w:right w:val="none" w:sz="0" w:space="0" w:color="auto"/>
      </w:divBdr>
    </w:div>
    <w:div w:id="2006740057">
      <w:bodyDiv w:val="1"/>
      <w:marLeft w:val="0"/>
      <w:marRight w:val="0"/>
      <w:marTop w:val="0"/>
      <w:marBottom w:val="0"/>
      <w:divBdr>
        <w:top w:val="none" w:sz="0" w:space="0" w:color="auto"/>
        <w:left w:val="none" w:sz="0" w:space="0" w:color="auto"/>
        <w:bottom w:val="none" w:sz="0" w:space="0" w:color="auto"/>
        <w:right w:val="none" w:sz="0" w:space="0" w:color="auto"/>
      </w:divBdr>
    </w:div>
    <w:div w:id="2006935851">
      <w:bodyDiv w:val="1"/>
      <w:marLeft w:val="0"/>
      <w:marRight w:val="0"/>
      <w:marTop w:val="0"/>
      <w:marBottom w:val="0"/>
      <w:divBdr>
        <w:top w:val="none" w:sz="0" w:space="0" w:color="auto"/>
        <w:left w:val="none" w:sz="0" w:space="0" w:color="auto"/>
        <w:bottom w:val="none" w:sz="0" w:space="0" w:color="auto"/>
        <w:right w:val="none" w:sz="0" w:space="0" w:color="auto"/>
      </w:divBdr>
    </w:div>
    <w:div w:id="2009479585">
      <w:bodyDiv w:val="1"/>
      <w:marLeft w:val="0"/>
      <w:marRight w:val="0"/>
      <w:marTop w:val="0"/>
      <w:marBottom w:val="0"/>
      <w:divBdr>
        <w:top w:val="none" w:sz="0" w:space="0" w:color="auto"/>
        <w:left w:val="none" w:sz="0" w:space="0" w:color="auto"/>
        <w:bottom w:val="none" w:sz="0" w:space="0" w:color="auto"/>
        <w:right w:val="none" w:sz="0" w:space="0" w:color="auto"/>
      </w:divBdr>
    </w:div>
    <w:div w:id="2012371512">
      <w:bodyDiv w:val="1"/>
      <w:marLeft w:val="0"/>
      <w:marRight w:val="0"/>
      <w:marTop w:val="0"/>
      <w:marBottom w:val="0"/>
      <w:divBdr>
        <w:top w:val="none" w:sz="0" w:space="0" w:color="auto"/>
        <w:left w:val="none" w:sz="0" w:space="0" w:color="auto"/>
        <w:bottom w:val="none" w:sz="0" w:space="0" w:color="auto"/>
        <w:right w:val="none" w:sz="0" w:space="0" w:color="auto"/>
      </w:divBdr>
    </w:div>
    <w:div w:id="2014138408">
      <w:bodyDiv w:val="1"/>
      <w:marLeft w:val="0"/>
      <w:marRight w:val="0"/>
      <w:marTop w:val="0"/>
      <w:marBottom w:val="0"/>
      <w:divBdr>
        <w:top w:val="none" w:sz="0" w:space="0" w:color="auto"/>
        <w:left w:val="none" w:sz="0" w:space="0" w:color="auto"/>
        <w:bottom w:val="none" w:sz="0" w:space="0" w:color="auto"/>
        <w:right w:val="none" w:sz="0" w:space="0" w:color="auto"/>
      </w:divBdr>
    </w:div>
    <w:div w:id="2017805394">
      <w:bodyDiv w:val="1"/>
      <w:marLeft w:val="0"/>
      <w:marRight w:val="0"/>
      <w:marTop w:val="0"/>
      <w:marBottom w:val="0"/>
      <w:divBdr>
        <w:top w:val="none" w:sz="0" w:space="0" w:color="auto"/>
        <w:left w:val="none" w:sz="0" w:space="0" w:color="auto"/>
        <w:bottom w:val="none" w:sz="0" w:space="0" w:color="auto"/>
        <w:right w:val="none" w:sz="0" w:space="0" w:color="auto"/>
      </w:divBdr>
    </w:div>
    <w:div w:id="2020348829">
      <w:bodyDiv w:val="1"/>
      <w:marLeft w:val="0"/>
      <w:marRight w:val="0"/>
      <w:marTop w:val="0"/>
      <w:marBottom w:val="0"/>
      <w:divBdr>
        <w:top w:val="none" w:sz="0" w:space="0" w:color="auto"/>
        <w:left w:val="none" w:sz="0" w:space="0" w:color="auto"/>
        <w:bottom w:val="none" w:sz="0" w:space="0" w:color="auto"/>
        <w:right w:val="none" w:sz="0" w:space="0" w:color="auto"/>
      </w:divBdr>
    </w:div>
    <w:div w:id="2021734734">
      <w:bodyDiv w:val="1"/>
      <w:marLeft w:val="0"/>
      <w:marRight w:val="0"/>
      <w:marTop w:val="0"/>
      <w:marBottom w:val="0"/>
      <w:divBdr>
        <w:top w:val="none" w:sz="0" w:space="0" w:color="auto"/>
        <w:left w:val="none" w:sz="0" w:space="0" w:color="auto"/>
        <w:bottom w:val="none" w:sz="0" w:space="0" w:color="auto"/>
        <w:right w:val="none" w:sz="0" w:space="0" w:color="auto"/>
      </w:divBdr>
    </w:div>
    <w:div w:id="2022049319">
      <w:bodyDiv w:val="1"/>
      <w:marLeft w:val="0"/>
      <w:marRight w:val="0"/>
      <w:marTop w:val="0"/>
      <w:marBottom w:val="0"/>
      <w:divBdr>
        <w:top w:val="none" w:sz="0" w:space="0" w:color="auto"/>
        <w:left w:val="none" w:sz="0" w:space="0" w:color="auto"/>
        <w:bottom w:val="none" w:sz="0" w:space="0" w:color="auto"/>
        <w:right w:val="none" w:sz="0" w:space="0" w:color="auto"/>
      </w:divBdr>
    </w:div>
    <w:div w:id="2022467729">
      <w:bodyDiv w:val="1"/>
      <w:marLeft w:val="0"/>
      <w:marRight w:val="0"/>
      <w:marTop w:val="0"/>
      <w:marBottom w:val="0"/>
      <w:divBdr>
        <w:top w:val="none" w:sz="0" w:space="0" w:color="auto"/>
        <w:left w:val="none" w:sz="0" w:space="0" w:color="auto"/>
        <w:bottom w:val="none" w:sz="0" w:space="0" w:color="auto"/>
        <w:right w:val="none" w:sz="0" w:space="0" w:color="auto"/>
      </w:divBdr>
    </w:div>
    <w:div w:id="2023584783">
      <w:bodyDiv w:val="1"/>
      <w:marLeft w:val="0"/>
      <w:marRight w:val="0"/>
      <w:marTop w:val="0"/>
      <w:marBottom w:val="0"/>
      <w:divBdr>
        <w:top w:val="none" w:sz="0" w:space="0" w:color="auto"/>
        <w:left w:val="none" w:sz="0" w:space="0" w:color="auto"/>
        <w:bottom w:val="none" w:sz="0" w:space="0" w:color="auto"/>
        <w:right w:val="none" w:sz="0" w:space="0" w:color="auto"/>
      </w:divBdr>
    </w:div>
    <w:div w:id="2032486702">
      <w:bodyDiv w:val="1"/>
      <w:marLeft w:val="0"/>
      <w:marRight w:val="0"/>
      <w:marTop w:val="0"/>
      <w:marBottom w:val="0"/>
      <w:divBdr>
        <w:top w:val="none" w:sz="0" w:space="0" w:color="auto"/>
        <w:left w:val="none" w:sz="0" w:space="0" w:color="auto"/>
        <w:bottom w:val="none" w:sz="0" w:space="0" w:color="auto"/>
        <w:right w:val="none" w:sz="0" w:space="0" w:color="auto"/>
      </w:divBdr>
    </w:div>
    <w:div w:id="2035419003">
      <w:bodyDiv w:val="1"/>
      <w:marLeft w:val="0"/>
      <w:marRight w:val="0"/>
      <w:marTop w:val="0"/>
      <w:marBottom w:val="0"/>
      <w:divBdr>
        <w:top w:val="none" w:sz="0" w:space="0" w:color="auto"/>
        <w:left w:val="none" w:sz="0" w:space="0" w:color="auto"/>
        <w:bottom w:val="none" w:sz="0" w:space="0" w:color="auto"/>
        <w:right w:val="none" w:sz="0" w:space="0" w:color="auto"/>
      </w:divBdr>
    </w:div>
    <w:div w:id="2037542077">
      <w:bodyDiv w:val="1"/>
      <w:marLeft w:val="0"/>
      <w:marRight w:val="0"/>
      <w:marTop w:val="0"/>
      <w:marBottom w:val="0"/>
      <w:divBdr>
        <w:top w:val="none" w:sz="0" w:space="0" w:color="auto"/>
        <w:left w:val="none" w:sz="0" w:space="0" w:color="auto"/>
        <w:bottom w:val="none" w:sz="0" w:space="0" w:color="auto"/>
        <w:right w:val="none" w:sz="0" w:space="0" w:color="auto"/>
      </w:divBdr>
    </w:div>
    <w:div w:id="2038500789">
      <w:bodyDiv w:val="1"/>
      <w:marLeft w:val="0"/>
      <w:marRight w:val="0"/>
      <w:marTop w:val="0"/>
      <w:marBottom w:val="0"/>
      <w:divBdr>
        <w:top w:val="none" w:sz="0" w:space="0" w:color="auto"/>
        <w:left w:val="none" w:sz="0" w:space="0" w:color="auto"/>
        <w:bottom w:val="none" w:sz="0" w:space="0" w:color="auto"/>
        <w:right w:val="none" w:sz="0" w:space="0" w:color="auto"/>
      </w:divBdr>
    </w:div>
    <w:div w:id="2042708194">
      <w:bodyDiv w:val="1"/>
      <w:marLeft w:val="0"/>
      <w:marRight w:val="0"/>
      <w:marTop w:val="0"/>
      <w:marBottom w:val="0"/>
      <w:divBdr>
        <w:top w:val="none" w:sz="0" w:space="0" w:color="auto"/>
        <w:left w:val="none" w:sz="0" w:space="0" w:color="auto"/>
        <w:bottom w:val="none" w:sz="0" w:space="0" w:color="auto"/>
        <w:right w:val="none" w:sz="0" w:space="0" w:color="auto"/>
      </w:divBdr>
    </w:div>
    <w:div w:id="2042777097">
      <w:bodyDiv w:val="1"/>
      <w:marLeft w:val="0"/>
      <w:marRight w:val="0"/>
      <w:marTop w:val="0"/>
      <w:marBottom w:val="0"/>
      <w:divBdr>
        <w:top w:val="none" w:sz="0" w:space="0" w:color="auto"/>
        <w:left w:val="none" w:sz="0" w:space="0" w:color="auto"/>
        <w:bottom w:val="none" w:sz="0" w:space="0" w:color="auto"/>
        <w:right w:val="none" w:sz="0" w:space="0" w:color="auto"/>
      </w:divBdr>
    </w:div>
    <w:div w:id="2043940540">
      <w:bodyDiv w:val="1"/>
      <w:marLeft w:val="0"/>
      <w:marRight w:val="0"/>
      <w:marTop w:val="0"/>
      <w:marBottom w:val="0"/>
      <w:divBdr>
        <w:top w:val="none" w:sz="0" w:space="0" w:color="auto"/>
        <w:left w:val="none" w:sz="0" w:space="0" w:color="auto"/>
        <w:bottom w:val="none" w:sz="0" w:space="0" w:color="auto"/>
        <w:right w:val="none" w:sz="0" w:space="0" w:color="auto"/>
      </w:divBdr>
    </w:div>
    <w:div w:id="2045404313">
      <w:bodyDiv w:val="1"/>
      <w:marLeft w:val="0"/>
      <w:marRight w:val="0"/>
      <w:marTop w:val="0"/>
      <w:marBottom w:val="0"/>
      <w:divBdr>
        <w:top w:val="none" w:sz="0" w:space="0" w:color="auto"/>
        <w:left w:val="none" w:sz="0" w:space="0" w:color="auto"/>
        <w:bottom w:val="none" w:sz="0" w:space="0" w:color="auto"/>
        <w:right w:val="none" w:sz="0" w:space="0" w:color="auto"/>
      </w:divBdr>
    </w:div>
    <w:div w:id="2045785165">
      <w:bodyDiv w:val="1"/>
      <w:marLeft w:val="0"/>
      <w:marRight w:val="0"/>
      <w:marTop w:val="0"/>
      <w:marBottom w:val="0"/>
      <w:divBdr>
        <w:top w:val="none" w:sz="0" w:space="0" w:color="auto"/>
        <w:left w:val="none" w:sz="0" w:space="0" w:color="auto"/>
        <w:bottom w:val="none" w:sz="0" w:space="0" w:color="auto"/>
        <w:right w:val="none" w:sz="0" w:space="0" w:color="auto"/>
      </w:divBdr>
    </w:div>
    <w:div w:id="2050295823">
      <w:bodyDiv w:val="1"/>
      <w:marLeft w:val="0"/>
      <w:marRight w:val="0"/>
      <w:marTop w:val="0"/>
      <w:marBottom w:val="0"/>
      <w:divBdr>
        <w:top w:val="none" w:sz="0" w:space="0" w:color="auto"/>
        <w:left w:val="none" w:sz="0" w:space="0" w:color="auto"/>
        <w:bottom w:val="none" w:sz="0" w:space="0" w:color="auto"/>
        <w:right w:val="none" w:sz="0" w:space="0" w:color="auto"/>
      </w:divBdr>
    </w:div>
    <w:div w:id="2050572882">
      <w:bodyDiv w:val="1"/>
      <w:marLeft w:val="0"/>
      <w:marRight w:val="0"/>
      <w:marTop w:val="0"/>
      <w:marBottom w:val="0"/>
      <w:divBdr>
        <w:top w:val="none" w:sz="0" w:space="0" w:color="auto"/>
        <w:left w:val="none" w:sz="0" w:space="0" w:color="auto"/>
        <w:bottom w:val="none" w:sz="0" w:space="0" w:color="auto"/>
        <w:right w:val="none" w:sz="0" w:space="0" w:color="auto"/>
      </w:divBdr>
    </w:div>
    <w:div w:id="2054890781">
      <w:bodyDiv w:val="1"/>
      <w:marLeft w:val="0"/>
      <w:marRight w:val="0"/>
      <w:marTop w:val="0"/>
      <w:marBottom w:val="0"/>
      <w:divBdr>
        <w:top w:val="none" w:sz="0" w:space="0" w:color="auto"/>
        <w:left w:val="none" w:sz="0" w:space="0" w:color="auto"/>
        <w:bottom w:val="none" w:sz="0" w:space="0" w:color="auto"/>
        <w:right w:val="none" w:sz="0" w:space="0" w:color="auto"/>
      </w:divBdr>
    </w:div>
    <w:div w:id="2055081797">
      <w:bodyDiv w:val="1"/>
      <w:marLeft w:val="0"/>
      <w:marRight w:val="0"/>
      <w:marTop w:val="0"/>
      <w:marBottom w:val="0"/>
      <w:divBdr>
        <w:top w:val="none" w:sz="0" w:space="0" w:color="auto"/>
        <w:left w:val="none" w:sz="0" w:space="0" w:color="auto"/>
        <w:bottom w:val="none" w:sz="0" w:space="0" w:color="auto"/>
        <w:right w:val="none" w:sz="0" w:space="0" w:color="auto"/>
      </w:divBdr>
    </w:div>
    <w:div w:id="2055538144">
      <w:bodyDiv w:val="1"/>
      <w:marLeft w:val="0"/>
      <w:marRight w:val="0"/>
      <w:marTop w:val="0"/>
      <w:marBottom w:val="0"/>
      <w:divBdr>
        <w:top w:val="none" w:sz="0" w:space="0" w:color="auto"/>
        <w:left w:val="none" w:sz="0" w:space="0" w:color="auto"/>
        <w:bottom w:val="none" w:sz="0" w:space="0" w:color="auto"/>
        <w:right w:val="none" w:sz="0" w:space="0" w:color="auto"/>
      </w:divBdr>
    </w:div>
    <w:div w:id="2057046734">
      <w:bodyDiv w:val="1"/>
      <w:marLeft w:val="0"/>
      <w:marRight w:val="0"/>
      <w:marTop w:val="0"/>
      <w:marBottom w:val="0"/>
      <w:divBdr>
        <w:top w:val="none" w:sz="0" w:space="0" w:color="auto"/>
        <w:left w:val="none" w:sz="0" w:space="0" w:color="auto"/>
        <w:bottom w:val="none" w:sz="0" w:space="0" w:color="auto"/>
        <w:right w:val="none" w:sz="0" w:space="0" w:color="auto"/>
      </w:divBdr>
    </w:div>
    <w:div w:id="2064867753">
      <w:bodyDiv w:val="1"/>
      <w:marLeft w:val="0"/>
      <w:marRight w:val="0"/>
      <w:marTop w:val="0"/>
      <w:marBottom w:val="0"/>
      <w:divBdr>
        <w:top w:val="none" w:sz="0" w:space="0" w:color="auto"/>
        <w:left w:val="none" w:sz="0" w:space="0" w:color="auto"/>
        <w:bottom w:val="none" w:sz="0" w:space="0" w:color="auto"/>
        <w:right w:val="none" w:sz="0" w:space="0" w:color="auto"/>
      </w:divBdr>
    </w:div>
    <w:div w:id="2065106282">
      <w:bodyDiv w:val="1"/>
      <w:marLeft w:val="0"/>
      <w:marRight w:val="0"/>
      <w:marTop w:val="0"/>
      <w:marBottom w:val="0"/>
      <w:divBdr>
        <w:top w:val="none" w:sz="0" w:space="0" w:color="auto"/>
        <w:left w:val="none" w:sz="0" w:space="0" w:color="auto"/>
        <w:bottom w:val="none" w:sz="0" w:space="0" w:color="auto"/>
        <w:right w:val="none" w:sz="0" w:space="0" w:color="auto"/>
      </w:divBdr>
    </w:div>
    <w:div w:id="2067409740">
      <w:bodyDiv w:val="1"/>
      <w:marLeft w:val="0"/>
      <w:marRight w:val="0"/>
      <w:marTop w:val="0"/>
      <w:marBottom w:val="0"/>
      <w:divBdr>
        <w:top w:val="none" w:sz="0" w:space="0" w:color="auto"/>
        <w:left w:val="none" w:sz="0" w:space="0" w:color="auto"/>
        <w:bottom w:val="none" w:sz="0" w:space="0" w:color="auto"/>
        <w:right w:val="none" w:sz="0" w:space="0" w:color="auto"/>
      </w:divBdr>
    </w:div>
    <w:div w:id="2071996829">
      <w:bodyDiv w:val="1"/>
      <w:marLeft w:val="0"/>
      <w:marRight w:val="0"/>
      <w:marTop w:val="0"/>
      <w:marBottom w:val="0"/>
      <w:divBdr>
        <w:top w:val="none" w:sz="0" w:space="0" w:color="auto"/>
        <w:left w:val="none" w:sz="0" w:space="0" w:color="auto"/>
        <w:bottom w:val="none" w:sz="0" w:space="0" w:color="auto"/>
        <w:right w:val="none" w:sz="0" w:space="0" w:color="auto"/>
      </w:divBdr>
    </w:div>
    <w:div w:id="2073191251">
      <w:bodyDiv w:val="1"/>
      <w:marLeft w:val="0"/>
      <w:marRight w:val="0"/>
      <w:marTop w:val="0"/>
      <w:marBottom w:val="0"/>
      <w:divBdr>
        <w:top w:val="none" w:sz="0" w:space="0" w:color="auto"/>
        <w:left w:val="none" w:sz="0" w:space="0" w:color="auto"/>
        <w:bottom w:val="none" w:sz="0" w:space="0" w:color="auto"/>
        <w:right w:val="none" w:sz="0" w:space="0" w:color="auto"/>
      </w:divBdr>
    </w:div>
    <w:div w:id="2075733535">
      <w:bodyDiv w:val="1"/>
      <w:marLeft w:val="0"/>
      <w:marRight w:val="0"/>
      <w:marTop w:val="0"/>
      <w:marBottom w:val="0"/>
      <w:divBdr>
        <w:top w:val="none" w:sz="0" w:space="0" w:color="auto"/>
        <w:left w:val="none" w:sz="0" w:space="0" w:color="auto"/>
        <w:bottom w:val="none" w:sz="0" w:space="0" w:color="auto"/>
        <w:right w:val="none" w:sz="0" w:space="0" w:color="auto"/>
      </w:divBdr>
    </w:div>
    <w:div w:id="2078555225">
      <w:bodyDiv w:val="1"/>
      <w:marLeft w:val="0"/>
      <w:marRight w:val="0"/>
      <w:marTop w:val="0"/>
      <w:marBottom w:val="0"/>
      <w:divBdr>
        <w:top w:val="none" w:sz="0" w:space="0" w:color="auto"/>
        <w:left w:val="none" w:sz="0" w:space="0" w:color="auto"/>
        <w:bottom w:val="none" w:sz="0" w:space="0" w:color="auto"/>
        <w:right w:val="none" w:sz="0" w:space="0" w:color="auto"/>
      </w:divBdr>
    </w:div>
    <w:div w:id="2079403126">
      <w:bodyDiv w:val="1"/>
      <w:marLeft w:val="0"/>
      <w:marRight w:val="0"/>
      <w:marTop w:val="0"/>
      <w:marBottom w:val="0"/>
      <w:divBdr>
        <w:top w:val="none" w:sz="0" w:space="0" w:color="auto"/>
        <w:left w:val="none" w:sz="0" w:space="0" w:color="auto"/>
        <w:bottom w:val="none" w:sz="0" w:space="0" w:color="auto"/>
        <w:right w:val="none" w:sz="0" w:space="0" w:color="auto"/>
      </w:divBdr>
    </w:div>
    <w:div w:id="2089502485">
      <w:bodyDiv w:val="1"/>
      <w:marLeft w:val="0"/>
      <w:marRight w:val="0"/>
      <w:marTop w:val="0"/>
      <w:marBottom w:val="0"/>
      <w:divBdr>
        <w:top w:val="none" w:sz="0" w:space="0" w:color="auto"/>
        <w:left w:val="none" w:sz="0" w:space="0" w:color="auto"/>
        <w:bottom w:val="none" w:sz="0" w:space="0" w:color="auto"/>
        <w:right w:val="none" w:sz="0" w:space="0" w:color="auto"/>
      </w:divBdr>
    </w:div>
    <w:div w:id="2097507719">
      <w:bodyDiv w:val="1"/>
      <w:marLeft w:val="0"/>
      <w:marRight w:val="0"/>
      <w:marTop w:val="0"/>
      <w:marBottom w:val="0"/>
      <w:divBdr>
        <w:top w:val="none" w:sz="0" w:space="0" w:color="auto"/>
        <w:left w:val="none" w:sz="0" w:space="0" w:color="auto"/>
        <w:bottom w:val="none" w:sz="0" w:space="0" w:color="auto"/>
        <w:right w:val="none" w:sz="0" w:space="0" w:color="auto"/>
      </w:divBdr>
    </w:div>
    <w:div w:id="2099400128">
      <w:bodyDiv w:val="1"/>
      <w:marLeft w:val="0"/>
      <w:marRight w:val="0"/>
      <w:marTop w:val="0"/>
      <w:marBottom w:val="0"/>
      <w:divBdr>
        <w:top w:val="none" w:sz="0" w:space="0" w:color="auto"/>
        <w:left w:val="none" w:sz="0" w:space="0" w:color="auto"/>
        <w:bottom w:val="none" w:sz="0" w:space="0" w:color="auto"/>
        <w:right w:val="none" w:sz="0" w:space="0" w:color="auto"/>
      </w:divBdr>
    </w:div>
    <w:div w:id="2099716090">
      <w:bodyDiv w:val="1"/>
      <w:marLeft w:val="0"/>
      <w:marRight w:val="0"/>
      <w:marTop w:val="0"/>
      <w:marBottom w:val="0"/>
      <w:divBdr>
        <w:top w:val="none" w:sz="0" w:space="0" w:color="auto"/>
        <w:left w:val="none" w:sz="0" w:space="0" w:color="auto"/>
        <w:bottom w:val="none" w:sz="0" w:space="0" w:color="auto"/>
        <w:right w:val="none" w:sz="0" w:space="0" w:color="auto"/>
      </w:divBdr>
    </w:div>
    <w:div w:id="2100828296">
      <w:bodyDiv w:val="1"/>
      <w:marLeft w:val="0"/>
      <w:marRight w:val="0"/>
      <w:marTop w:val="0"/>
      <w:marBottom w:val="0"/>
      <w:divBdr>
        <w:top w:val="none" w:sz="0" w:space="0" w:color="auto"/>
        <w:left w:val="none" w:sz="0" w:space="0" w:color="auto"/>
        <w:bottom w:val="none" w:sz="0" w:space="0" w:color="auto"/>
        <w:right w:val="none" w:sz="0" w:space="0" w:color="auto"/>
      </w:divBdr>
    </w:div>
    <w:div w:id="2100906042">
      <w:bodyDiv w:val="1"/>
      <w:marLeft w:val="0"/>
      <w:marRight w:val="0"/>
      <w:marTop w:val="0"/>
      <w:marBottom w:val="0"/>
      <w:divBdr>
        <w:top w:val="none" w:sz="0" w:space="0" w:color="auto"/>
        <w:left w:val="none" w:sz="0" w:space="0" w:color="auto"/>
        <w:bottom w:val="none" w:sz="0" w:space="0" w:color="auto"/>
        <w:right w:val="none" w:sz="0" w:space="0" w:color="auto"/>
      </w:divBdr>
    </w:div>
    <w:div w:id="2108844477">
      <w:bodyDiv w:val="1"/>
      <w:marLeft w:val="0"/>
      <w:marRight w:val="0"/>
      <w:marTop w:val="0"/>
      <w:marBottom w:val="0"/>
      <w:divBdr>
        <w:top w:val="none" w:sz="0" w:space="0" w:color="auto"/>
        <w:left w:val="none" w:sz="0" w:space="0" w:color="auto"/>
        <w:bottom w:val="none" w:sz="0" w:space="0" w:color="auto"/>
        <w:right w:val="none" w:sz="0" w:space="0" w:color="auto"/>
      </w:divBdr>
    </w:div>
    <w:div w:id="2110350697">
      <w:bodyDiv w:val="1"/>
      <w:marLeft w:val="0"/>
      <w:marRight w:val="0"/>
      <w:marTop w:val="0"/>
      <w:marBottom w:val="0"/>
      <w:divBdr>
        <w:top w:val="none" w:sz="0" w:space="0" w:color="auto"/>
        <w:left w:val="none" w:sz="0" w:space="0" w:color="auto"/>
        <w:bottom w:val="none" w:sz="0" w:space="0" w:color="auto"/>
        <w:right w:val="none" w:sz="0" w:space="0" w:color="auto"/>
      </w:divBdr>
    </w:div>
    <w:div w:id="2113043551">
      <w:bodyDiv w:val="1"/>
      <w:marLeft w:val="0"/>
      <w:marRight w:val="0"/>
      <w:marTop w:val="0"/>
      <w:marBottom w:val="0"/>
      <w:divBdr>
        <w:top w:val="none" w:sz="0" w:space="0" w:color="auto"/>
        <w:left w:val="none" w:sz="0" w:space="0" w:color="auto"/>
        <w:bottom w:val="none" w:sz="0" w:space="0" w:color="auto"/>
        <w:right w:val="none" w:sz="0" w:space="0" w:color="auto"/>
      </w:divBdr>
    </w:div>
    <w:div w:id="2116244905">
      <w:bodyDiv w:val="1"/>
      <w:marLeft w:val="0"/>
      <w:marRight w:val="0"/>
      <w:marTop w:val="0"/>
      <w:marBottom w:val="0"/>
      <w:divBdr>
        <w:top w:val="none" w:sz="0" w:space="0" w:color="auto"/>
        <w:left w:val="none" w:sz="0" w:space="0" w:color="auto"/>
        <w:bottom w:val="none" w:sz="0" w:space="0" w:color="auto"/>
        <w:right w:val="none" w:sz="0" w:space="0" w:color="auto"/>
      </w:divBdr>
    </w:div>
    <w:div w:id="2116364747">
      <w:bodyDiv w:val="1"/>
      <w:marLeft w:val="0"/>
      <w:marRight w:val="0"/>
      <w:marTop w:val="0"/>
      <w:marBottom w:val="0"/>
      <w:divBdr>
        <w:top w:val="none" w:sz="0" w:space="0" w:color="auto"/>
        <w:left w:val="none" w:sz="0" w:space="0" w:color="auto"/>
        <w:bottom w:val="none" w:sz="0" w:space="0" w:color="auto"/>
        <w:right w:val="none" w:sz="0" w:space="0" w:color="auto"/>
      </w:divBdr>
    </w:div>
    <w:div w:id="2116903338">
      <w:bodyDiv w:val="1"/>
      <w:marLeft w:val="0"/>
      <w:marRight w:val="0"/>
      <w:marTop w:val="0"/>
      <w:marBottom w:val="0"/>
      <w:divBdr>
        <w:top w:val="none" w:sz="0" w:space="0" w:color="auto"/>
        <w:left w:val="none" w:sz="0" w:space="0" w:color="auto"/>
        <w:bottom w:val="none" w:sz="0" w:space="0" w:color="auto"/>
        <w:right w:val="none" w:sz="0" w:space="0" w:color="auto"/>
      </w:divBdr>
    </w:div>
    <w:div w:id="2119375162">
      <w:bodyDiv w:val="1"/>
      <w:marLeft w:val="0"/>
      <w:marRight w:val="0"/>
      <w:marTop w:val="0"/>
      <w:marBottom w:val="0"/>
      <w:divBdr>
        <w:top w:val="none" w:sz="0" w:space="0" w:color="auto"/>
        <w:left w:val="none" w:sz="0" w:space="0" w:color="auto"/>
        <w:bottom w:val="none" w:sz="0" w:space="0" w:color="auto"/>
        <w:right w:val="none" w:sz="0" w:space="0" w:color="auto"/>
      </w:divBdr>
    </w:div>
    <w:div w:id="2120759325">
      <w:bodyDiv w:val="1"/>
      <w:marLeft w:val="0"/>
      <w:marRight w:val="0"/>
      <w:marTop w:val="0"/>
      <w:marBottom w:val="0"/>
      <w:divBdr>
        <w:top w:val="none" w:sz="0" w:space="0" w:color="auto"/>
        <w:left w:val="none" w:sz="0" w:space="0" w:color="auto"/>
        <w:bottom w:val="none" w:sz="0" w:space="0" w:color="auto"/>
        <w:right w:val="none" w:sz="0" w:space="0" w:color="auto"/>
      </w:divBdr>
    </w:div>
    <w:div w:id="2123106183">
      <w:bodyDiv w:val="1"/>
      <w:marLeft w:val="0"/>
      <w:marRight w:val="0"/>
      <w:marTop w:val="0"/>
      <w:marBottom w:val="0"/>
      <w:divBdr>
        <w:top w:val="none" w:sz="0" w:space="0" w:color="auto"/>
        <w:left w:val="none" w:sz="0" w:space="0" w:color="auto"/>
        <w:bottom w:val="none" w:sz="0" w:space="0" w:color="auto"/>
        <w:right w:val="none" w:sz="0" w:space="0" w:color="auto"/>
      </w:divBdr>
    </w:div>
    <w:div w:id="2124765125">
      <w:bodyDiv w:val="1"/>
      <w:marLeft w:val="0"/>
      <w:marRight w:val="0"/>
      <w:marTop w:val="0"/>
      <w:marBottom w:val="0"/>
      <w:divBdr>
        <w:top w:val="none" w:sz="0" w:space="0" w:color="auto"/>
        <w:left w:val="none" w:sz="0" w:space="0" w:color="auto"/>
        <w:bottom w:val="none" w:sz="0" w:space="0" w:color="auto"/>
        <w:right w:val="none" w:sz="0" w:space="0" w:color="auto"/>
      </w:divBdr>
    </w:div>
    <w:div w:id="2126652330">
      <w:bodyDiv w:val="1"/>
      <w:marLeft w:val="0"/>
      <w:marRight w:val="0"/>
      <w:marTop w:val="0"/>
      <w:marBottom w:val="0"/>
      <w:divBdr>
        <w:top w:val="none" w:sz="0" w:space="0" w:color="auto"/>
        <w:left w:val="none" w:sz="0" w:space="0" w:color="auto"/>
        <w:bottom w:val="none" w:sz="0" w:space="0" w:color="auto"/>
        <w:right w:val="none" w:sz="0" w:space="0" w:color="auto"/>
      </w:divBdr>
    </w:div>
    <w:div w:id="2127848928">
      <w:bodyDiv w:val="1"/>
      <w:marLeft w:val="0"/>
      <w:marRight w:val="0"/>
      <w:marTop w:val="0"/>
      <w:marBottom w:val="0"/>
      <w:divBdr>
        <w:top w:val="none" w:sz="0" w:space="0" w:color="auto"/>
        <w:left w:val="none" w:sz="0" w:space="0" w:color="auto"/>
        <w:bottom w:val="none" w:sz="0" w:space="0" w:color="auto"/>
        <w:right w:val="none" w:sz="0" w:space="0" w:color="auto"/>
      </w:divBdr>
    </w:div>
    <w:div w:id="2128740860">
      <w:bodyDiv w:val="1"/>
      <w:marLeft w:val="0"/>
      <w:marRight w:val="0"/>
      <w:marTop w:val="0"/>
      <w:marBottom w:val="0"/>
      <w:divBdr>
        <w:top w:val="none" w:sz="0" w:space="0" w:color="auto"/>
        <w:left w:val="none" w:sz="0" w:space="0" w:color="auto"/>
        <w:bottom w:val="none" w:sz="0" w:space="0" w:color="auto"/>
        <w:right w:val="none" w:sz="0" w:space="0" w:color="auto"/>
      </w:divBdr>
    </w:div>
    <w:div w:id="2131195257">
      <w:bodyDiv w:val="1"/>
      <w:marLeft w:val="0"/>
      <w:marRight w:val="0"/>
      <w:marTop w:val="0"/>
      <w:marBottom w:val="0"/>
      <w:divBdr>
        <w:top w:val="none" w:sz="0" w:space="0" w:color="auto"/>
        <w:left w:val="none" w:sz="0" w:space="0" w:color="auto"/>
        <w:bottom w:val="none" w:sz="0" w:space="0" w:color="auto"/>
        <w:right w:val="none" w:sz="0" w:space="0" w:color="auto"/>
      </w:divBdr>
    </w:div>
    <w:div w:id="2131391021">
      <w:bodyDiv w:val="1"/>
      <w:marLeft w:val="0"/>
      <w:marRight w:val="0"/>
      <w:marTop w:val="0"/>
      <w:marBottom w:val="0"/>
      <w:divBdr>
        <w:top w:val="none" w:sz="0" w:space="0" w:color="auto"/>
        <w:left w:val="none" w:sz="0" w:space="0" w:color="auto"/>
        <w:bottom w:val="none" w:sz="0" w:space="0" w:color="auto"/>
        <w:right w:val="none" w:sz="0" w:space="0" w:color="auto"/>
      </w:divBdr>
    </w:div>
    <w:div w:id="2140030829">
      <w:bodyDiv w:val="1"/>
      <w:marLeft w:val="0"/>
      <w:marRight w:val="0"/>
      <w:marTop w:val="0"/>
      <w:marBottom w:val="0"/>
      <w:divBdr>
        <w:top w:val="none" w:sz="0" w:space="0" w:color="auto"/>
        <w:left w:val="none" w:sz="0" w:space="0" w:color="auto"/>
        <w:bottom w:val="none" w:sz="0" w:space="0" w:color="auto"/>
        <w:right w:val="none" w:sz="0" w:space="0" w:color="auto"/>
      </w:divBdr>
    </w:div>
    <w:div w:id="2142261312">
      <w:bodyDiv w:val="1"/>
      <w:marLeft w:val="0"/>
      <w:marRight w:val="0"/>
      <w:marTop w:val="0"/>
      <w:marBottom w:val="0"/>
      <w:divBdr>
        <w:top w:val="none" w:sz="0" w:space="0" w:color="auto"/>
        <w:left w:val="none" w:sz="0" w:space="0" w:color="auto"/>
        <w:bottom w:val="none" w:sz="0" w:space="0" w:color="auto"/>
        <w:right w:val="none" w:sz="0" w:space="0" w:color="auto"/>
      </w:divBdr>
    </w:div>
    <w:div w:id="2146577392">
      <w:bodyDiv w:val="1"/>
      <w:marLeft w:val="0"/>
      <w:marRight w:val="0"/>
      <w:marTop w:val="0"/>
      <w:marBottom w:val="0"/>
      <w:divBdr>
        <w:top w:val="none" w:sz="0" w:space="0" w:color="auto"/>
        <w:left w:val="none" w:sz="0" w:space="0" w:color="auto"/>
        <w:bottom w:val="none" w:sz="0" w:space="0" w:color="auto"/>
        <w:right w:val="none" w:sz="0" w:space="0" w:color="auto"/>
      </w:divBdr>
    </w:div>
    <w:div w:id="2146698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microsoft.com/office/2016/09/relationships/commentsIds" Target="commentsIds.xm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header" Target="header5.xml"/><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7.png"/><Relationship Id="rId11" Type="http://schemas.openxmlformats.org/officeDocument/2006/relationships/image" Target="media/image1.png"/><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mailto:bschmid5@gmu.edu" TargetMode="External"/><Relationship Id="rId58" Type="http://schemas.openxmlformats.org/officeDocument/2006/relationships/image" Target="media/image33.png"/><Relationship Id="rId66" Type="http://schemas.openxmlformats.org/officeDocument/2006/relationships/footer" Target="footer6.xml"/><Relationship Id="rId5" Type="http://schemas.openxmlformats.org/officeDocument/2006/relationships/numbering" Target="numbering.xml"/><Relationship Id="rId61" Type="http://schemas.openxmlformats.org/officeDocument/2006/relationships/image" Target="media/image260.png"/><Relationship Id="rId19" Type="http://schemas.openxmlformats.org/officeDocument/2006/relationships/comments" Target="comments.xml"/><Relationship Id="rId14" Type="http://schemas.openxmlformats.org/officeDocument/2006/relationships/image" Target="media/image4.jpeg"/><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hyperlink" Target="https://edgar.jrc.ec.europa.eu" TargetMode="External"/><Relationship Id="rId35" Type="http://schemas.openxmlformats.org/officeDocument/2006/relationships/image" Target="media/image12.png"/><Relationship Id="rId43" Type="http://schemas.openxmlformats.org/officeDocument/2006/relationships/image" Target="media/image20.jpg"/><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header" Target="header6.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240.png"/><Relationship Id="rId67" Type="http://schemas.openxmlformats.org/officeDocument/2006/relationships/fontTable" Target="fontTable.xml"/><Relationship Id="rId20" Type="http://schemas.microsoft.com/office/2011/relationships/commentsExtended" Target="commentsExtended.xml"/><Relationship Id="rId41" Type="http://schemas.openxmlformats.org/officeDocument/2006/relationships/image" Target="media/image18.jpg"/><Relationship Id="rId54" Type="http://schemas.openxmlformats.org/officeDocument/2006/relationships/hyperlink" Target="mailto:bschmid5@gmu.edu" TargetMode="External"/><Relationship Id="rId62" Type="http://schemas.openxmlformats.org/officeDocument/2006/relationships/image" Target="media/image270.png"/><Relationship Id="rId7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header" Target="header3.xml"/><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250.png"/><Relationship Id="rId65"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16.jp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Lor</b:Tag>
    <b:SourceType>InternetSite</b:SourceType>
    <b:Guid>{023F1FCD-0DB8-6C4E-84FA-4829BE20999F}</b:Guid>
    <b:Title>Lorem ipsum - Generator, Origins and Meaning</b:Title>
    <b:URL>https://loremipsum.io/</b:URL>
    <b:ProductionCompany>Wasai - Brand Studio</b:ProductionCompany>
    <b:Year>2023</b:Year>
    <b:YearAccessed>2023</b:YearAccessed>
    <b:MonthAccessed>May</b:MonthAccessed>
    <b:DayAccessed>22</b:DayAccessed>
    <b:RefOrder>21</b:RefOrder>
  </b:Source>
  <b:Source>
    <b:Tag>NOA242</b:Tag>
    <b:SourceType>InternetSite</b:SourceType>
    <b:Guid>{546E6988-B142-4857-B312-4C7367FE8878}</b:Guid>
    <b:Title>No sign of significant decrease in global CO₂ emissions</b:Title>
    <b:Year>2024</b:Year>
    <b:URL>https://research.noaa.gov/no-sign-of-significant-decrease-in-global-co2-emissions/</b:URL>
    <b:Author>
      <b:Author>
        <b:Corporate>NOAA Research</b:Corporate>
      </b:Author>
    </b:Author>
    <b:RefOrder>5</b:RefOrder>
  </b:Source>
  <b:Source>
    <b:Tag>NOA201</b:Tag>
    <b:SourceType>InternetSite</b:SourceType>
    <b:Guid>{93BBCBF7-077A-4385-A429-6E0EFB0FD82D}</b:Guid>
    <b:Author>
      <b:Author>
        <b:Corporate>NOAA Research</b:Corporate>
      </b:Author>
    </b:Author>
    <b:Title>Aviation is responsible for 3.5 percent of climate change, study finds</b:Title>
    <b:Year>2020</b:Year>
    <b:URL>https://research.noaa.gov/aviation-is-responsible-for-35-percent-of-climate-change-study-finds/</b:URL>
    <b:RefOrder>6</b:RefOrder>
  </b:Source>
  <b:Source>
    <b:Tag>NOA243</b:Tag>
    <b:SourceType>InternetSite</b:SourceType>
    <b:Guid>{A985FABE-9F41-43F9-A65D-0CE044761E7F}</b:Guid>
    <b:Author>
      <b:Author>
        <b:Corporate>NOAA Climate Program Office</b:Corporate>
      </b:Author>
    </b:Author>
    <b:Title>Emissions, Air Quality, and Heat in Urban Areas</b:Title>
    <b:Year>2024</b:Year>
    <b:URL>https://cpo.noaa.gov/emissions-air-quality-and-heat-in-urban-areas</b:URL>
    <b:RefOrder>7</b:RefOrder>
  </b:Source>
  <b:Source>
    <b:Tag>Lam23</b:Tag>
    <b:SourceType>JournalArticle</b:SourceType>
    <b:Guid>{8272DEA8-5B8C-AD46-9706-CF4821FED449}</b:Guid>
    <b:Title>Learning skillful medium-range global weather forecasting</b:Title>
    <b:Year>2023</b:Year>
    <b:Author>
      <b:Author>
        <b:NameList>
          <b:Person>
            <b:Last>Lam</b:Last>
            <b:First>R.</b:First>
          </b:Person>
          <b:Person>
            <b:Last>Weyn</b:Last>
            <b:First>J.</b:First>
            <b:Middle>A.</b:Middle>
          </b:Person>
          <b:Person>
            <b:Last>Bouabid</b:Last>
            <b:First>S.</b:First>
          </b:Person>
          <b:Person>
            <b:Last>al.</b:Last>
            <b:First>et</b:First>
          </b:Person>
        </b:NameList>
      </b:Author>
    </b:Author>
    <b:JournalName>Science</b:JournalName>
    <b:Volume>382</b:Volume>
    <b:Issue>6677</b:Issue>
    <b:Pages>1121-1126</b:Pages>
    <b:RefOrder>20</b:RefOrder>
  </b:Source>
  <b:Source>
    <b:Tag>Dee23</b:Tag>
    <b:SourceType>InternetSite</b:SourceType>
    <b:Guid>{D6156F2C-1749-974B-A2F7-DF7FA30EAE87}</b:Guid>
    <b:Year>2023</b:Year>
    <b:Author>
      <b:Author>
        <b:Corporate>DeepMind</b:Corporate>
      </b:Author>
    </b:Author>
    <b:URL>https://deepmind.google/discover/blog/graphcast-ai-model-for-faster-and-more-accurate-global-weather-forecasting/</b:URL>
    <b:Month>November</b:Month>
    <b:Day>14</b:Day>
    <b:RefOrder>18</b:RefOrder>
  </b:Source>
  <b:Source>
    <b:Tag>IBM24</b:Tag>
    <b:SourceType>InternetSite</b:SourceType>
    <b:Guid>{1FCDF757-4735-4248-A894-590E23873700}</b:Guid>
    <b:Author>
      <b:Author>
        <b:Corporate>IBM</b:Corporate>
      </b:Author>
    </b:Author>
    <b:Title>IBM introduces AI-infused sustainability planning and forecasting with Envizi</b:Title>
    <b:URL>https://www.ibm.com/new/announcements/envizi-ai-planning-forecasting</b:URL>
    <b:Year>2024</b:Year>
    <b:Month>May</b:Month>
    <b:Day>21</b:Day>
    <b:RefOrder>22</b:RefOrder>
  </b:Source>
  <b:Source>
    <b:Tag>Sch25</b:Tag>
    <b:SourceType>InternetSite</b:SourceType>
    <b:Guid>{85BF4EA0-317F-994B-925A-D1792437237C}</b:Guid>
    <b:Author>
      <b:Author>
        <b:Corporate>Schneider Electric</b:Corporate>
      </b:Author>
    </b:Author>
    <b:Title>Schneider Electric Launches Zeigo™ Hub: A Scalable Platform to Accelerate Supply Chain Decarbonization</b:Title>
    <b:URL>https://www.se.com/ww/en/about-us/newsroom/news/press-releases/schneider-electric-launches-zeigo%E2%84%A2-hub-a-scalable-platform-to-accelerate-supply-chain-decarbonization-and-empower-global-net-zero-ambitions-687645c7ecdeadec2c096074</b:URL>
    <b:Year>2025</b:Year>
    <b:Month>July</b:Month>
    <b:Day>15</b:Day>
    <b:RefOrder>19</b:RefOrder>
  </b:Source>
  <b:Source>
    <b:Tag>Gui25</b:Tag>
    <b:SourceType>JournalArticle</b:SourceType>
    <b:Guid>{E68F58CE-A05D-1548-AC50-51E0A9D77836}</b:Guid>
    <b:Author>
      <b:Author>
        <b:NameList>
          <b:Person>
            <b:Last>Guizzardi</b:Last>
            <b:First>D.</b:First>
          </b:Person>
          <b:Person>
            <b:Last>Crippa</b:Last>
            <b:First>M.</b:First>
          </b:Person>
          <b:Person>
            <b:Last>al.</b:Last>
            <b:First>et</b:First>
          </b:Person>
        </b:NameList>
      </b:Author>
    </b:Author>
    <b:Title>Global up-to-date emissions using the EDGAR Fast-Track methodology</b:Title>
    <b:Year>2025</b:Year>
    <b:JournalName>Scientific Data</b:JournalName>
    <b:Volume>12</b:Volume>
    <b:Issue>1243</b:Issue>
    <b:RefOrder>16</b:RefOrder>
  </b:Source>
  <b:Source>
    <b:Tag>Wor25</b:Tag>
    <b:SourceType>InternetSite</b:SourceType>
    <b:Guid>{4C6DB563-89A4-C14E-A081-6F79DA418B60}</b:Guid>
    <b:Title>Closing data gaps improves global forecasts</b:Title>
    <b:Year>2025</b:Year>
    <b:Author>
      <b:Author>
        <b:Corporate>World Meteorological Organization</b:Corporate>
      </b:Author>
    </b:Author>
    <b:URL>https://wmo.int/media/news/closing-data-gaps-improves-global-forecasts</b:URL>
    <b:Month>June</b:Month>
    <b:Day>25</b:Day>
    <b:RefOrder>17</b:RefOrder>
  </b:Source>
  <b:Source>
    <b:Tag>Thu251</b:Tag>
    <b:SourceType>Report</b:SourceType>
    <b:Guid>{B2AB622D-C48E-4894-8994-3EE655EAB9A4}</b:Guid>
    <b:Author>
      <b:Author>
        <b:NameList>
          <b:Person>
            <b:Last>Thulke</b:Last>
            <b:First>D.,</b:First>
            <b:Middle>Kemmler, J., Dugast, C., &amp; Ney, H.</b:Middle>
          </b:Person>
        </b:NameList>
      </b:Author>
    </b:Author>
    <b:Title>Listen to the Context: Towards Faithful Large Language Models for Retrieval Augmented Generation on Climate Questions</b:Title>
    <b:Year>2025</b:Year>
    <b:Publisher>Association for Computational Linguistics (ACL)</b:Publisher>
    <b:Pages>245-259</b:Pages>
    <b:URL>https://aclanthology.org/2025.climatenlp-1.17/</b:URL>
    <b:RefOrder>2</b:RefOrder>
  </b:Source>
  <b:Source>
    <b:Tag>Bis231</b:Tag>
    <b:SourceType>JournalArticle</b:SourceType>
    <b:Guid>{82AE2468-30B9-4532-B2AA-AAF0E2E87C78}</b:Guid>
    <b:Author>
      <b:Author>
        <b:NameList>
          <b:Person>
            <b:Last>Biswas</b:Last>
            <b:First>S.</b:First>
            <b:Middle>S.</b:Middle>
          </b:Person>
        </b:NameList>
      </b:Author>
    </b:Author>
    <b:Title>Potential Use of Chat GPT in Global Warming</b:Title>
    <b:Year>2023</b:Year>
    <b:Publisher>Springer Nature</b:Publisher>
    <b:Pages>1126-1127</b:Pages>
    <b:JournalName>Annals of Biomedical Engineering</b:JournalName>
    <b:URL>https://pubmed.ncbi.nlm.nih.gov/36856927/</b:URL>
    <b:RefOrder>3</b:RefOrder>
  </b:Source>
  <b:Source>
    <b:Tag>Int241</b:Tag>
    <b:SourceType>Report</b:SourceType>
    <b:Guid>{2694A119-F766-42CD-96EB-C06573F6F1FD}</b:Guid>
    <b:Title>CO₂ Emissions in 2023</b:Title>
    <b:Year>2024</b:Year>
    <b:Author>
      <b:Author>
        <b:Corporate>International Energy Agency</b:Corporate>
      </b:Author>
    </b:Author>
    <b:Publisher>International Energy Agency (IEA).</b:Publisher>
    <b:Institution>IEA</b:Institution>
    <b:URL>https://www.iea.org/reports/co2-emissions-in-2023</b:URL>
    <b:RefOrder>4</b:RefOrder>
  </b:Source>
  <b:Source>
    <b:Tag>Thu241</b:Tag>
    <b:SourceType>Report</b:SourceType>
    <b:Guid>{C3E30F58-6E04-4430-AFAD-3929D1AFAB93}</b:Guid>
    <b:Title>ClimateGPT: Towards AI Synthesizing Interdisciplinary Research on Climate Change</b:Title>
    <b:Year>2024</b:Year>
    <b:Author>
      <b:Author>
        <b:NameList>
          <b:Person>
            <b:Last>Thulke</b:Last>
            <b:First>D.,</b:First>
            <b:Middle>Kemmler, J., Dugast, C., &amp; Ney, H.</b:Middle>
          </b:Person>
        </b:NameList>
      </b:Author>
    </b:Author>
    <b:Publisher>arXiv</b:Publisher>
    <b:Institution>arXiv preprint (arXiv:2401.09646)</b:Institution>
    <b:URL>https://arxiv.org/abs/2401.09646</b:URL>
    <b:RefOrder>1</b:RefOrder>
  </b:Source>
  <b:Source>
    <b:Tag>Int242</b:Tag>
    <b:SourceType>InternetSite</b:SourceType>
    <b:Guid>{F4384ED5-E261-44BF-B1DC-CB840FEB6E0F}</b:Guid>
    <b:Title>International Energy Agency</b:Title>
    <b:Year>2024</b:Year>
    <b:URL>https://www.iea.org/reports/co2-emissions-in-2023</b:URL>
    <b:Publisher>International Energy Agency (IEA)</b:Publisher>
    <b:City>paris</b:City>
    <b:RefOrder>8</b:RefOrder>
  </b:Source>
  <b:Source>
    <b:Tag>Int22</b:Tag>
    <b:SourceType>Report</b:SourceType>
    <b:Guid>{864B0950-4C58-4168-96F5-5BF3FB0981A0}</b:Guid>
    <b:Title>Climate Change 2022: Mitigation of Climate Change. Contribution of Working Group III to the Sixth Assessment Report of the IPCC</b:Title>
    <b:Year>2022</b:Year>
    <b:URL>https://www.ipcc.ch/report/ar6/wg3/</b:URL>
    <b:Author>
      <b:Author>
        <b:Corporate>Intergovernmental Panel on Climate Change</b:Corporate>
      </b:Author>
    </b:Author>
    <b:Publisher>IPCC</b:Publisher>
    <b:City>Geneva</b:City>
    <b:RefOrder>9</b:RefOrder>
  </b:Source>
  <b:Source>
    <b:Tag>Eur24</b:Tag>
    <b:SourceType>Report</b:SourceType>
    <b:Guid>{EFA446DC-09AE-46BE-AA98-030AA8C8A8AB}</b:Guid>
    <b:Author>
      <b:Author>
        <b:Corporate>European Commission, Joint Research Centre</b:Corporate>
      </b:Author>
    </b:Author>
    <b:Title>EDGAR v2024 Greenhouse Gas Emissions: Global Fossil CO₂ and GHG Emissions</b:Title>
    <b:Year>2024</b:Year>
    <b:Publisher>Joint Research Centre (JRC)</b:Publisher>
    <b:City>Ispar</b:City>
    <b:URL>https://edgar.jrc.ec.europa.eu/report_2024</b:URL>
    <b:RefOrder>10</b:RefOrder>
  </b:Source>
  <b:Source>
    <b:Tag>Foo23</b:Tag>
    <b:SourceType>Report</b:SourceType>
    <b:Guid>{E8805381-10D7-4E48-838D-C96977C819C4}</b:Guid>
    <b:Title>Agrifood Systems and Land-Related Emissions: Global, Regional and Country Trends 2001–2021</b:Title>
    <b:Year>2023</b:Year>
    <b:Publisher>FAO</b:Publisher>
    <b:City>Rome</b:City>
    <b:Author>
      <b:Author>
        <b:Corporate>Food and Agriculture Organization of the United Nations</b:Corporate>
      </b:Author>
    </b:Author>
    <b:URL>https://www.fao.org/statistics/highlights-archive/highlights-detail/agrifood-systems-and-land-related-emissions-%28global--regional-and-country-trends-2001-2021%29/en</b:URL>
    <b:RefOrder>11</b:RefOrder>
  </b:Source>
  <b:Source>
    <b:Tag>Uni24</b:Tag>
    <b:SourceType>Report</b:SourceType>
    <b:Guid>{EDA4C79E-4AFA-4CA9-B15A-355078F46ED9}</b:Guid>
    <b:Author>
      <b:Author>
        <b:Corporate>United Nations Environment Programme; International Solid Waste Association</b:Corporate>
      </b:Author>
    </b:Author>
    <b:Title>Global Waste Management Outlook 2024</b:Title>
    <b:Year>2024</b:Year>
    <b:Publisher>UNEP</b:Publisher>
    <b:City>Nairobi</b:City>
    <b:URL>https://www.unep.org/resources/global-waste-management-outlook-2024</b:URL>
    <b:RefOrder>12</b:RefOrder>
  </b:Source>
  <b:Source>
    <b:Tag>Glo23</b:Tag>
    <b:SourceType>JournalArticle</b:SourceType>
    <b:Guid>{8A7DF53F-DF3B-4A1E-8BEE-9156413D283A}</b:Guid>
    <b:Title>Global Carbon Budget 2023</b:Title>
    <b:Year>2023</b:Year>
    <b:Author>
      <b:Author>
        <b:Corporate>Global Carbon Project</b:Corporate>
      </b:Author>
    </b:Author>
    <b:JournalName>Earth System Science Data</b:JournalName>
    <b:Pages>5031-5369</b:Pages>
    <b:Volume>15</b:Volume>
    <b:URL>https://essd.copernicus.org/articles/15/5301/2023</b:URL>
    <b:RefOrder>13</b:RefOrder>
  </b:Source>
  <b:Source>
    <b:Tag>Uni23</b:Tag>
    <b:SourceType>Report</b:SourceType>
    <b:Guid>{5A269F70-7A20-47D3-B264-7504B52F2BBF}</b:Guid>
    <b:Title>Global Status Report for Buildings and Construction 2023</b:Title>
    <b:Year>2023</b:Year>
    <b:Author>
      <b:Author>
        <b:Corporate>United Nations Environment Programme; Global Alliance for Buildings and Construction</b:Corporate>
      </b:Author>
    </b:Author>
    <b:Publisher>UNEP</b:Publisher>
    <b:City>Nairobi</b:City>
    <b:URL>https://www.unep.org/resources/report/global-status-report-buildings-and-construction</b:URL>
    <b:RefOrder>14</b:RefOrder>
  </b:Source>
  <b:Source>
    <b:Tag>Int243</b:Tag>
    <b:SourceType>Report</b:SourceType>
    <b:Guid>{ACB8B44F-BED3-4781-93BF-183594376624}</b:Guid>
    <b:Author>
      <b:Author>
        <b:Corporate>International Energy Agency</b:Corporate>
      </b:Author>
    </b:Author>
    <b:Title>Global Methane Tracker 2024</b:Title>
    <b:Year>2024</b:Year>
    <b:Publisher>International Energy Agency (IEA)</b:Publisher>
    <b:City>Paris</b:City>
    <b:URL>https://www.iea.org/reports/global-methane-tracker-2024</b:URL>
    <b:RefOrder>15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9adf38b-eef7-482b-9246-bcec73cb5693">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D89D42DCA6B03498BFAA334BA2A88B1" ma:contentTypeVersion="9" ma:contentTypeDescription="Create a new document." ma:contentTypeScope="" ma:versionID="9d954be771bed882856512e590404ac6">
  <xsd:schema xmlns:xsd="http://www.w3.org/2001/XMLSchema" xmlns:xs="http://www.w3.org/2001/XMLSchema" xmlns:p="http://schemas.microsoft.com/office/2006/metadata/properties" xmlns:ns2="69adf38b-eef7-482b-9246-bcec73cb5693" targetNamespace="http://schemas.microsoft.com/office/2006/metadata/properties" ma:root="true" ma:fieldsID="ada8868df90761c04eb3d7664099055b" ns2:_="">
    <xsd:import namespace="69adf38b-eef7-482b-9246-bcec73cb569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adf38b-eef7-482b-9246-bcec73cb5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6c1bbba-1a2d-496b-84ee-32d915066267"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876568D-9B65-4F05-9255-F050620324AA}">
  <ds:schemaRefs>
    <ds:schemaRef ds:uri="http://schemas.microsoft.com/sharepoint/v3/contenttype/forms"/>
  </ds:schemaRefs>
</ds:datastoreItem>
</file>

<file path=customXml/itemProps2.xml><?xml version="1.0" encoding="utf-8"?>
<ds:datastoreItem xmlns:ds="http://schemas.openxmlformats.org/officeDocument/2006/customXml" ds:itemID="{6DE2896E-C90D-4818-BAEB-41B1C932814F}">
  <ds:schemaRefs>
    <ds:schemaRef ds:uri="http://schemas.openxmlformats.org/officeDocument/2006/bibliography"/>
  </ds:schemaRefs>
</ds:datastoreItem>
</file>

<file path=customXml/itemProps3.xml><?xml version="1.0" encoding="utf-8"?>
<ds:datastoreItem xmlns:ds="http://schemas.openxmlformats.org/officeDocument/2006/customXml" ds:itemID="{097BB6DE-61B8-47C4-846F-330B7FADAA57}">
  <ds:schemaRefs>
    <ds:schemaRef ds:uri="http://schemas.microsoft.com/office/2006/metadata/properties"/>
    <ds:schemaRef ds:uri="http://schemas.microsoft.com/office/infopath/2007/PartnerControls"/>
    <ds:schemaRef ds:uri="69adf38b-eef7-482b-9246-bcec73cb5693"/>
  </ds:schemaRefs>
</ds:datastoreItem>
</file>

<file path=customXml/itemProps4.xml><?xml version="1.0" encoding="utf-8"?>
<ds:datastoreItem xmlns:ds="http://schemas.openxmlformats.org/officeDocument/2006/customXml" ds:itemID="{A3121C12-8729-42F7-8726-57F0222772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adf38b-eef7-482b-9246-bcec73cb56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29247</Words>
  <Characters>166709</Characters>
  <Application>Microsoft Office Word</Application>
  <DocSecurity>0</DocSecurity>
  <Lines>1389</Lines>
  <Paragraphs>391</Paragraphs>
  <ScaleCrop>false</ScaleCrop>
  <Company/>
  <LinksUpToDate>false</LinksUpToDate>
  <CharactersWithSpaces>195565</CharactersWithSpaces>
  <SharedDoc>false</SharedDoc>
  <HLinks>
    <vt:vector size="510" baseType="variant">
      <vt:variant>
        <vt:i4>3735660</vt:i4>
      </vt:variant>
      <vt:variant>
        <vt:i4>627</vt:i4>
      </vt:variant>
      <vt:variant>
        <vt:i4>0</vt:i4>
      </vt:variant>
      <vt:variant>
        <vt:i4>5</vt:i4>
      </vt:variant>
      <vt:variant>
        <vt:lpwstr>https://edgar.jrc.ec.europa.eu/</vt:lpwstr>
      </vt:variant>
      <vt:variant>
        <vt:lpwstr/>
      </vt:variant>
      <vt:variant>
        <vt:i4>1507383</vt:i4>
      </vt:variant>
      <vt:variant>
        <vt:i4>455</vt:i4>
      </vt:variant>
      <vt:variant>
        <vt:i4>0</vt:i4>
      </vt:variant>
      <vt:variant>
        <vt:i4>5</vt:i4>
      </vt:variant>
      <vt:variant>
        <vt:lpwstr/>
      </vt:variant>
      <vt:variant>
        <vt:lpwstr>_Toc214754425</vt:lpwstr>
      </vt:variant>
      <vt:variant>
        <vt:i4>1507383</vt:i4>
      </vt:variant>
      <vt:variant>
        <vt:i4>449</vt:i4>
      </vt:variant>
      <vt:variant>
        <vt:i4>0</vt:i4>
      </vt:variant>
      <vt:variant>
        <vt:i4>5</vt:i4>
      </vt:variant>
      <vt:variant>
        <vt:lpwstr/>
      </vt:variant>
      <vt:variant>
        <vt:lpwstr>_Toc214754424</vt:lpwstr>
      </vt:variant>
      <vt:variant>
        <vt:i4>1507383</vt:i4>
      </vt:variant>
      <vt:variant>
        <vt:i4>443</vt:i4>
      </vt:variant>
      <vt:variant>
        <vt:i4>0</vt:i4>
      </vt:variant>
      <vt:variant>
        <vt:i4>5</vt:i4>
      </vt:variant>
      <vt:variant>
        <vt:lpwstr/>
      </vt:variant>
      <vt:variant>
        <vt:lpwstr>_Toc214754423</vt:lpwstr>
      </vt:variant>
      <vt:variant>
        <vt:i4>1507383</vt:i4>
      </vt:variant>
      <vt:variant>
        <vt:i4>437</vt:i4>
      </vt:variant>
      <vt:variant>
        <vt:i4>0</vt:i4>
      </vt:variant>
      <vt:variant>
        <vt:i4>5</vt:i4>
      </vt:variant>
      <vt:variant>
        <vt:lpwstr/>
      </vt:variant>
      <vt:variant>
        <vt:lpwstr>_Toc214754422</vt:lpwstr>
      </vt:variant>
      <vt:variant>
        <vt:i4>1507383</vt:i4>
      </vt:variant>
      <vt:variant>
        <vt:i4>431</vt:i4>
      </vt:variant>
      <vt:variant>
        <vt:i4>0</vt:i4>
      </vt:variant>
      <vt:variant>
        <vt:i4>5</vt:i4>
      </vt:variant>
      <vt:variant>
        <vt:lpwstr/>
      </vt:variant>
      <vt:variant>
        <vt:lpwstr>_Toc214754421</vt:lpwstr>
      </vt:variant>
      <vt:variant>
        <vt:i4>1507383</vt:i4>
      </vt:variant>
      <vt:variant>
        <vt:i4>425</vt:i4>
      </vt:variant>
      <vt:variant>
        <vt:i4>0</vt:i4>
      </vt:variant>
      <vt:variant>
        <vt:i4>5</vt:i4>
      </vt:variant>
      <vt:variant>
        <vt:lpwstr/>
      </vt:variant>
      <vt:variant>
        <vt:lpwstr>_Toc214754420</vt:lpwstr>
      </vt:variant>
      <vt:variant>
        <vt:i4>1310775</vt:i4>
      </vt:variant>
      <vt:variant>
        <vt:i4>419</vt:i4>
      </vt:variant>
      <vt:variant>
        <vt:i4>0</vt:i4>
      </vt:variant>
      <vt:variant>
        <vt:i4>5</vt:i4>
      </vt:variant>
      <vt:variant>
        <vt:lpwstr/>
      </vt:variant>
      <vt:variant>
        <vt:lpwstr>_Toc214754419</vt:lpwstr>
      </vt:variant>
      <vt:variant>
        <vt:i4>1310775</vt:i4>
      </vt:variant>
      <vt:variant>
        <vt:i4>413</vt:i4>
      </vt:variant>
      <vt:variant>
        <vt:i4>0</vt:i4>
      </vt:variant>
      <vt:variant>
        <vt:i4>5</vt:i4>
      </vt:variant>
      <vt:variant>
        <vt:lpwstr/>
      </vt:variant>
      <vt:variant>
        <vt:lpwstr>_Toc214754418</vt:lpwstr>
      </vt:variant>
      <vt:variant>
        <vt:i4>1310775</vt:i4>
      </vt:variant>
      <vt:variant>
        <vt:i4>407</vt:i4>
      </vt:variant>
      <vt:variant>
        <vt:i4>0</vt:i4>
      </vt:variant>
      <vt:variant>
        <vt:i4>5</vt:i4>
      </vt:variant>
      <vt:variant>
        <vt:lpwstr/>
      </vt:variant>
      <vt:variant>
        <vt:lpwstr>_Toc214754417</vt:lpwstr>
      </vt:variant>
      <vt:variant>
        <vt:i4>1310775</vt:i4>
      </vt:variant>
      <vt:variant>
        <vt:i4>401</vt:i4>
      </vt:variant>
      <vt:variant>
        <vt:i4>0</vt:i4>
      </vt:variant>
      <vt:variant>
        <vt:i4>5</vt:i4>
      </vt:variant>
      <vt:variant>
        <vt:lpwstr/>
      </vt:variant>
      <vt:variant>
        <vt:lpwstr>_Toc214754416</vt:lpwstr>
      </vt:variant>
      <vt:variant>
        <vt:i4>1310775</vt:i4>
      </vt:variant>
      <vt:variant>
        <vt:i4>395</vt:i4>
      </vt:variant>
      <vt:variant>
        <vt:i4>0</vt:i4>
      </vt:variant>
      <vt:variant>
        <vt:i4>5</vt:i4>
      </vt:variant>
      <vt:variant>
        <vt:lpwstr/>
      </vt:variant>
      <vt:variant>
        <vt:lpwstr>_Toc214754415</vt:lpwstr>
      </vt:variant>
      <vt:variant>
        <vt:i4>1310775</vt:i4>
      </vt:variant>
      <vt:variant>
        <vt:i4>389</vt:i4>
      </vt:variant>
      <vt:variant>
        <vt:i4>0</vt:i4>
      </vt:variant>
      <vt:variant>
        <vt:i4>5</vt:i4>
      </vt:variant>
      <vt:variant>
        <vt:lpwstr/>
      </vt:variant>
      <vt:variant>
        <vt:lpwstr>_Toc214754414</vt:lpwstr>
      </vt:variant>
      <vt:variant>
        <vt:i4>1048631</vt:i4>
      </vt:variant>
      <vt:variant>
        <vt:i4>380</vt:i4>
      </vt:variant>
      <vt:variant>
        <vt:i4>0</vt:i4>
      </vt:variant>
      <vt:variant>
        <vt:i4>5</vt:i4>
      </vt:variant>
      <vt:variant>
        <vt:lpwstr/>
      </vt:variant>
      <vt:variant>
        <vt:lpwstr>_Toc214754451</vt:lpwstr>
      </vt:variant>
      <vt:variant>
        <vt:i4>1048631</vt:i4>
      </vt:variant>
      <vt:variant>
        <vt:i4>374</vt:i4>
      </vt:variant>
      <vt:variant>
        <vt:i4>0</vt:i4>
      </vt:variant>
      <vt:variant>
        <vt:i4>5</vt:i4>
      </vt:variant>
      <vt:variant>
        <vt:lpwstr/>
      </vt:variant>
      <vt:variant>
        <vt:lpwstr>_Toc214754450</vt:lpwstr>
      </vt:variant>
      <vt:variant>
        <vt:i4>1114167</vt:i4>
      </vt:variant>
      <vt:variant>
        <vt:i4>368</vt:i4>
      </vt:variant>
      <vt:variant>
        <vt:i4>0</vt:i4>
      </vt:variant>
      <vt:variant>
        <vt:i4>5</vt:i4>
      </vt:variant>
      <vt:variant>
        <vt:lpwstr/>
      </vt:variant>
      <vt:variant>
        <vt:lpwstr>_Toc214754449</vt:lpwstr>
      </vt:variant>
      <vt:variant>
        <vt:i4>1114167</vt:i4>
      </vt:variant>
      <vt:variant>
        <vt:i4>362</vt:i4>
      </vt:variant>
      <vt:variant>
        <vt:i4>0</vt:i4>
      </vt:variant>
      <vt:variant>
        <vt:i4>5</vt:i4>
      </vt:variant>
      <vt:variant>
        <vt:lpwstr/>
      </vt:variant>
      <vt:variant>
        <vt:lpwstr>_Toc214754448</vt:lpwstr>
      </vt:variant>
      <vt:variant>
        <vt:i4>1114167</vt:i4>
      </vt:variant>
      <vt:variant>
        <vt:i4>356</vt:i4>
      </vt:variant>
      <vt:variant>
        <vt:i4>0</vt:i4>
      </vt:variant>
      <vt:variant>
        <vt:i4>5</vt:i4>
      </vt:variant>
      <vt:variant>
        <vt:lpwstr/>
      </vt:variant>
      <vt:variant>
        <vt:lpwstr>_Toc214754447</vt:lpwstr>
      </vt:variant>
      <vt:variant>
        <vt:i4>1114167</vt:i4>
      </vt:variant>
      <vt:variant>
        <vt:i4>350</vt:i4>
      </vt:variant>
      <vt:variant>
        <vt:i4>0</vt:i4>
      </vt:variant>
      <vt:variant>
        <vt:i4>5</vt:i4>
      </vt:variant>
      <vt:variant>
        <vt:lpwstr/>
      </vt:variant>
      <vt:variant>
        <vt:lpwstr>_Toc214754446</vt:lpwstr>
      </vt:variant>
      <vt:variant>
        <vt:i4>1114167</vt:i4>
      </vt:variant>
      <vt:variant>
        <vt:i4>344</vt:i4>
      </vt:variant>
      <vt:variant>
        <vt:i4>0</vt:i4>
      </vt:variant>
      <vt:variant>
        <vt:i4>5</vt:i4>
      </vt:variant>
      <vt:variant>
        <vt:lpwstr/>
      </vt:variant>
      <vt:variant>
        <vt:lpwstr>_Toc214754445</vt:lpwstr>
      </vt:variant>
      <vt:variant>
        <vt:i4>1114167</vt:i4>
      </vt:variant>
      <vt:variant>
        <vt:i4>338</vt:i4>
      </vt:variant>
      <vt:variant>
        <vt:i4>0</vt:i4>
      </vt:variant>
      <vt:variant>
        <vt:i4>5</vt:i4>
      </vt:variant>
      <vt:variant>
        <vt:lpwstr/>
      </vt:variant>
      <vt:variant>
        <vt:lpwstr>_Toc214754444</vt:lpwstr>
      </vt:variant>
      <vt:variant>
        <vt:i4>1114167</vt:i4>
      </vt:variant>
      <vt:variant>
        <vt:i4>332</vt:i4>
      </vt:variant>
      <vt:variant>
        <vt:i4>0</vt:i4>
      </vt:variant>
      <vt:variant>
        <vt:i4>5</vt:i4>
      </vt:variant>
      <vt:variant>
        <vt:lpwstr/>
      </vt:variant>
      <vt:variant>
        <vt:lpwstr>_Toc214754443</vt:lpwstr>
      </vt:variant>
      <vt:variant>
        <vt:i4>1114167</vt:i4>
      </vt:variant>
      <vt:variant>
        <vt:i4>326</vt:i4>
      </vt:variant>
      <vt:variant>
        <vt:i4>0</vt:i4>
      </vt:variant>
      <vt:variant>
        <vt:i4>5</vt:i4>
      </vt:variant>
      <vt:variant>
        <vt:lpwstr/>
      </vt:variant>
      <vt:variant>
        <vt:lpwstr>_Toc214754442</vt:lpwstr>
      </vt:variant>
      <vt:variant>
        <vt:i4>1114167</vt:i4>
      </vt:variant>
      <vt:variant>
        <vt:i4>320</vt:i4>
      </vt:variant>
      <vt:variant>
        <vt:i4>0</vt:i4>
      </vt:variant>
      <vt:variant>
        <vt:i4>5</vt:i4>
      </vt:variant>
      <vt:variant>
        <vt:lpwstr/>
      </vt:variant>
      <vt:variant>
        <vt:lpwstr>_Toc214754441</vt:lpwstr>
      </vt:variant>
      <vt:variant>
        <vt:i4>1114167</vt:i4>
      </vt:variant>
      <vt:variant>
        <vt:i4>314</vt:i4>
      </vt:variant>
      <vt:variant>
        <vt:i4>0</vt:i4>
      </vt:variant>
      <vt:variant>
        <vt:i4>5</vt:i4>
      </vt:variant>
      <vt:variant>
        <vt:lpwstr/>
      </vt:variant>
      <vt:variant>
        <vt:lpwstr>_Toc214754440</vt:lpwstr>
      </vt:variant>
      <vt:variant>
        <vt:i4>1441847</vt:i4>
      </vt:variant>
      <vt:variant>
        <vt:i4>308</vt:i4>
      </vt:variant>
      <vt:variant>
        <vt:i4>0</vt:i4>
      </vt:variant>
      <vt:variant>
        <vt:i4>5</vt:i4>
      </vt:variant>
      <vt:variant>
        <vt:lpwstr/>
      </vt:variant>
      <vt:variant>
        <vt:lpwstr>_Toc214754439</vt:lpwstr>
      </vt:variant>
      <vt:variant>
        <vt:i4>1441847</vt:i4>
      </vt:variant>
      <vt:variant>
        <vt:i4>302</vt:i4>
      </vt:variant>
      <vt:variant>
        <vt:i4>0</vt:i4>
      </vt:variant>
      <vt:variant>
        <vt:i4>5</vt:i4>
      </vt:variant>
      <vt:variant>
        <vt:lpwstr/>
      </vt:variant>
      <vt:variant>
        <vt:lpwstr>_Toc214754438</vt:lpwstr>
      </vt:variant>
      <vt:variant>
        <vt:i4>1441847</vt:i4>
      </vt:variant>
      <vt:variant>
        <vt:i4>296</vt:i4>
      </vt:variant>
      <vt:variant>
        <vt:i4>0</vt:i4>
      </vt:variant>
      <vt:variant>
        <vt:i4>5</vt:i4>
      </vt:variant>
      <vt:variant>
        <vt:lpwstr/>
      </vt:variant>
      <vt:variant>
        <vt:lpwstr>_Toc214754437</vt:lpwstr>
      </vt:variant>
      <vt:variant>
        <vt:i4>1441847</vt:i4>
      </vt:variant>
      <vt:variant>
        <vt:i4>290</vt:i4>
      </vt:variant>
      <vt:variant>
        <vt:i4>0</vt:i4>
      </vt:variant>
      <vt:variant>
        <vt:i4>5</vt:i4>
      </vt:variant>
      <vt:variant>
        <vt:lpwstr/>
      </vt:variant>
      <vt:variant>
        <vt:lpwstr>_Toc214754436</vt:lpwstr>
      </vt:variant>
      <vt:variant>
        <vt:i4>1441847</vt:i4>
      </vt:variant>
      <vt:variant>
        <vt:i4>284</vt:i4>
      </vt:variant>
      <vt:variant>
        <vt:i4>0</vt:i4>
      </vt:variant>
      <vt:variant>
        <vt:i4>5</vt:i4>
      </vt:variant>
      <vt:variant>
        <vt:lpwstr/>
      </vt:variant>
      <vt:variant>
        <vt:lpwstr>_Toc214754435</vt:lpwstr>
      </vt:variant>
      <vt:variant>
        <vt:i4>1441847</vt:i4>
      </vt:variant>
      <vt:variant>
        <vt:i4>278</vt:i4>
      </vt:variant>
      <vt:variant>
        <vt:i4>0</vt:i4>
      </vt:variant>
      <vt:variant>
        <vt:i4>5</vt:i4>
      </vt:variant>
      <vt:variant>
        <vt:lpwstr/>
      </vt:variant>
      <vt:variant>
        <vt:lpwstr>_Toc214754434</vt:lpwstr>
      </vt:variant>
      <vt:variant>
        <vt:i4>1441847</vt:i4>
      </vt:variant>
      <vt:variant>
        <vt:i4>272</vt:i4>
      </vt:variant>
      <vt:variant>
        <vt:i4>0</vt:i4>
      </vt:variant>
      <vt:variant>
        <vt:i4>5</vt:i4>
      </vt:variant>
      <vt:variant>
        <vt:lpwstr/>
      </vt:variant>
      <vt:variant>
        <vt:lpwstr>_Toc214754433</vt:lpwstr>
      </vt:variant>
      <vt:variant>
        <vt:i4>1441847</vt:i4>
      </vt:variant>
      <vt:variant>
        <vt:i4>266</vt:i4>
      </vt:variant>
      <vt:variant>
        <vt:i4>0</vt:i4>
      </vt:variant>
      <vt:variant>
        <vt:i4>5</vt:i4>
      </vt:variant>
      <vt:variant>
        <vt:lpwstr/>
      </vt:variant>
      <vt:variant>
        <vt:lpwstr>_Toc214754432</vt:lpwstr>
      </vt:variant>
      <vt:variant>
        <vt:i4>1441847</vt:i4>
      </vt:variant>
      <vt:variant>
        <vt:i4>260</vt:i4>
      </vt:variant>
      <vt:variant>
        <vt:i4>0</vt:i4>
      </vt:variant>
      <vt:variant>
        <vt:i4>5</vt:i4>
      </vt:variant>
      <vt:variant>
        <vt:lpwstr/>
      </vt:variant>
      <vt:variant>
        <vt:lpwstr>_Toc214754431</vt:lpwstr>
      </vt:variant>
      <vt:variant>
        <vt:i4>1441847</vt:i4>
      </vt:variant>
      <vt:variant>
        <vt:i4>254</vt:i4>
      </vt:variant>
      <vt:variant>
        <vt:i4>0</vt:i4>
      </vt:variant>
      <vt:variant>
        <vt:i4>5</vt:i4>
      </vt:variant>
      <vt:variant>
        <vt:lpwstr/>
      </vt:variant>
      <vt:variant>
        <vt:lpwstr>_Toc214754430</vt:lpwstr>
      </vt:variant>
      <vt:variant>
        <vt:i4>1572913</vt:i4>
      </vt:variant>
      <vt:variant>
        <vt:i4>248</vt:i4>
      </vt:variant>
      <vt:variant>
        <vt:i4>0</vt:i4>
      </vt:variant>
      <vt:variant>
        <vt:i4>5</vt:i4>
      </vt:variant>
      <vt:variant>
        <vt:lpwstr/>
      </vt:variant>
      <vt:variant>
        <vt:lpwstr>_Toc198888066</vt:lpwstr>
      </vt:variant>
      <vt:variant>
        <vt:i4>1572913</vt:i4>
      </vt:variant>
      <vt:variant>
        <vt:i4>242</vt:i4>
      </vt:variant>
      <vt:variant>
        <vt:i4>0</vt:i4>
      </vt:variant>
      <vt:variant>
        <vt:i4>5</vt:i4>
      </vt:variant>
      <vt:variant>
        <vt:lpwstr/>
      </vt:variant>
      <vt:variant>
        <vt:lpwstr>_Toc198888065</vt:lpwstr>
      </vt:variant>
      <vt:variant>
        <vt:i4>1572913</vt:i4>
      </vt:variant>
      <vt:variant>
        <vt:i4>236</vt:i4>
      </vt:variant>
      <vt:variant>
        <vt:i4>0</vt:i4>
      </vt:variant>
      <vt:variant>
        <vt:i4>5</vt:i4>
      </vt:variant>
      <vt:variant>
        <vt:lpwstr/>
      </vt:variant>
      <vt:variant>
        <vt:lpwstr>_Toc198888064</vt:lpwstr>
      </vt:variant>
      <vt:variant>
        <vt:i4>1572913</vt:i4>
      </vt:variant>
      <vt:variant>
        <vt:i4>230</vt:i4>
      </vt:variant>
      <vt:variant>
        <vt:i4>0</vt:i4>
      </vt:variant>
      <vt:variant>
        <vt:i4>5</vt:i4>
      </vt:variant>
      <vt:variant>
        <vt:lpwstr/>
      </vt:variant>
      <vt:variant>
        <vt:lpwstr>_Toc198888063</vt:lpwstr>
      </vt:variant>
      <vt:variant>
        <vt:i4>1572913</vt:i4>
      </vt:variant>
      <vt:variant>
        <vt:i4>224</vt:i4>
      </vt:variant>
      <vt:variant>
        <vt:i4>0</vt:i4>
      </vt:variant>
      <vt:variant>
        <vt:i4>5</vt:i4>
      </vt:variant>
      <vt:variant>
        <vt:lpwstr/>
      </vt:variant>
      <vt:variant>
        <vt:lpwstr>_Toc198888062</vt:lpwstr>
      </vt:variant>
      <vt:variant>
        <vt:i4>1572913</vt:i4>
      </vt:variant>
      <vt:variant>
        <vt:i4>218</vt:i4>
      </vt:variant>
      <vt:variant>
        <vt:i4>0</vt:i4>
      </vt:variant>
      <vt:variant>
        <vt:i4>5</vt:i4>
      </vt:variant>
      <vt:variant>
        <vt:lpwstr/>
      </vt:variant>
      <vt:variant>
        <vt:lpwstr>_Toc198888061</vt:lpwstr>
      </vt:variant>
      <vt:variant>
        <vt:i4>1572913</vt:i4>
      </vt:variant>
      <vt:variant>
        <vt:i4>212</vt:i4>
      </vt:variant>
      <vt:variant>
        <vt:i4>0</vt:i4>
      </vt:variant>
      <vt:variant>
        <vt:i4>5</vt:i4>
      </vt:variant>
      <vt:variant>
        <vt:lpwstr/>
      </vt:variant>
      <vt:variant>
        <vt:lpwstr>_Toc198888060</vt:lpwstr>
      </vt:variant>
      <vt:variant>
        <vt:i4>1769521</vt:i4>
      </vt:variant>
      <vt:variant>
        <vt:i4>206</vt:i4>
      </vt:variant>
      <vt:variant>
        <vt:i4>0</vt:i4>
      </vt:variant>
      <vt:variant>
        <vt:i4>5</vt:i4>
      </vt:variant>
      <vt:variant>
        <vt:lpwstr/>
      </vt:variant>
      <vt:variant>
        <vt:lpwstr>_Toc198888059</vt:lpwstr>
      </vt:variant>
      <vt:variant>
        <vt:i4>1769521</vt:i4>
      </vt:variant>
      <vt:variant>
        <vt:i4>200</vt:i4>
      </vt:variant>
      <vt:variant>
        <vt:i4>0</vt:i4>
      </vt:variant>
      <vt:variant>
        <vt:i4>5</vt:i4>
      </vt:variant>
      <vt:variant>
        <vt:lpwstr/>
      </vt:variant>
      <vt:variant>
        <vt:lpwstr>_Toc198888058</vt:lpwstr>
      </vt:variant>
      <vt:variant>
        <vt:i4>1769521</vt:i4>
      </vt:variant>
      <vt:variant>
        <vt:i4>194</vt:i4>
      </vt:variant>
      <vt:variant>
        <vt:i4>0</vt:i4>
      </vt:variant>
      <vt:variant>
        <vt:i4>5</vt:i4>
      </vt:variant>
      <vt:variant>
        <vt:lpwstr/>
      </vt:variant>
      <vt:variant>
        <vt:lpwstr>_Toc198888057</vt:lpwstr>
      </vt:variant>
      <vt:variant>
        <vt:i4>1769521</vt:i4>
      </vt:variant>
      <vt:variant>
        <vt:i4>188</vt:i4>
      </vt:variant>
      <vt:variant>
        <vt:i4>0</vt:i4>
      </vt:variant>
      <vt:variant>
        <vt:i4>5</vt:i4>
      </vt:variant>
      <vt:variant>
        <vt:lpwstr/>
      </vt:variant>
      <vt:variant>
        <vt:lpwstr>_Toc198888056</vt:lpwstr>
      </vt:variant>
      <vt:variant>
        <vt:i4>1769521</vt:i4>
      </vt:variant>
      <vt:variant>
        <vt:i4>182</vt:i4>
      </vt:variant>
      <vt:variant>
        <vt:i4>0</vt:i4>
      </vt:variant>
      <vt:variant>
        <vt:i4>5</vt:i4>
      </vt:variant>
      <vt:variant>
        <vt:lpwstr/>
      </vt:variant>
      <vt:variant>
        <vt:lpwstr>_Toc198888055</vt:lpwstr>
      </vt:variant>
      <vt:variant>
        <vt:i4>1769521</vt:i4>
      </vt:variant>
      <vt:variant>
        <vt:i4>176</vt:i4>
      </vt:variant>
      <vt:variant>
        <vt:i4>0</vt:i4>
      </vt:variant>
      <vt:variant>
        <vt:i4>5</vt:i4>
      </vt:variant>
      <vt:variant>
        <vt:lpwstr/>
      </vt:variant>
      <vt:variant>
        <vt:lpwstr>_Toc198888054</vt:lpwstr>
      </vt:variant>
      <vt:variant>
        <vt:i4>1769521</vt:i4>
      </vt:variant>
      <vt:variant>
        <vt:i4>170</vt:i4>
      </vt:variant>
      <vt:variant>
        <vt:i4>0</vt:i4>
      </vt:variant>
      <vt:variant>
        <vt:i4>5</vt:i4>
      </vt:variant>
      <vt:variant>
        <vt:lpwstr/>
      </vt:variant>
      <vt:variant>
        <vt:lpwstr>_Toc198888053</vt:lpwstr>
      </vt:variant>
      <vt:variant>
        <vt:i4>1769521</vt:i4>
      </vt:variant>
      <vt:variant>
        <vt:i4>164</vt:i4>
      </vt:variant>
      <vt:variant>
        <vt:i4>0</vt:i4>
      </vt:variant>
      <vt:variant>
        <vt:i4>5</vt:i4>
      </vt:variant>
      <vt:variant>
        <vt:lpwstr/>
      </vt:variant>
      <vt:variant>
        <vt:lpwstr>_Toc198888052</vt:lpwstr>
      </vt:variant>
      <vt:variant>
        <vt:i4>1769521</vt:i4>
      </vt:variant>
      <vt:variant>
        <vt:i4>158</vt:i4>
      </vt:variant>
      <vt:variant>
        <vt:i4>0</vt:i4>
      </vt:variant>
      <vt:variant>
        <vt:i4>5</vt:i4>
      </vt:variant>
      <vt:variant>
        <vt:lpwstr/>
      </vt:variant>
      <vt:variant>
        <vt:lpwstr>_Toc198888051</vt:lpwstr>
      </vt:variant>
      <vt:variant>
        <vt:i4>1769521</vt:i4>
      </vt:variant>
      <vt:variant>
        <vt:i4>152</vt:i4>
      </vt:variant>
      <vt:variant>
        <vt:i4>0</vt:i4>
      </vt:variant>
      <vt:variant>
        <vt:i4>5</vt:i4>
      </vt:variant>
      <vt:variant>
        <vt:lpwstr/>
      </vt:variant>
      <vt:variant>
        <vt:lpwstr>_Toc198888050</vt:lpwstr>
      </vt:variant>
      <vt:variant>
        <vt:i4>1703985</vt:i4>
      </vt:variant>
      <vt:variant>
        <vt:i4>146</vt:i4>
      </vt:variant>
      <vt:variant>
        <vt:i4>0</vt:i4>
      </vt:variant>
      <vt:variant>
        <vt:i4>5</vt:i4>
      </vt:variant>
      <vt:variant>
        <vt:lpwstr/>
      </vt:variant>
      <vt:variant>
        <vt:lpwstr>_Toc198888049</vt:lpwstr>
      </vt:variant>
      <vt:variant>
        <vt:i4>1703985</vt:i4>
      </vt:variant>
      <vt:variant>
        <vt:i4>140</vt:i4>
      </vt:variant>
      <vt:variant>
        <vt:i4>0</vt:i4>
      </vt:variant>
      <vt:variant>
        <vt:i4>5</vt:i4>
      </vt:variant>
      <vt:variant>
        <vt:lpwstr/>
      </vt:variant>
      <vt:variant>
        <vt:lpwstr>_Toc198888048</vt:lpwstr>
      </vt:variant>
      <vt:variant>
        <vt:i4>1703985</vt:i4>
      </vt:variant>
      <vt:variant>
        <vt:i4>134</vt:i4>
      </vt:variant>
      <vt:variant>
        <vt:i4>0</vt:i4>
      </vt:variant>
      <vt:variant>
        <vt:i4>5</vt:i4>
      </vt:variant>
      <vt:variant>
        <vt:lpwstr/>
      </vt:variant>
      <vt:variant>
        <vt:lpwstr>_Toc198888047</vt:lpwstr>
      </vt:variant>
      <vt:variant>
        <vt:i4>1703985</vt:i4>
      </vt:variant>
      <vt:variant>
        <vt:i4>128</vt:i4>
      </vt:variant>
      <vt:variant>
        <vt:i4>0</vt:i4>
      </vt:variant>
      <vt:variant>
        <vt:i4>5</vt:i4>
      </vt:variant>
      <vt:variant>
        <vt:lpwstr/>
      </vt:variant>
      <vt:variant>
        <vt:lpwstr>_Toc198888046</vt:lpwstr>
      </vt:variant>
      <vt:variant>
        <vt:i4>1703985</vt:i4>
      </vt:variant>
      <vt:variant>
        <vt:i4>122</vt:i4>
      </vt:variant>
      <vt:variant>
        <vt:i4>0</vt:i4>
      </vt:variant>
      <vt:variant>
        <vt:i4>5</vt:i4>
      </vt:variant>
      <vt:variant>
        <vt:lpwstr/>
      </vt:variant>
      <vt:variant>
        <vt:lpwstr>_Toc198888045</vt:lpwstr>
      </vt:variant>
      <vt:variant>
        <vt:i4>1703985</vt:i4>
      </vt:variant>
      <vt:variant>
        <vt:i4>116</vt:i4>
      </vt:variant>
      <vt:variant>
        <vt:i4>0</vt:i4>
      </vt:variant>
      <vt:variant>
        <vt:i4>5</vt:i4>
      </vt:variant>
      <vt:variant>
        <vt:lpwstr/>
      </vt:variant>
      <vt:variant>
        <vt:lpwstr>_Toc198888044</vt:lpwstr>
      </vt:variant>
      <vt:variant>
        <vt:i4>1703985</vt:i4>
      </vt:variant>
      <vt:variant>
        <vt:i4>110</vt:i4>
      </vt:variant>
      <vt:variant>
        <vt:i4>0</vt:i4>
      </vt:variant>
      <vt:variant>
        <vt:i4>5</vt:i4>
      </vt:variant>
      <vt:variant>
        <vt:lpwstr/>
      </vt:variant>
      <vt:variant>
        <vt:lpwstr>_Toc198888043</vt:lpwstr>
      </vt:variant>
      <vt:variant>
        <vt:i4>1703985</vt:i4>
      </vt:variant>
      <vt:variant>
        <vt:i4>104</vt:i4>
      </vt:variant>
      <vt:variant>
        <vt:i4>0</vt:i4>
      </vt:variant>
      <vt:variant>
        <vt:i4>5</vt:i4>
      </vt:variant>
      <vt:variant>
        <vt:lpwstr/>
      </vt:variant>
      <vt:variant>
        <vt:lpwstr>_Toc198888042</vt:lpwstr>
      </vt:variant>
      <vt:variant>
        <vt:i4>1703985</vt:i4>
      </vt:variant>
      <vt:variant>
        <vt:i4>98</vt:i4>
      </vt:variant>
      <vt:variant>
        <vt:i4>0</vt:i4>
      </vt:variant>
      <vt:variant>
        <vt:i4>5</vt:i4>
      </vt:variant>
      <vt:variant>
        <vt:lpwstr/>
      </vt:variant>
      <vt:variant>
        <vt:lpwstr>_Toc198888041</vt:lpwstr>
      </vt:variant>
      <vt:variant>
        <vt:i4>1703985</vt:i4>
      </vt:variant>
      <vt:variant>
        <vt:i4>92</vt:i4>
      </vt:variant>
      <vt:variant>
        <vt:i4>0</vt:i4>
      </vt:variant>
      <vt:variant>
        <vt:i4>5</vt:i4>
      </vt:variant>
      <vt:variant>
        <vt:lpwstr/>
      </vt:variant>
      <vt:variant>
        <vt:lpwstr>_Toc198888040</vt:lpwstr>
      </vt:variant>
      <vt:variant>
        <vt:i4>1900593</vt:i4>
      </vt:variant>
      <vt:variant>
        <vt:i4>86</vt:i4>
      </vt:variant>
      <vt:variant>
        <vt:i4>0</vt:i4>
      </vt:variant>
      <vt:variant>
        <vt:i4>5</vt:i4>
      </vt:variant>
      <vt:variant>
        <vt:lpwstr/>
      </vt:variant>
      <vt:variant>
        <vt:lpwstr>_Toc198888039</vt:lpwstr>
      </vt:variant>
      <vt:variant>
        <vt:i4>1900593</vt:i4>
      </vt:variant>
      <vt:variant>
        <vt:i4>80</vt:i4>
      </vt:variant>
      <vt:variant>
        <vt:i4>0</vt:i4>
      </vt:variant>
      <vt:variant>
        <vt:i4>5</vt:i4>
      </vt:variant>
      <vt:variant>
        <vt:lpwstr/>
      </vt:variant>
      <vt:variant>
        <vt:lpwstr>_Toc198888038</vt:lpwstr>
      </vt:variant>
      <vt:variant>
        <vt:i4>1900593</vt:i4>
      </vt:variant>
      <vt:variant>
        <vt:i4>74</vt:i4>
      </vt:variant>
      <vt:variant>
        <vt:i4>0</vt:i4>
      </vt:variant>
      <vt:variant>
        <vt:i4>5</vt:i4>
      </vt:variant>
      <vt:variant>
        <vt:lpwstr/>
      </vt:variant>
      <vt:variant>
        <vt:lpwstr>_Toc198888037</vt:lpwstr>
      </vt:variant>
      <vt:variant>
        <vt:i4>1900593</vt:i4>
      </vt:variant>
      <vt:variant>
        <vt:i4>71</vt:i4>
      </vt:variant>
      <vt:variant>
        <vt:i4>0</vt:i4>
      </vt:variant>
      <vt:variant>
        <vt:i4>5</vt:i4>
      </vt:variant>
      <vt:variant>
        <vt:lpwstr/>
      </vt:variant>
      <vt:variant>
        <vt:lpwstr>_Toc198888036</vt:lpwstr>
      </vt:variant>
      <vt:variant>
        <vt:i4>1900593</vt:i4>
      </vt:variant>
      <vt:variant>
        <vt:i4>68</vt:i4>
      </vt:variant>
      <vt:variant>
        <vt:i4>0</vt:i4>
      </vt:variant>
      <vt:variant>
        <vt:i4>5</vt:i4>
      </vt:variant>
      <vt:variant>
        <vt:lpwstr/>
      </vt:variant>
      <vt:variant>
        <vt:lpwstr>_Toc198888035</vt:lpwstr>
      </vt:variant>
      <vt:variant>
        <vt:i4>1900593</vt:i4>
      </vt:variant>
      <vt:variant>
        <vt:i4>65</vt:i4>
      </vt:variant>
      <vt:variant>
        <vt:i4>0</vt:i4>
      </vt:variant>
      <vt:variant>
        <vt:i4>5</vt:i4>
      </vt:variant>
      <vt:variant>
        <vt:lpwstr/>
      </vt:variant>
      <vt:variant>
        <vt:lpwstr>_Toc198888034</vt:lpwstr>
      </vt:variant>
      <vt:variant>
        <vt:i4>1900593</vt:i4>
      </vt:variant>
      <vt:variant>
        <vt:i4>62</vt:i4>
      </vt:variant>
      <vt:variant>
        <vt:i4>0</vt:i4>
      </vt:variant>
      <vt:variant>
        <vt:i4>5</vt:i4>
      </vt:variant>
      <vt:variant>
        <vt:lpwstr/>
      </vt:variant>
      <vt:variant>
        <vt:lpwstr>_Toc198888033</vt:lpwstr>
      </vt:variant>
      <vt:variant>
        <vt:i4>1900593</vt:i4>
      </vt:variant>
      <vt:variant>
        <vt:i4>59</vt:i4>
      </vt:variant>
      <vt:variant>
        <vt:i4>0</vt:i4>
      </vt:variant>
      <vt:variant>
        <vt:i4>5</vt:i4>
      </vt:variant>
      <vt:variant>
        <vt:lpwstr/>
      </vt:variant>
      <vt:variant>
        <vt:lpwstr>_Toc198888032</vt:lpwstr>
      </vt:variant>
      <vt:variant>
        <vt:i4>1900593</vt:i4>
      </vt:variant>
      <vt:variant>
        <vt:i4>56</vt:i4>
      </vt:variant>
      <vt:variant>
        <vt:i4>0</vt:i4>
      </vt:variant>
      <vt:variant>
        <vt:i4>5</vt:i4>
      </vt:variant>
      <vt:variant>
        <vt:lpwstr/>
      </vt:variant>
      <vt:variant>
        <vt:lpwstr>_Toc198888031</vt:lpwstr>
      </vt:variant>
      <vt:variant>
        <vt:i4>1900593</vt:i4>
      </vt:variant>
      <vt:variant>
        <vt:i4>53</vt:i4>
      </vt:variant>
      <vt:variant>
        <vt:i4>0</vt:i4>
      </vt:variant>
      <vt:variant>
        <vt:i4>5</vt:i4>
      </vt:variant>
      <vt:variant>
        <vt:lpwstr/>
      </vt:variant>
      <vt:variant>
        <vt:lpwstr>_Toc198888030</vt:lpwstr>
      </vt:variant>
      <vt:variant>
        <vt:i4>1835057</vt:i4>
      </vt:variant>
      <vt:variant>
        <vt:i4>50</vt:i4>
      </vt:variant>
      <vt:variant>
        <vt:i4>0</vt:i4>
      </vt:variant>
      <vt:variant>
        <vt:i4>5</vt:i4>
      </vt:variant>
      <vt:variant>
        <vt:lpwstr/>
      </vt:variant>
      <vt:variant>
        <vt:lpwstr>_Toc198888029</vt:lpwstr>
      </vt:variant>
      <vt:variant>
        <vt:i4>1835057</vt:i4>
      </vt:variant>
      <vt:variant>
        <vt:i4>47</vt:i4>
      </vt:variant>
      <vt:variant>
        <vt:i4>0</vt:i4>
      </vt:variant>
      <vt:variant>
        <vt:i4>5</vt:i4>
      </vt:variant>
      <vt:variant>
        <vt:lpwstr/>
      </vt:variant>
      <vt:variant>
        <vt:lpwstr>_Toc198888028</vt:lpwstr>
      </vt:variant>
      <vt:variant>
        <vt:i4>1835057</vt:i4>
      </vt:variant>
      <vt:variant>
        <vt:i4>44</vt:i4>
      </vt:variant>
      <vt:variant>
        <vt:i4>0</vt:i4>
      </vt:variant>
      <vt:variant>
        <vt:i4>5</vt:i4>
      </vt:variant>
      <vt:variant>
        <vt:lpwstr/>
      </vt:variant>
      <vt:variant>
        <vt:lpwstr>_Toc198888027</vt:lpwstr>
      </vt:variant>
      <vt:variant>
        <vt:i4>1835057</vt:i4>
      </vt:variant>
      <vt:variant>
        <vt:i4>38</vt:i4>
      </vt:variant>
      <vt:variant>
        <vt:i4>0</vt:i4>
      </vt:variant>
      <vt:variant>
        <vt:i4>5</vt:i4>
      </vt:variant>
      <vt:variant>
        <vt:lpwstr/>
      </vt:variant>
      <vt:variant>
        <vt:lpwstr>_Toc198888026</vt:lpwstr>
      </vt:variant>
      <vt:variant>
        <vt:i4>1835057</vt:i4>
      </vt:variant>
      <vt:variant>
        <vt:i4>32</vt:i4>
      </vt:variant>
      <vt:variant>
        <vt:i4>0</vt:i4>
      </vt:variant>
      <vt:variant>
        <vt:i4>5</vt:i4>
      </vt:variant>
      <vt:variant>
        <vt:lpwstr/>
      </vt:variant>
      <vt:variant>
        <vt:lpwstr>_Toc198888025</vt:lpwstr>
      </vt:variant>
      <vt:variant>
        <vt:i4>1835057</vt:i4>
      </vt:variant>
      <vt:variant>
        <vt:i4>29</vt:i4>
      </vt:variant>
      <vt:variant>
        <vt:i4>0</vt:i4>
      </vt:variant>
      <vt:variant>
        <vt:i4>5</vt:i4>
      </vt:variant>
      <vt:variant>
        <vt:lpwstr/>
      </vt:variant>
      <vt:variant>
        <vt:lpwstr>_Toc198888024</vt:lpwstr>
      </vt:variant>
      <vt:variant>
        <vt:i4>1835057</vt:i4>
      </vt:variant>
      <vt:variant>
        <vt:i4>26</vt:i4>
      </vt:variant>
      <vt:variant>
        <vt:i4>0</vt:i4>
      </vt:variant>
      <vt:variant>
        <vt:i4>5</vt:i4>
      </vt:variant>
      <vt:variant>
        <vt:lpwstr/>
      </vt:variant>
      <vt:variant>
        <vt:lpwstr>_Toc198888023</vt:lpwstr>
      </vt:variant>
      <vt:variant>
        <vt:i4>1835057</vt:i4>
      </vt:variant>
      <vt:variant>
        <vt:i4>20</vt:i4>
      </vt:variant>
      <vt:variant>
        <vt:i4>0</vt:i4>
      </vt:variant>
      <vt:variant>
        <vt:i4>5</vt:i4>
      </vt:variant>
      <vt:variant>
        <vt:lpwstr/>
      </vt:variant>
      <vt:variant>
        <vt:lpwstr>_Toc198888022</vt:lpwstr>
      </vt:variant>
      <vt:variant>
        <vt:i4>1835057</vt:i4>
      </vt:variant>
      <vt:variant>
        <vt:i4>14</vt:i4>
      </vt:variant>
      <vt:variant>
        <vt:i4>0</vt:i4>
      </vt:variant>
      <vt:variant>
        <vt:i4>5</vt:i4>
      </vt:variant>
      <vt:variant>
        <vt:lpwstr/>
      </vt:variant>
      <vt:variant>
        <vt:lpwstr>_Toc198888021</vt:lpwstr>
      </vt:variant>
      <vt:variant>
        <vt:i4>1835057</vt:i4>
      </vt:variant>
      <vt:variant>
        <vt:i4>11</vt:i4>
      </vt:variant>
      <vt:variant>
        <vt:i4>0</vt:i4>
      </vt:variant>
      <vt:variant>
        <vt:i4>5</vt:i4>
      </vt:variant>
      <vt:variant>
        <vt:lpwstr/>
      </vt:variant>
      <vt:variant>
        <vt:lpwstr>_Toc198888020</vt:lpwstr>
      </vt:variant>
      <vt:variant>
        <vt:i4>2031665</vt:i4>
      </vt:variant>
      <vt:variant>
        <vt:i4>8</vt:i4>
      </vt:variant>
      <vt:variant>
        <vt:i4>0</vt:i4>
      </vt:variant>
      <vt:variant>
        <vt:i4>5</vt:i4>
      </vt:variant>
      <vt:variant>
        <vt:lpwstr/>
      </vt:variant>
      <vt:variant>
        <vt:lpwstr>_Toc198888019</vt:lpwstr>
      </vt:variant>
      <vt:variant>
        <vt:i4>2031665</vt:i4>
      </vt:variant>
      <vt:variant>
        <vt:i4>2</vt:i4>
      </vt:variant>
      <vt:variant>
        <vt:i4>0</vt:i4>
      </vt:variant>
      <vt:variant>
        <vt:i4>5</vt:i4>
      </vt:variant>
      <vt:variant>
        <vt:lpwstr/>
      </vt:variant>
      <vt:variant>
        <vt:lpwstr>_Toc198888018</vt:lpwstr>
      </vt:variant>
      <vt:variant>
        <vt:i4>852090</vt:i4>
      </vt:variant>
      <vt:variant>
        <vt:i4>0</vt:i4>
      </vt:variant>
      <vt:variant>
        <vt:i4>0</vt:i4>
      </vt:variant>
      <vt:variant>
        <vt:i4>5</vt:i4>
      </vt:variant>
      <vt:variant>
        <vt:lpwstr>mailto:bschmid5@gmu.edu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Bernard Schmidt</dc:creator>
  <cp:keywords/>
  <dc:description/>
  <cp:lastModifiedBy>Yeswanth Ravichandran</cp:lastModifiedBy>
  <cp:revision>2</cp:revision>
  <dcterms:created xsi:type="dcterms:W3CDTF">2025-11-23T20:00:00Z</dcterms:created>
  <dcterms:modified xsi:type="dcterms:W3CDTF">2025-11-23T20:00:00Z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0x0101002D89D42DCA6B03498BFAA334BA2A88B1</vt:lpwstr>
  </property>
  <property fmtid="{D5CDD505-2E9C-101B-9397-08002B2CF9AE}" pid="3" name="MediaServiceImageTags">
    <vt:lpwstr/>
  </property>
  <property fmtid="{D5CDD505-2E9C-101B-9397-08002B2CF9AE}" pid="4" name="GrammarlyDocumentId">
    <vt:lpwstr>46920cac-13de-48d4-94c0-7056de26ef32</vt:lpwstr>
  </property>
  <property fmtid="{D5CDD505-2E9C-101B-9397-08002B2CF9AE}" pid="5" name="docLang">
    <vt:lpwstr>en</vt:lpwstr>
  </property>
</Properties>
</file>